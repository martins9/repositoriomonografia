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385E" w:rsidRPr="00E664B8" w:rsidRDefault="00E7385E" w:rsidP="005277D3">
      <w:pPr>
        <w:pStyle w:val="NoSpacing"/>
        <w:ind w:firstLine="0"/>
        <w:jc w:val="center"/>
        <w:rPr>
          <w:rFonts w:cs="Times New Roman"/>
        </w:rPr>
      </w:pPr>
      <w:r w:rsidRPr="00E664B8">
        <w:rPr>
          <w:rFonts w:cs="Times New Roman"/>
        </w:rPr>
        <w:t>UNIVERSIDADE FEDERAL DO RIO DE JANEIRO</w:t>
      </w:r>
    </w:p>
    <w:p w:rsidR="00E7385E" w:rsidRPr="00E664B8" w:rsidRDefault="00E7385E" w:rsidP="005277D3">
      <w:pPr>
        <w:pStyle w:val="NoSpacing"/>
        <w:ind w:firstLine="0"/>
        <w:jc w:val="center"/>
        <w:rPr>
          <w:rFonts w:cs="Times New Roman"/>
        </w:rPr>
      </w:pPr>
      <w:r w:rsidRPr="00E664B8">
        <w:rPr>
          <w:rFonts w:cs="Times New Roman"/>
        </w:rPr>
        <w:t>INSTITUTO DE MATEMÁTICA</w:t>
      </w:r>
    </w:p>
    <w:p w:rsidR="00E7385E" w:rsidRPr="00E664B8" w:rsidRDefault="00E7385E" w:rsidP="005277D3">
      <w:pPr>
        <w:pStyle w:val="NoSpacing"/>
        <w:ind w:firstLine="0"/>
        <w:jc w:val="center"/>
        <w:rPr>
          <w:rFonts w:cs="Times New Roman"/>
        </w:rPr>
      </w:pPr>
      <w:r w:rsidRPr="00E664B8">
        <w:rPr>
          <w:rFonts w:cs="Times New Roman"/>
        </w:rPr>
        <w:t>DEPARTAMENTO DE CIÊNCIA DA COMPUTAÇÃO</w:t>
      </w:r>
    </w:p>
    <w:p w:rsidR="00E7385E" w:rsidRDefault="00E7385E" w:rsidP="00E7385E">
      <w:pPr>
        <w:jc w:val="center"/>
        <w:rPr>
          <w:rFonts w:cs="Times New Roman"/>
          <w:szCs w:val="24"/>
        </w:rPr>
      </w:pPr>
    </w:p>
    <w:p w:rsidR="00E7385E" w:rsidRDefault="00E7385E" w:rsidP="00E7385E">
      <w:pPr>
        <w:jc w:val="center"/>
        <w:rPr>
          <w:rFonts w:cs="Times New Roman"/>
          <w:szCs w:val="24"/>
        </w:rPr>
      </w:pPr>
    </w:p>
    <w:p w:rsidR="00E7385E" w:rsidRDefault="00E7385E" w:rsidP="00E7385E">
      <w:pPr>
        <w:jc w:val="center"/>
        <w:rPr>
          <w:rFonts w:cs="Times New Roman"/>
          <w:szCs w:val="24"/>
        </w:rPr>
      </w:pPr>
    </w:p>
    <w:p w:rsidR="00E7385E" w:rsidRDefault="00E7385E" w:rsidP="00E7385E">
      <w:pPr>
        <w:jc w:val="center"/>
        <w:rPr>
          <w:rFonts w:cs="Times New Roman"/>
          <w:szCs w:val="24"/>
        </w:rPr>
      </w:pPr>
    </w:p>
    <w:p w:rsidR="00E7385E" w:rsidRDefault="00E7385E" w:rsidP="00E7385E">
      <w:pPr>
        <w:jc w:val="center"/>
        <w:rPr>
          <w:rFonts w:cs="Times New Roman"/>
          <w:szCs w:val="24"/>
        </w:rPr>
      </w:pPr>
    </w:p>
    <w:p w:rsidR="00E7385E" w:rsidRDefault="00E7385E" w:rsidP="005277D3">
      <w:pPr>
        <w:ind w:firstLine="0"/>
        <w:jc w:val="center"/>
        <w:rPr>
          <w:rFonts w:cs="Times New Roman"/>
          <w:szCs w:val="24"/>
        </w:rPr>
      </w:pPr>
      <w:r>
        <w:rPr>
          <w:rFonts w:cs="Times New Roman"/>
          <w:szCs w:val="24"/>
        </w:rPr>
        <w:t>RENAN FRANCISCO SANTOS SOUZA</w:t>
      </w:r>
    </w:p>
    <w:p w:rsidR="00E7385E" w:rsidRDefault="00E7385E" w:rsidP="00E7385E">
      <w:pPr>
        <w:jc w:val="center"/>
        <w:rPr>
          <w:rFonts w:cs="Times New Roman"/>
          <w:szCs w:val="24"/>
        </w:rPr>
      </w:pPr>
    </w:p>
    <w:p w:rsidR="00E7385E" w:rsidRDefault="00E7385E" w:rsidP="00E7385E">
      <w:pPr>
        <w:jc w:val="center"/>
        <w:rPr>
          <w:rFonts w:cs="Times New Roman"/>
          <w:szCs w:val="24"/>
        </w:rPr>
      </w:pPr>
    </w:p>
    <w:p w:rsidR="00E7385E" w:rsidRDefault="00E7385E" w:rsidP="00E7385E">
      <w:pPr>
        <w:jc w:val="center"/>
        <w:rPr>
          <w:rFonts w:cs="Times New Roman"/>
          <w:szCs w:val="24"/>
        </w:rPr>
      </w:pPr>
    </w:p>
    <w:p w:rsidR="00E7385E" w:rsidRDefault="00E7385E" w:rsidP="00E7385E">
      <w:pPr>
        <w:jc w:val="center"/>
        <w:rPr>
          <w:rFonts w:cs="Times New Roman"/>
          <w:szCs w:val="24"/>
        </w:rPr>
      </w:pPr>
    </w:p>
    <w:p w:rsidR="00E7385E" w:rsidRDefault="00E7385E" w:rsidP="00E7385E">
      <w:pPr>
        <w:jc w:val="center"/>
        <w:rPr>
          <w:rFonts w:cs="Times New Roman"/>
          <w:szCs w:val="24"/>
        </w:rPr>
      </w:pPr>
    </w:p>
    <w:p w:rsidR="00E7385E" w:rsidRDefault="00E7385E" w:rsidP="001879E5">
      <w:pPr>
        <w:ind w:firstLine="0"/>
        <w:jc w:val="center"/>
        <w:rPr>
          <w:rFonts w:cs="Times New Roman"/>
          <w:b/>
          <w:szCs w:val="24"/>
        </w:rPr>
      </w:pPr>
      <w:r w:rsidRPr="00E664B8">
        <w:rPr>
          <w:rFonts w:cs="Times New Roman"/>
          <w:b/>
          <w:szCs w:val="24"/>
        </w:rPr>
        <w:t>PROCESSO DE PUBLICAÇÃO DE</w:t>
      </w:r>
      <w:r w:rsidR="008A3F94">
        <w:rPr>
          <w:rFonts w:cs="Times New Roman"/>
          <w:b/>
          <w:szCs w:val="24"/>
        </w:rPr>
        <w:t xml:space="preserve"> DADOS ABERTOS </w:t>
      </w:r>
      <w:r w:rsidR="004235F6">
        <w:rPr>
          <w:rFonts w:cs="Times New Roman"/>
          <w:b/>
          <w:szCs w:val="24"/>
        </w:rPr>
        <w:t>INTER</w:t>
      </w:r>
      <w:r w:rsidR="002621B0">
        <w:rPr>
          <w:rFonts w:cs="Times New Roman"/>
          <w:b/>
          <w:szCs w:val="24"/>
        </w:rPr>
        <w:t xml:space="preserve">LIGADOS </w:t>
      </w:r>
      <w:r w:rsidRPr="00E664B8">
        <w:rPr>
          <w:rFonts w:cs="Times New Roman"/>
          <w:b/>
          <w:szCs w:val="24"/>
        </w:rPr>
        <w:t>E APLICAÇÃO A DADOS DE DESEMPENHO DE REDE</w:t>
      </w:r>
    </w:p>
    <w:p w:rsidR="00E7385E" w:rsidRDefault="00E7385E" w:rsidP="00E7385E">
      <w:pPr>
        <w:jc w:val="center"/>
        <w:rPr>
          <w:rFonts w:cs="Times New Roman"/>
          <w:b/>
          <w:szCs w:val="24"/>
        </w:rPr>
      </w:pPr>
    </w:p>
    <w:p w:rsidR="00E7385E" w:rsidRDefault="00E7385E" w:rsidP="00E7385E">
      <w:pPr>
        <w:jc w:val="center"/>
        <w:rPr>
          <w:rFonts w:cs="Times New Roman"/>
          <w:b/>
          <w:szCs w:val="24"/>
        </w:rPr>
      </w:pPr>
    </w:p>
    <w:p w:rsidR="00E7385E" w:rsidRDefault="00E7385E" w:rsidP="00E7385E">
      <w:pPr>
        <w:jc w:val="center"/>
        <w:rPr>
          <w:rFonts w:cs="Times New Roman"/>
          <w:b/>
          <w:szCs w:val="24"/>
        </w:rPr>
      </w:pPr>
    </w:p>
    <w:p w:rsidR="00E7385E" w:rsidRDefault="00E7385E" w:rsidP="00E7385E">
      <w:pPr>
        <w:jc w:val="center"/>
        <w:rPr>
          <w:rFonts w:cs="Times New Roman"/>
          <w:b/>
          <w:szCs w:val="24"/>
        </w:rPr>
      </w:pPr>
    </w:p>
    <w:p w:rsidR="00E7385E" w:rsidRDefault="00E7385E" w:rsidP="00E7385E">
      <w:pPr>
        <w:jc w:val="center"/>
        <w:rPr>
          <w:rFonts w:cs="Times New Roman"/>
          <w:b/>
          <w:szCs w:val="24"/>
        </w:rPr>
      </w:pPr>
    </w:p>
    <w:p w:rsidR="00E7385E" w:rsidRDefault="00E7385E" w:rsidP="00E7385E">
      <w:pPr>
        <w:jc w:val="center"/>
        <w:rPr>
          <w:rFonts w:cs="Times New Roman"/>
          <w:b/>
          <w:szCs w:val="24"/>
        </w:rPr>
      </w:pPr>
    </w:p>
    <w:p w:rsidR="00E7385E" w:rsidRDefault="00E7385E" w:rsidP="00E7385E">
      <w:pPr>
        <w:jc w:val="center"/>
        <w:rPr>
          <w:rFonts w:cs="Times New Roman"/>
          <w:b/>
          <w:szCs w:val="24"/>
        </w:rPr>
      </w:pPr>
    </w:p>
    <w:p w:rsidR="00E7385E" w:rsidRDefault="00E7385E" w:rsidP="00E7385E">
      <w:pPr>
        <w:jc w:val="center"/>
        <w:rPr>
          <w:rFonts w:cs="Times New Roman"/>
          <w:b/>
          <w:szCs w:val="24"/>
        </w:rPr>
      </w:pPr>
    </w:p>
    <w:p w:rsidR="00E7385E" w:rsidRDefault="00E7385E" w:rsidP="00E7385E">
      <w:pPr>
        <w:jc w:val="center"/>
        <w:rPr>
          <w:rFonts w:cs="Times New Roman"/>
          <w:b/>
          <w:szCs w:val="24"/>
        </w:rPr>
      </w:pPr>
    </w:p>
    <w:p w:rsidR="00E7385E" w:rsidRPr="005A0D8D" w:rsidRDefault="00E7385E" w:rsidP="00E7385E">
      <w:pPr>
        <w:pStyle w:val="NoSpacing"/>
        <w:jc w:val="right"/>
        <w:rPr>
          <w:rFonts w:cs="Times New Roman"/>
        </w:rPr>
      </w:pPr>
      <w:r w:rsidRPr="005A0D8D">
        <w:rPr>
          <w:rFonts w:cs="Times New Roman"/>
        </w:rPr>
        <w:t>Profa. Maria Luiza Machado Campos, Ph. D.</w:t>
      </w:r>
    </w:p>
    <w:p w:rsidR="00E7385E" w:rsidRDefault="00E7385E" w:rsidP="00E7385E">
      <w:pPr>
        <w:pStyle w:val="NoSpacing"/>
        <w:jc w:val="right"/>
        <w:rPr>
          <w:rFonts w:cs="Times New Roman"/>
        </w:rPr>
      </w:pPr>
      <w:r w:rsidRPr="005A0D8D">
        <w:rPr>
          <w:rFonts w:cs="Times New Roman"/>
        </w:rPr>
        <w:t>Orientadora</w:t>
      </w:r>
    </w:p>
    <w:p w:rsidR="00E7385E" w:rsidRDefault="00E7385E" w:rsidP="00E7385E">
      <w:pPr>
        <w:pStyle w:val="NoSpacing"/>
        <w:jc w:val="right"/>
        <w:rPr>
          <w:rFonts w:cs="Times New Roman"/>
        </w:rPr>
      </w:pPr>
    </w:p>
    <w:p w:rsidR="00E7385E" w:rsidRDefault="00E7385E" w:rsidP="00E7385E">
      <w:pPr>
        <w:pStyle w:val="NoSpacing"/>
        <w:jc w:val="right"/>
        <w:rPr>
          <w:rFonts w:cs="Times New Roman"/>
        </w:rPr>
      </w:pPr>
    </w:p>
    <w:p w:rsidR="00E7385E" w:rsidRDefault="00E7385E" w:rsidP="00E7385E">
      <w:pPr>
        <w:pStyle w:val="NoSpacing"/>
        <w:jc w:val="right"/>
        <w:rPr>
          <w:rFonts w:cs="Times New Roman"/>
        </w:rPr>
      </w:pPr>
    </w:p>
    <w:p w:rsidR="00E7385E" w:rsidRDefault="00E7385E" w:rsidP="00E7385E">
      <w:pPr>
        <w:pStyle w:val="NoSpacing"/>
        <w:jc w:val="right"/>
        <w:rPr>
          <w:rFonts w:cs="Times New Roman"/>
        </w:rPr>
      </w:pPr>
    </w:p>
    <w:p w:rsidR="00E7385E" w:rsidRDefault="00E7385E" w:rsidP="00E7385E">
      <w:pPr>
        <w:pStyle w:val="NoSpacing"/>
        <w:jc w:val="right"/>
        <w:rPr>
          <w:rFonts w:cs="Times New Roman"/>
        </w:rPr>
      </w:pPr>
    </w:p>
    <w:p w:rsidR="00E7385E" w:rsidRDefault="00E7385E" w:rsidP="00E7385E">
      <w:pPr>
        <w:pStyle w:val="NoSpacing"/>
        <w:jc w:val="right"/>
        <w:rPr>
          <w:rFonts w:cs="Times New Roman"/>
        </w:rPr>
      </w:pPr>
    </w:p>
    <w:p w:rsidR="00E7385E" w:rsidRDefault="00E7385E" w:rsidP="00E7385E">
      <w:pPr>
        <w:pStyle w:val="NoSpacing"/>
        <w:jc w:val="right"/>
        <w:rPr>
          <w:rFonts w:cs="Times New Roman"/>
        </w:rPr>
      </w:pPr>
    </w:p>
    <w:p w:rsidR="00E7385E" w:rsidRDefault="00E7385E" w:rsidP="00E7385E">
      <w:pPr>
        <w:pStyle w:val="NoSpacing"/>
        <w:jc w:val="right"/>
        <w:rPr>
          <w:rFonts w:cs="Times New Roman"/>
        </w:rPr>
      </w:pPr>
    </w:p>
    <w:p w:rsidR="00E7385E" w:rsidRDefault="00E7385E" w:rsidP="00E7385E">
      <w:pPr>
        <w:pStyle w:val="NoSpacing"/>
        <w:jc w:val="right"/>
        <w:rPr>
          <w:rFonts w:cs="Times New Roman"/>
        </w:rPr>
      </w:pPr>
    </w:p>
    <w:p w:rsidR="00E7385E" w:rsidRDefault="00E7385E" w:rsidP="00E7385E">
      <w:pPr>
        <w:pStyle w:val="NoSpacing"/>
        <w:jc w:val="center"/>
        <w:rPr>
          <w:rFonts w:cs="Times New Roman"/>
        </w:rPr>
      </w:pPr>
    </w:p>
    <w:p w:rsidR="0070326F" w:rsidRDefault="00E7385E" w:rsidP="00431176">
      <w:pPr>
        <w:pStyle w:val="NoSpacing"/>
        <w:jc w:val="center"/>
      </w:pPr>
      <w:r w:rsidRPr="005A0D8D">
        <w:rPr>
          <w:rFonts w:cs="Times New Roman"/>
        </w:rPr>
        <w:t xml:space="preserve">Rio de Janeiro, </w:t>
      </w:r>
      <w:r>
        <w:rPr>
          <w:rFonts w:cs="Times New Roman"/>
        </w:rPr>
        <w:t>Dezembro</w:t>
      </w:r>
      <w:r w:rsidRPr="005A0D8D">
        <w:rPr>
          <w:rFonts w:cs="Times New Roman"/>
        </w:rPr>
        <w:t xml:space="preserve"> de 20</w:t>
      </w:r>
      <w:r>
        <w:rPr>
          <w:rFonts w:cs="Times New Roman"/>
        </w:rPr>
        <w:t>13</w:t>
      </w:r>
      <w:r w:rsidR="0070326F">
        <w:br w:type="page"/>
      </w:r>
    </w:p>
    <w:p w:rsidR="0070326F" w:rsidRDefault="0070326F" w:rsidP="005277D3">
      <w:pPr>
        <w:ind w:firstLine="0"/>
        <w:jc w:val="center"/>
        <w:rPr>
          <w:rFonts w:cs="Times New Roman"/>
          <w:b/>
          <w:szCs w:val="24"/>
        </w:rPr>
      </w:pPr>
      <w:r w:rsidRPr="00E664B8">
        <w:rPr>
          <w:rFonts w:cs="Times New Roman"/>
          <w:b/>
          <w:szCs w:val="24"/>
        </w:rPr>
        <w:lastRenderedPageBreak/>
        <w:t xml:space="preserve">Processo </w:t>
      </w:r>
      <w:r>
        <w:rPr>
          <w:rFonts w:cs="Times New Roman"/>
          <w:b/>
          <w:szCs w:val="24"/>
        </w:rPr>
        <w:t>d</w:t>
      </w:r>
      <w:r w:rsidRPr="00E664B8">
        <w:rPr>
          <w:rFonts w:cs="Times New Roman"/>
          <w:b/>
          <w:szCs w:val="24"/>
        </w:rPr>
        <w:t xml:space="preserve">e Publicação </w:t>
      </w:r>
      <w:r>
        <w:rPr>
          <w:rFonts w:cs="Times New Roman"/>
          <w:b/>
          <w:szCs w:val="24"/>
        </w:rPr>
        <w:t>d</w:t>
      </w:r>
      <w:r w:rsidRPr="00E664B8">
        <w:rPr>
          <w:rFonts w:cs="Times New Roman"/>
          <w:b/>
          <w:szCs w:val="24"/>
        </w:rPr>
        <w:t xml:space="preserve">e </w:t>
      </w:r>
      <w:r w:rsidR="007E4989">
        <w:rPr>
          <w:rFonts w:cs="Times New Roman"/>
          <w:b/>
          <w:szCs w:val="24"/>
        </w:rPr>
        <w:t xml:space="preserve">Dados Abertos </w:t>
      </w:r>
      <w:r w:rsidR="004235F6">
        <w:rPr>
          <w:rFonts w:cs="Times New Roman"/>
          <w:b/>
          <w:szCs w:val="24"/>
        </w:rPr>
        <w:t>Interl</w:t>
      </w:r>
      <w:r w:rsidR="002621B0">
        <w:rPr>
          <w:rFonts w:cs="Times New Roman"/>
          <w:b/>
          <w:szCs w:val="24"/>
        </w:rPr>
        <w:t xml:space="preserve">igados </w:t>
      </w:r>
      <w:r>
        <w:rPr>
          <w:rFonts w:cs="Times New Roman"/>
          <w:b/>
          <w:szCs w:val="24"/>
        </w:rPr>
        <w:t xml:space="preserve">e </w:t>
      </w:r>
      <w:r w:rsidRPr="00E664B8">
        <w:rPr>
          <w:rFonts w:cs="Times New Roman"/>
          <w:b/>
          <w:szCs w:val="24"/>
        </w:rPr>
        <w:t xml:space="preserve">Aplicação </w:t>
      </w:r>
      <w:r>
        <w:rPr>
          <w:rFonts w:cs="Times New Roman"/>
          <w:b/>
          <w:szCs w:val="24"/>
        </w:rPr>
        <w:t>a</w:t>
      </w:r>
      <w:r w:rsidRPr="00E664B8">
        <w:rPr>
          <w:rFonts w:cs="Times New Roman"/>
          <w:b/>
          <w:szCs w:val="24"/>
        </w:rPr>
        <w:t xml:space="preserve"> Dados </w:t>
      </w:r>
      <w:r>
        <w:rPr>
          <w:rFonts w:cs="Times New Roman"/>
          <w:b/>
          <w:szCs w:val="24"/>
        </w:rPr>
        <w:t>d</w:t>
      </w:r>
      <w:r w:rsidRPr="00E664B8">
        <w:rPr>
          <w:rFonts w:cs="Times New Roman"/>
          <w:b/>
          <w:szCs w:val="24"/>
        </w:rPr>
        <w:t xml:space="preserve">e Desempenho </w:t>
      </w:r>
      <w:r>
        <w:rPr>
          <w:rFonts w:cs="Times New Roman"/>
          <w:b/>
          <w:szCs w:val="24"/>
        </w:rPr>
        <w:t>d</w:t>
      </w:r>
      <w:r w:rsidRPr="00E664B8">
        <w:rPr>
          <w:rFonts w:cs="Times New Roman"/>
          <w:b/>
          <w:szCs w:val="24"/>
        </w:rPr>
        <w:t>e Rede</w:t>
      </w:r>
    </w:p>
    <w:p w:rsidR="005277D3" w:rsidRDefault="005277D3" w:rsidP="005277D3">
      <w:pPr>
        <w:ind w:firstLine="0"/>
        <w:jc w:val="center"/>
      </w:pPr>
      <w:bookmarkStart w:id="0" w:name="_GoBack"/>
      <w:bookmarkEnd w:id="0"/>
    </w:p>
    <w:p w:rsidR="0070326F" w:rsidRPr="00FA02C6" w:rsidRDefault="0070326F" w:rsidP="005277D3">
      <w:pPr>
        <w:ind w:firstLine="0"/>
        <w:jc w:val="center"/>
      </w:pPr>
      <w:r>
        <w:t>Renan Francisco Santos Souza</w:t>
      </w:r>
    </w:p>
    <w:p w:rsidR="0070326F" w:rsidRPr="00FA02C6" w:rsidRDefault="0070326F" w:rsidP="0070326F"/>
    <w:p w:rsidR="0070326F" w:rsidRPr="00FA02C6" w:rsidRDefault="0070326F" w:rsidP="0070326F"/>
    <w:p w:rsidR="0070326F" w:rsidRPr="00FA02C6" w:rsidRDefault="0070326F" w:rsidP="0070326F">
      <w:r w:rsidRPr="00FA02C6">
        <w:t>Projeto Final de Curso submetido ao Departamento de Ciência da Computação do Instituto de Matemática da Universidade Federal do Rio de Janeiro como parte dos requisitos necessários para obtenção do grau de Bacharel em Ciência da Computação.</w:t>
      </w:r>
    </w:p>
    <w:p w:rsidR="0070326F" w:rsidRPr="00FA02C6" w:rsidRDefault="0070326F" w:rsidP="0070326F"/>
    <w:p w:rsidR="0070326F" w:rsidRPr="00FA02C6" w:rsidRDefault="0070326F" w:rsidP="0070326F">
      <w:r w:rsidRPr="00FA02C6">
        <w:t>Apresentado por:</w:t>
      </w:r>
    </w:p>
    <w:p w:rsidR="0070326F" w:rsidRPr="00FA02C6" w:rsidRDefault="0070326F" w:rsidP="0070326F"/>
    <w:p w:rsidR="0070326F" w:rsidRPr="00FA02C6" w:rsidRDefault="00481CB3" w:rsidP="0070326F">
      <w:pPr>
        <w:jc w:val="right"/>
      </w:pPr>
      <w:r>
        <w:t>_</w:t>
      </w:r>
      <w:r w:rsidR="0070326F" w:rsidRPr="00FA02C6">
        <w:t>_____________________________</w:t>
      </w:r>
    </w:p>
    <w:p w:rsidR="0070326F" w:rsidRDefault="0070326F" w:rsidP="0070326F">
      <w:pPr>
        <w:jc w:val="right"/>
      </w:pPr>
      <w:r>
        <w:t>Renan Francisco Santos Souza</w:t>
      </w:r>
    </w:p>
    <w:p w:rsidR="0070326F" w:rsidRPr="00FA02C6" w:rsidRDefault="0070326F" w:rsidP="0070326F">
      <w:pPr>
        <w:jc w:val="right"/>
      </w:pPr>
    </w:p>
    <w:p w:rsidR="0070326F" w:rsidRPr="00FA02C6" w:rsidRDefault="0070326F" w:rsidP="0070326F">
      <w:r w:rsidRPr="00FA02C6">
        <w:t>Aprovado por:</w:t>
      </w:r>
    </w:p>
    <w:p w:rsidR="0070326F" w:rsidRPr="00FA02C6" w:rsidRDefault="0070326F" w:rsidP="0070326F"/>
    <w:p w:rsidR="0070326F" w:rsidRPr="00FA02C6" w:rsidRDefault="0070326F" w:rsidP="0070326F"/>
    <w:p w:rsidR="0070326F" w:rsidRPr="00FA02C6" w:rsidRDefault="0070326F" w:rsidP="0070326F">
      <w:pPr>
        <w:jc w:val="right"/>
      </w:pPr>
      <w:r w:rsidRPr="00FA02C6">
        <w:t>______________________________</w:t>
      </w:r>
    </w:p>
    <w:p w:rsidR="0070326F" w:rsidRPr="00FA02C6" w:rsidRDefault="0070326F" w:rsidP="0070326F">
      <w:pPr>
        <w:jc w:val="right"/>
      </w:pPr>
      <w:r w:rsidRPr="00FA02C6">
        <w:t>Profa. Maria Luiza Machado Campos</w:t>
      </w:r>
      <w:r>
        <w:t>, Ph.D.</w:t>
      </w:r>
    </w:p>
    <w:p w:rsidR="0070326F" w:rsidRPr="00FA02C6" w:rsidRDefault="0070326F" w:rsidP="0070326F">
      <w:pPr>
        <w:jc w:val="right"/>
      </w:pPr>
      <w:r w:rsidRPr="00FA02C6">
        <w:t>(Orientador</w:t>
      </w:r>
      <w:r>
        <w:t>a</w:t>
      </w:r>
      <w:r w:rsidRPr="00FA02C6">
        <w:t>)</w:t>
      </w:r>
    </w:p>
    <w:p w:rsidR="0070326F" w:rsidRPr="00FA02C6" w:rsidRDefault="0070326F" w:rsidP="0070326F">
      <w:pPr>
        <w:jc w:val="right"/>
      </w:pPr>
    </w:p>
    <w:p w:rsidR="0070326F" w:rsidRPr="00FA02C6" w:rsidRDefault="0070326F" w:rsidP="0070326F">
      <w:pPr>
        <w:jc w:val="right"/>
      </w:pPr>
    </w:p>
    <w:p w:rsidR="0070326F" w:rsidRPr="00FA02C6" w:rsidRDefault="0070326F" w:rsidP="0070326F">
      <w:pPr>
        <w:jc w:val="right"/>
      </w:pPr>
      <w:r w:rsidRPr="00FA02C6">
        <w:t>______________________________</w:t>
      </w:r>
    </w:p>
    <w:p w:rsidR="0070326F" w:rsidRPr="00FA02C6" w:rsidRDefault="0070326F" w:rsidP="0070326F">
      <w:pPr>
        <w:jc w:val="right"/>
      </w:pPr>
      <w:r>
        <w:t>Prof</w:t>
      </w:r>
      <w:r w:rsidR="00610F64">
        <w:t>a</w:t>
      </w:r>
      <w:r>
        <w:t xml:space="preserve">. </w:t>
      </w:r>
      <w:r w:rsidR="00610F64">
        <w:t xml:space="preserve">Adriana </w:t>
      </w:r>
      <w:r w:rsidR="00610F64" w:rsidRPr="00610F64">
        <w:t xml:space="preserve">Santarosa </w:t>
      </w:r>
      <w:r w:rsidR="00610F64">
        <w:t>Vivacqua, D.Sc.</w:t>
      </w:r>
    </w:p>
    <w:p w:rsidR="0070326F" w:rsidRPr="00FA02C6" w:rsidRDefault="0070326F" w:rsidP="0070326F">
      <w:pPr>
        <w:jc w:val="right"/>
      </w:pPr>
    </w:p>
    <w:p w:rsidR="0070326F" w:rsidRPr="00FA02C6" w:rsidRDefault="00481CB3" w:rsidP="0070326F">
      <w:pPr>
        <w:jc w:val="right"/>
      </w:pPr>
      <w:r>
        <w:t>____</w:t>
      </w:r>
      <w:r w:rsidR="0070326F" w:rsidRPr="00FA02C6">
        <w:t>__________________________</w:t>
      </w:r>
    </w:p>
    <w:p w:rsidR="0070326F" w:rsidRPr="00D25154" w:rsidRDefault="00481CB3" w:rsidP="0070326F">
      <w:pPr>
        <w:jc w:val="right"/>
      </w:pPr>
      <w:r w:rsidRPr="00D25154">
        <w:t xml:space="preserve">Profa. </w:t>
      </w:r>
      <w:r w:rsidR="00610F64" w:rsidRPr="00D25154">
        <w:t>Jonice de Oliveira Sampaio, D.Sc.</w:t>
      </w:r>
    </w:p>
    <w:p w:rsidR="0070326F" w:rsidRDefault="0070326F" w:rsidP="0070326F">
      <w:pPr>
        <w:ind w:firstLine="0"/>
        <w:jc w:val="center"/>
      </w:pPr>
    </w:p>
    <w:p w:rsidR="0070326F" w:rsidRDefault="0070326F" w:rsidP="0070326F">
      <w:pPr>
        <w:ind w:firstLine="0"/>
        <w:jc w:val="center"/>
      </w:pPr>
    </w:p>
    <w:p w:rsidR="0070326F" w:rsidRDefault="0070326F" w:rsidP="0070326F">
      <w:pPr>
        <w:ind w:firstLine="0"/>
        <w:jc w:val="center"/>
      </w:pPr>
    </w:p>
    <w:p w:rsidR="0070326F" w:rsidRDefault="0070326F" w:rsidP="0070326F">
      <w:pPr>
        <w:ind w:firstLine="0"/>
        <w:jc w:val="center"/>
      </w:pPr>
    </w:p>
    <w:p w:rsidR="00EC1272" w:rsidRDefault="00EC1272" w:rsidP="0070326F">
      <w:pPr>
        <w:ind w:firstLine="0"/>
        <w:jc w:val="center"/>
      </w:pPr>
    </w:p>
    <w:p w:rsidR="0070326F" w:rsidRDefault="0070326F" w:rsidP="0070326F">
      <w:pPr>
        <w:ind w:firstLine="0"/>
        <w:jc w:val="center"/>
      </w:pPr>
      <w:r w:rsidRPr="00FA02C6">
        <w:t>Rio de Janeir</w:t>
      </w:r>
      <w:r w:rsidRPr="00BF6B0C">
        <w:rPr>
          <w:color w:val="000000"/>
        </w:rPr>
        <w:t xml:space="preserve">o, </w:t>
      </w:r>
      <w:r>
        <w:rPr>
          <w:color w:val="000000"/>
        </w:rPr>
        <w:t>Dezembro de 2013</w:t>
      </w:r>
    </w:p>
    <w:p w:rsidR="0070326F" w:rsidRPr="00FA02C6" w:rsidRDefault="00EC1272" w:rsidP="00FF0CB5">
      <w:pPr>
        <w:ind w:firstLine="0"/>
        <w:jc w:val="center"/>
        <w:rPr>
          <w:b/>
          <w:sz w:val="28"/>
          <w:szCs w:val="28"/>
        </w:rPr>
      </w:pPr>
      <w:r w:rsidRPr="00FF0CB5">
        <w:rPr>
          <w:b/>
          <w:szCs w:val="28"/>
        </w:rPr>
        <w:lastRenderedPageBreak/>
        <w:t>FICHA CATALOGRÁFICA</w:t>
      </w:r>
    </w:p>
    <w:p w:rsidR="0070326F" w:rsidRPr="00FA02C6" w:rsidRDefault="0070326F" w:rsidP="0070326F">
      <w:pPr>
        <w:jc w:val="center"/>
        <w:rPr>
          <w:b/>
        </w:rPr>
      </w:pPr>
    </w:p>
    <w:p w:rsidR="0070326F" w:rsidRPr="0070326F" w:rsidRDefault="0070326F" w:rsidP="0070326F">
      <w:pPr>
        <w:pStyle w:val="ListParagraph"/>
        <w:numPr>
          <w:ilvl w:val="0"/>
          <w:numId w:val="0"/>
        </w:numPr>
        <w:spacing w:after="120" w:line="480" w:lineRule="auto"/>
        <w:ind w:left="1020"/>
        <w:rPr>
          <w:b/>
          <w:szCs w:val="24"/>
          <w:lang w:val="pt-BR"/>
        </w:rPr>
      </w:pPr>
      <w:r>
        <w:rPr>
          <w:b/>
          <w:noProof/>
          <w:lang w:eastAsia="en-US"/>
        </w:rPr>
        <mc:AlternateContent>
          <mc:Choice Requires="wps">
            <w:drawing>
              <wp:anchor distT="0" distB="0" distL="114300" distR="114300" simplePos="0" relativeHeight="251659264" behindDoc="0" locked="0" layoutInCell="1" allowOverlap="1" wp14:anchorId="5214147C" wp14:editId="6762BCC6">
                <wp:simplePos x="0" y="0"/>
                <wp:positionH relativeFrom="column">
                  <wp:posOffset>307231</wp:posOffset>
                </wp:positionH>
                <wp:positionV relativeFrom="paragraph">
                  <wp:posOffset>252183</wp:posOffset>
                </wp:positionV>
                <wp:extent cx="4879975" cy="4682358"/>
                <wp:effectExtent l="0" t="0" r="15875" b="2349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975" cy="4682358"/>
                        </a:xfrm>
                        <a:prstGeom prst="rect">
                          <a:avLst/>
                        </a:prstGeom>
                        <a:solidFill>
                          <a:srgbClr val="FFFFFF"/>
                        </a:solidFill>
                        <a:ln w="9525">
                          <a:solidFill>
                            <a:srgbClr val="000000"/>
                          </a:solidFill>
                          <a:miter lim="800000"/>
                          <a:headEnd/>
                          <a:tailEnd/>
                        </a:ln>
                      </wps:spPr>
                      <wps:txbx>
                        <w:txbxContent>
                          <w:p w:rsidR="00D35888" w:rsidRPr="002621B0" w:rsidRDefault="00D35888" w:rsidP="0070326F">
                            <w:pPr>
                              <w:rPr>
                                <w:noProof/>
                              </w:rPr>
                            </w:pPr>
                            <w:r w:rsidRPr="002621B0">
                              <w:rPr>
                                <w:noProof/>
                              </w:rPr>
                              <w:t>Souza, Renan Francisco Santos.</w:t>
                            </w:r>
                          </w:p>
                          <w:p w:rsidR="00D35888" w:rsidRPr="002621B0" w:rsidRDefault="00D35888" w:rsidP="0070326F">
                            <w:pPr>
                              <w:ind w:firstLine="360"/>
                              <w:rPr>
                                <w:bCs/>
                                <w:noProof/>
                              </w:rPr>
                            </w:pPr>
                            <w:r w:rsidRPr="002621B0">
                              <w:rPr>
                                <w:rStyle w:val="apple-style-span"/>
                              </w:rPr>
                              <w:t xml:space="preserve">Processo de Publicação de Dados Abertos </w:t>
                            </w:r>
                            <w:r>
                              <w:rPr>
                                <w:rStyle w:val="apple-style-span"/>
                              </w:rPr>
                              <w:t>Interl</w:t>
                            </w:r>
                            <w:r w:rsidRPr="002621B0">
                              <w:rPr>
                                <w:rStyle w:val="apple-style-span"/>
                              </w:rPr>
                              <w:t>igados e Aplicação a Dados de Desempenho de Rede </w:t>
                            </w:r>
                            <w:r w:rsidRPr="002621B0">
                              <w:rPr>
                                <w:bCs/>
                                <w:noProof/>
                              </w:rPr>
                              <w:t xml:space="preserve"> / Renan Francisco Santos Souza. – Rio de Janeiro: UFRJ IM, 2013.</w:t>
                            </w:r>
                          </w:p>
                          <w:p w:rsidR="00D35888" w:rsidRPr="002621B0" w:rsidRDefault="00D35888" w:rsidP="0070326F">
                            <w:pPr>
                              <w:ind w:firstLine="360"/>
                              <w:rPr>
                                <w:bCs/>
                                <w:noProof/>
                                <w:color w:val="FF0000"/>
                              </w:rPr>
                            </w:pPr>
                            <w:r w:rsidRPr="002621B0">
                              <w:rPr>
                                <w:bCs/>
                                <w:noProof/>
                                <w:color w:val="FF0000"/>
                              </w:rPr>
                              <w:t xml:space="preserve"> </w:t>
                            </w:r>
                          </w:p>
                          <w:p w:rsidR="00D35888" w:rsidRPr="002621B0" w:rsidRDefault="00D35888" w:rsidP="0070326F">
                            <w:pPr>
                              <w:ind w:firstLine="360"/>
                              <w:rPr>
                                <w:bCs/>
                                <w:noProof/>
                                <w:color w:val="FF0000"/>
                              </w:rPr>
                            </w:pPr>
                            <w:r w:rsidRPr="002621B0">
                              <w:rPr>
                                <w:bCs/>
                                <w:color w:val="FF0000"/>
                              </w:rPr>
                              <w:t>Xxx</w:t>
                            </w:r>
                            <w:r w:rsidRPr="002621B0">
                              <w:rPr>
                                <w:bCs/>
                                <w:noProof/>
                                <w:color w:val="FF0000"/>
                              </w:rPr>
                              <w:t xml:space="preserve"> f.: il.</w:t>
                            </w:r>
                          </w:p>
                          <w:p w:rsidR="00D35888" w:rsidRPr="002621B0" w:rsidRDefault="00D35888" w:rsidP="0070326F">
                            <w:pPr>
                              <w:ind w:firstLine="360"/>
                              <w:rPr>
                                <w:bCs/>
                                <w:noProof/>
                              </w:rPr>
                            </w:pPr>
                            <w:r w:rsidRPr="002621B0">
                              <w:rPr>
                                <w:bCs/>
                                <w:noProof/>
                              </w:rPr>
                              <w:t>Projeto Final de Curso (Bacharelado em Ciência da Computação) – Universidade Federal do Rio de Janeiro. Departamento de Ciência da Computação, Rio de Janeiro, 2013.</w:t>
                            </w:r>
                          </w:p>
                          <w:p w:rsidR="00D35888" w:rsidRPr="002621B0" w:rsidRDefault="00D35888" w:rsidP="0070326F">
                            <w:pPr>
                              <w:ind w:firstLine="360"/>
                              <w:rPr>
                                <w:bCs/>
                                <w:noProof/>
                              </w:rPr>
                            </w:pPr>
                          </w:p>
                          <w:p w:rsidR="00D35888" w:rsidRPr="002621B0" w:rsidRDefault="00D35888" w:rsidP="0070326F">
                            <w:pPr>
                              <w:rPr>
                                <w:bCs/>
                                <w:noProof/>
                              </w:rPr>
                            </w:pPr>
                          </w:p>
                          <w:p w:rsidR="00D35888" w:rsidRPr="002621B0" w:rsidRDefault="00D35888" w:rsidP="0070326F">
                            <w:pPr>
                              <w:ind w:firstLine="360"/>
                              <w:rPr>
                                <w:bCs/>
                                <w:noProof/>
                              </w:rPr>
                            </w:pPr>
                            <w:r w:rsidRPr="002621B0">
                              <w:rPr>
                                <w:bCs/>
                                <w:noProof/>
                              </w:rPr>
                              <w:t>Orientadora: Maria Luiza Machado Campos</w:t>
                            </w:r>
                          </w:p>
                          <w:p w:rsidR="00D35888" w:rsidRPr="002621B0" w:rsidRDefault="00D35888" w:rsidP="0070326F">
                            <w:pPr>
                              <w:ind w:firstLine="360"/>
                              <w:rPr>
                                <w:bCs/>
                                <w:noProof/>
                              </w:rPr>
                            </w:pPr>
                          </w:p>
                          <w:p w:rsidR="00D35888" w:rsidRPr="002621B0" w:rsidRDefault="00D35888" w:rsidP="00B75C11">
                            <w:pPr>
                              <w:spacing w:line="240" w:lineRule="auto"/>
                              <w:ind w:left="360" w:firstLine="0"/>
                              <w:rPr>
                                <w:noProof/>
                              </w:rPr>
                            </w:pPr>
                            <w:r w:rsidRPr="002621B0">
                              <w:rPr>
                                <w:noProof/>
                              </w:rPr>
                              <w:t xml:space="preserve">Campos, Maria Luiza Machado. </w:t>
                            </w:r>
                          </w:p>
                          <w:p w:rsidR="00D35888" w:rsidRPr="00CC0010" w:rsidRDefault="00D35888" w:rsidP="0070326F">
                            <w:pPr>
                              <w:ind w:firstLine="360"/>
                              <w:rPr>
                                <w:bCs/>
                                <w:noProof/>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 o:spid="_x0000_s1026" type="#_x0000_t202" style="position:absolute;left:0;text-align:left;margin-left:24.2pt;margin-top:19.85pt;width:384.25pt;height:36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">
                <v:textbox>
                  <w:txbxContent>
                    <w:p w:rsidR="00D35888" w:rsidRPr="002621B0" w:rsidRDefault="00D35888" w:rsidP="0070326F">
                      <w:pPr>
                        <w:rPr>
                          <w:noProof/>
                        </w:rPr>
                      </w:pPr>
                      <w:r w:rsidRPr="002621B0">
                        <w:rPr>
                          <w:noProof/>
                        </w:rPr>
                        <w:t>Souza, Renan Francisco Santos.</w:t>
                      </w:r>
                    </w:p>
                    <w:p w:rsidR="00D35888" w:rsidRPr="002621B0" w:rsidRDefault="00D35888" w:rsidP="0070326F">
                      <w:pPr>
                        <w:ind w:firstLine="360"/>
                        <w:rPr>
                          <w:bCs/>
                          <w:noProof/>
                        </w:rPr>
                      </w:pPr>
                      <w:r w:rsidRPr="002621B0">
                        <w:rPr>
                          <w:rStyle w:val="apple-style-span"/>
                        </w:rPr>
                        <w:t xml:space="preserve">Processo de Publicação de Dados Abertos </w:t>
                      </w:r>
                      <w:r>
                        <w:rPr>
                          <w:rStyle w:val="apple-style-span"/>
                        </w:rPr>
                        <w:t>Interl</w:t>
                      </w:r>
                      <w:r w:rsidRPr="002621B0">
                        <w:rPr>
                          <w:rStyle w:val="apple-style-span"/>
                        </w:rPr>
                        <w:t>igados e Aplicação a Dados de Desempenho de Rede </w:t>
                      </w:r>
                      <w:r w:rsidRPr="002621B0">
                        <w:rPr>
                          <w:bCs/>
                          <w:noProof/>
                        </w:rPr>
                        <w:t xml:space="preserve"> / Renan Francisco Santos Souza. – Rio de Janeiro: UFRJ IM, 2013.</w:t>
                      </w:r>
                    </w:p>
                    <w:p w:rsidR="00D35888" w:rsidRPr="002621B0" w:rsidRDefault="00D35888" w:rsidP="0070326F">
                      <w:pPr>
                        <w:ind w:firstLine="360"/>
                        <w:rPr>
                          <w:bCs/>
                          <w:noProof/>
                          <w:color w:val="FF0000"/>
                        </w:rPr>
                      </w:pPr>
                      <w:r w:rsidRPr="002621B0">
                        <w:rPr>
                          <w:bCs/>
                          <w:noProof/>
                          <w:color w:val="FF0000"/>
                        </w:rPr>
                        <w:t xml:space="preserve"> </w:t>
                      </w:r>
                    </w:p>
                    <w:p w:rsidR="00D35888" w:rsidRPr="002621B0" w:rsidRDefault="00D35888" w:rsidP="0070326F">
                      <w:pPr>
                        <w:ind w:firstLine="360"/>
                        <w:rPr>
                          <w:bCs/>
                          <w:noProof/>
                          <w:color w:val="FF0000"/>
                        </w:rPr>
                      </w:pPr>
                      <w:r w:rsidRPr="002621B0">
                        <w:rPr>
                          <w:bCs/>
                          <w:color w:val="FF0000"/>
                        </w:rPr>
                        <w:t>Xxx</w:t>
                      </w:r>
                      <w:r w:rsidRPr="002621B0">
                        <w:rPr>
                          <w:bCs/>
                          <w:noProof/>
                          <w:color w:val="FF0000"/>
                        </w:rPr>
                        <w:t xml:space="preserve"> f.: il.</w:t>
                      </w:r>
                    </w:p>
                    <w:p w:rsidR="00D35888" w:rsidRPr="002621B0" w:rsidRDefault="00D35888" w:rsidP="0070326F">
                      <w:pPr>
                        <w:ind w:firstLine="360"/>
                        <w:rPr>
                          <w:bCs/>
                          <w:noProof/>
                        </w:rPr>
                      </w:pPr>
                      <w:r w:rsidRPr="002621B0">
                        <w:rPr>
                          <w:bCs/>
                          <w:noProof/>
                        </w:rPr>
                        <w:t>Projeto Final de Curso (Bacharelado em Ciência da Computação) – Universidade Federal do Rio de Janeiro. Departamento de Ciência da Computação, Rio de Janeiro, 2013.</w:t>
                      </w:r>
                    </w:p>
                    <w:p w:rsidR="00D35888" w:rsidRPr="002621B0" w:rsidRDefault="00D35888" w:rsidP="0070326F">
                      <w:pPr>
                        <w:ind w:firstLine="360"/>
                        <w:rPr>
                          <w:bCs/>
                          <w:noProof/>
                        </w:rPr>
                      </w:pPr>
                    </w:p>
                    <w:p w:rsidR="00D35888" w:rsidRPr="002621B0" w:rsidRDefault="00D35888" w:rsidP="0070326F">
                      <w:pPr>
                        <w:rPr>
                          <w:bCs/>
                          <w:noProof/>
                        </w:rPr>
                      </w:pPr>
                    </w:p>
                    <w:p w:rsidR="00D35888" w:rsidRPr="002621B0" w:rsidRDefault="00D35888" w:rsidP="0070326F">
                      <w:pPr>
                        <w:ind w:firstLine="360"/>
                        <w:rPr>
                          <w:bCs/>
                          <w:noProof/>
                        </w:rPr>
                      </w:pPr>
                      <w:r w:rsidRPr="002621B0">
                        <w:rPr>
                          <w:bCs/>
                          <w:noProof/>
                        </w:rPr>
                        <w:t>Orientadora: Maria Luiza Machado Campos</w:t>
                      </w:r>
                    </w:p>
                    <w:p w:rsidR="00D35888" w:rsidRPr="002621B0" w:rsidRDefault="00D35888" w:rsidP="0070326F">
                      <w:pPr>
                        <w:ind w:firstLine="360"/>
                        <w:rPr>
                          <w:bCs/>
                          <w:noProof/>
                        </w:rPr>
                      </w:pPr>
                    </w:p>
                    <w:p w:rsidR="00D35888" w:rsidRPr="002621B0" w:rsidRDefault="00D35888" w:rsidP="00B75C11">
                      <w:pPr>
                        <w:spacing w:line="240" w:lineRule="auto"/>
                        <w:ind w:left="360" w:firstLine="0"/>
                        <w:rPr>
                          <w:noProof/>
                        </w:rPr>
                      </w:pPr>
                      <w:r w:rsidRPr="002621B0">
                        <w:rPr>
                          <w:noProof/>
                        </w:rPr>
                        <w:t xml:space="preserve">Campos, Maria Luiza Machado. </w:t>
                      </w:r>
                    </w:p>
                    <w:p w:rsidR="00D35888" w:rsidRPr="00CC0010" w:rsidRDefault="00D35888" w:rsidP="0070326F">
                      <w:pPr>
                        <w:ind w:firstLine="360"/>
                        <w:rPr>
                          <w:bCs/>
                          <w:noProof/>
                        </w:rPr>
                      </w:pPr>
                    </w:p>
                  </w:txbxContent>
                </v:textbox>
              </v:shape>
            </w:pict>
          </mc:Fallback>
        </mc:AlternateContent>
      </w:r>
    </w:p>
    <w:p w:rsidR="0070326F" w:rsidRPr="0070326F" w:rsidRDefault="0070326F" w:rsidP="0070326F">
      <w:pPr>
        <w:pStyle w:val="ListParagraph"/>
        <w:numPr>
          <w:ilvl w:val="0"/>
          <w:numId w:val="0"/>
        </w:numPr>
        <w:spacing w:after="120" w:line="480" w:lineRule="auto"/>
        <w:ind w:left="1020"/>
        <w:rPr>
          <w:b/>
          <w:szCs w:val="24"/>
          <w:lang w:val="pt-BR"/>
        </w:rPr>
      </w:pPr>
    </w:p>
    <w:p w:rsidR="0070326F" w:rsidRPr="0070326F" w:rsidRDefault="0070326F" w:rsidP="0070326F">
      <w:pPr>
        <w:pStyle w:val="ListParagraph"/>
        <w:spacing w:after="120" w:line="480" w:lineRule="auto"/>
        <w:rPr>
          <w:b/>
          <w:szCs w:val="24"/>
          <w:lang w:val="pt-BR"/>
        </w:rPr>
      </w:pPr>
    </w:p>
    <w:p w:rsidR="0070326F" w:rsidRPr="0070326F" w:rsidRDefault="0070326F" w:rsidP="0070326F">
      <w:pPr>
        <w:pStyle w:val="ListParagraph"/>
        <w:spacing w:after="120" w:line="480" w:lineRule="auto"/>
        <w:rPr>
          <w:b/>
          <w:szCs w:val="24"/>
          <w:lang w:val="pt-BR"/>
        </w:rPr>
      </w:pPr>
    </w:p>
    <w:p w:rsidR="0070326F" w:rsidRPr="0070326F" w:rsidRDefault="0070326F" w:rsidP="0070326F">
      <w:pPr>
        <w:pStyle w:val="ListParagraph"/>
        <w:spacing w:after="120" w:line="480" w:lineRule="auto"/>
        <w:rPr>
          <w:b/>
          <w:szCs w:val="24"/>
          <w:lang w:val="pt-BR"/>
        </w:rPr>
      </w:pPr>
    </w:p>
    <w:p w:rsidR="0070326F" w:rsidRPr="0070326F" w:rsidRDefault="0070326F" w:rsidP="0070326F">
      <w:pPr>
        <w:pStyle w:val="ListParagraph"/>
        <w:spacing w:after="120" w:line="480" w:lineRule="auto"/>
        <w:rPr>
          <w:b/>
          <w:szCs w:val="24"/>
          <w:lang w:val="pt-BR"/>
        </w:rPr>
      </w:pPr>
    </w:p>
    <w:p w:rsidR="0070326F" w:rsidRPr="0070326F" w:rsidRDefault="0070326F" w:rsidP="0070326F">
      <w:pPr>
        <w:pStyle w:val="ListParagraph"/>
        <w:spacing w:after="120" w:line="480" w:lineRule="auto"/>
        <w:rPr>
          <w:b/>
          <w:szCs w:val="24"/>
          <w:lang w:val="pt-BR"/>
        </w:rPr>
      </w:pPr>
    </w:p>
    <w:p w:rsidR="0070326F" w:rsidRPr="0070326F" w:rsidRDefault="0070326F" w:rsidP="0070326F">
      <w:pPr>
        <w:pStyle w:val="ListParagraph"/>
        <w:spacing w:after="120" w:line="480" w:lineRule="auto"/>
        <w:rPr>
          <w:b/>
          <w:szCs w:val="24"/>
          <w:lang w:val="pt-BR"/>
        </w:rPr>
      </w:pPr>
    </w:p>
    <w:p w:rsidR="0070326F" w:rsidRPr="0070326F" w:rsidRDefault="0070326F" w:rsidP="0070326F">
      <w:pPr>
        <w:pStyle w:val="ListParagraph"/>
        <w:spacing w:after="120" w:line="480" w:lineRule="auto"/>
        <w:rPr>
          <w:b/>
          <w:szCs w:val="24"/>
          <w:lang w:val="pt-BR"/>
        </w:rPr>
      </w:pPr>
    </w:p>
    <w:p w:rsidR="0070326F" w:rsidRPr="0070326F" w:rsidRDefault="0070326F" w:rsidP="0070326F">
      <w:pPr>
        <w:pStyle w:val="ListParagraph"/>
        <w:spacing w:after="120" w:line="480" w:lineRule="auto"/>
        <w:rPr>
          <w:b/>
          <w:szCs w:val="24"/>
          <w:lang w:val="pt-BR"/>
        </w:rPr>
      </w:pPr>
    </w:p>
    <w:p w:rsidR="0070326F" w:rsidRPr="00FA02C6" w:rsidRDefault="0070326F" w:rsidP="0070326F">
      <w:pPr>
        <w:ind w:left="3540"/>
      </w:pPr>
    </w:p>
    <w:p w:rsidR="0070326F" w:rsidRPr="00FA02C6" w:rsidRDefault="0070326F" w:rsidP="0070326F"/>
    <w:p w:rsidR="0070326F" w:rsidRPr="00FA02C6" w:rsidRDefault="0070326F" w:rsidP="0070326F"/>
    <w:p w:rsidR="0070326F" w:rsidRDefault="0070326F" w:rsidP="0070326F">
      <w:pPr>
        <w:jc w:val="right"/>
      </w:pPr>
    </w:p>
    <w:p w:rsidR="0070326F" w:rsidRDefault="0070326F">
      <w:pPr>
        <w:spacing w:after="200" w:line="276" w:lineRule="auto"/>
        <w:ind w:firstLine="0"/>
      </w:pPr>
      <w:r>
        <w:br w:type="page"/>
      </w:r>
    </w:p>
    <w:p w:rsidR="0070326F" w:rsidRPr="0070326F" w:rsidRDefault="0070326F" w:rsidP="0070326F">
      <w:pPr>
        <w:spacing w:after="200" w:line="276" w:lineRule="auto"/>
        <w:ind w:firstLine="0"/>
        <w:jc w:val="center"/>
        <w:rPr>
          <w:b/>
        </w:rPr>
      </w:pPr>
      <w:r w:rsidRPr="0070326F">
        <w:rPr>
          <w:b/>
        </w:rPr>
        <w:lastRenderedPageBreak/>
        <w:t>AGRADECIMENTOS</w:t>
      </w:r>
    </w:p>
    <w:p w:rsidR="0045042B" w:rsidRDefault="0045042B" w:rsidP="0045042B"/>
    <w:p w:rsidR="0070326F" w:rsidRDefault="0070326F" w:rsidP="0070326F">
      <w:pPr>
        <w:jc w:val="center"/>
      </w:pPr>
    </w:p>
    <w:p w:rsidR="0070326F" w:rsidRDefault="0070326F" w:rsidP="0070326F">
      <w:pPr>
        <w:spacing w:after="200" w:line="276" w:lineRule="auto"/>
        <w:ind w:firstLine="0"/>
      </w:pPr>
    </w:p>
    <w:p w:rsidR="0070326F" w:rsidRDefault="0070326F">
      <w:pPr>
        <w:spacing w:after="200" w:line="276" w:lineRule="auto"/>
        <w:ind w:firstLine="0"/>
      </w:pPr>
      <w:r>
        <w:br w:type="page"/>
      </w:r>
    </w:p>
    <w:p w:rsidR="00842B82" w:rsidRPr="000A3CD3" w:rsidRDefault="00842B82" w:rsidP="005277D3">
      <w:pPr>
        <w:spacing w:after="200" w:line="276" w:lineRule="auto"/>
        <w:ind w:firstLine="0"/>
        <w:jc w:val="center"/>
        <w:rPr>
          <w:b/>
        </w:rPr>
      </w:pPr>
      <w:r w:rsidRPr="000A3CD3">
        <w:rPr>
          <w:b/>
        </w:rPr>
        <w:lastRenderedPageBreak/>
        <w:t>RESUMO</w:t>
      </w:r>
    </w:p>
    <w:p w:rsidR="0070326F" w:rsidRPr="00FA02C6" w:rsidRDefault="0070326F" w:rsidP="005277D3">
      <w:pPr>
        <w:pStyle w:val="NoSpacing"/>
      </w:pPr>
    </w:p>
    <w:p w:rsidR="00842B82" w:rsidRPr="00842B82" w:rsidRDefault="00842B82" w:rsidP="005277D3">
      <w:pPr>
        <w:pStyle w:val="NoSpacing"/>
        <w:ind w:firstLine="0"/>
      </w:pPr>
      <w:r>
        <w:t xml:space="preserve">SOUZA, Renan Francisco S. </w:t>
      </w:r>
      <w:r w:rsidRPr="00E664B8">
        <w:rPr>
          <w:b/>
        </w:rPr>
        <w:t xml:space="preserve">Processo </w:t>
      </w:r>
      <w:r>
        <w:rPr>
          <w:b/>
        </w:rPr>
        <w:t>d</w:t>
      </w:r>
      <w:r w:rsidRPr="00E664B8">
        <w:rPr>
          <w:b/>
        </w:rPr>
        <w:t xml:space="preserve">e Publicação </w:t>
      </w:r>
      <w:r>
        <w:rPr>
          <w:b/>
        </w:rPr>
        <w:t>d</w:t>
      </w:r>
      <w:r w:rsidRPr="00E664B8">
        <w:rPr>
          <w:b/>
        </w:rPr>
        <w:t xml:space="preserve">e </w:t>
      </w:r>
      <w:r w:rsidR="007E4989">
        <w:rPr>
          <w:b/>
        </w:rPr>
        <w:t xml:space="preserve">Dados </w:t>
      </w:r>
      <w:r w:rsidR="002621B0">
        <w:rPr>
          <w:b/>
        </w:rPr>
        <w:t xml:space="preserve">Abertos </w:t>
      </w:r>
      <w:r w:rsidR="004235F6">
        <w:rPr>
          <w:b/>
        </w:rPr>
        <w:t>Interl</w:t>
      </w:r>
      <w:r w:rsidR="007E4989">
        <w:rPr>
          <w:b/>
        </w:rPr>
        <w:t xml:space="preserve">igados </w:t>
      </w:r>
      <w:r>
        <w:rPr>
          <w:b/>
        </w:rPr>
        <w:t xml:space="preserve">e </w:t>
      </w:r>
      <w:r w:rsidRPr="00E664B8">
        <w:rPr>
          <w:b/>
        </w:rPr>
        <w:t xml:space="preserve">Aplicação </w:t>
      </w:r>
      <w:r>
        <w:rPr>
          <w:b/>
        </w:rPr>
        <w:t>a</w:t>
      </w:r>
      <w:r w:rsidRPr="00E664B8">
        <w:rPr>
          <w:b/>
        </w:rPr>
        <w:t xml:space="preserve"> Dados </w:t>
      </w:r>
      <w:r>
        <w:rPr>
          <w:b/>
        </w:rPr>
        <w:t>d</w:t>
      </w:r>
      <w:r w:rsidRPr="00E664B8">
        <w:rPr>
          <w:b/>
        </w:rPr>
        <w:t xml:space="preserve">e Desempenho </w:t>
      </w:r>
      <w:r>
        <w:rPr>
          <w:b/>
        </w:rPr>
        <w:t>d</w:t>
      </w:r>
      <w:r w:rsidRPr="00E664B8">
        <w:rPr>
          <w:b/>
        </w:rPr>
        <w:t>e Rede</w:t>
      </w:r>
      <w:r>
        <w:t>. Rio de Janeiro, 2013. Trabalho de Conclusão de Curso (Bacharel em Ciência da Computação) – Departamento de Ciência da Computação, Instituto de Matemática, Universidade Federal do Rio de Janeiro, Rio de Janeiro, 2013.</w:t>
      </w:r>
    </w:p>
    <w:p w:rsidR="00842B82" w:rsidRDefault="00842B82" w:rsidP="00BE6AB7"/>
    <w:p w:rsidR="004D2FCB" w:rsidRPr="00C6121A" w:rsidRDefault="00BE6AB7" w:rsidP="00842B82">
      <w:r w:rsidRPr="00C6121A">
        <w:t xml:space="preserve">Atualmente, nos meios de ciências de computação e informação, muito se fala sobre tecnologias de web semântica embora ainda seja notória a falta de conhecimentos mais sólidos nesse campo e os benefícios trazidos por sua utilização. Este trabalho de conclusão de curso sintetizará conhecimentos fundamentais relacionados a tecnologias de web semântica, apresentando uma proposta de processo de publicação de </w:t>
      </w:r>
      <w:r w:rsidR="00C6121A">
        <w:t xml:space="preserve">Dados Abertos </w:t>
      </w:r>
      <w:r w:rsidR="004235F6">
        <w:t>Interl</w:t>
      </w:r>
      <w:r w:rsidR="00C6121A">
        <w:t>igados (</w:t>
      </w:r>
      <w:r w:rsidRPr="00C6121A">
        <w:rPr>
          <w:i/>
        </w:rPr>
        <w:t>Linked Open Dat</w:t>
      </w:r>
      <w:r w:rsidR="00C6121A" w:rsidRPr="00C6121A">
        <w:rPr>
          <w:i/>
        </w:rPr>
        <w:t xml:space="preserve">a </w:t>
      </w:r>
      <w:r w:rsidR="00C6121A">
        <w:t xml:space="preserve">- </w:t>
      </w:r>
      <w:r w:rsidR="00C6121A" w:rsidRPr="00C6121A">
        <w:t>LOD)</w:t>
      </w:r>
      <w:r w:rsidRPr="00C6121A">
        <w:t xml:space="preserve">, com orientações de foco essencialmente prático </w:t>
      </w:r>
      <w:r w:rsidR="005A3361">
        <w:t xml:space="preserve">para gerar aplicações </w:t>
      </w:r>
      <w:r w:rsidRPr="00C6121A">
        <w:t xml:space="preserve">para publicar dados em </w:t>
      </w:r>
      <w:r w:rsidR="00C6121A" w:rsidRPr="00C6121A">
        <w:t xml:space="preserve">formato </w:t>
      </w:r>
      <w:r w:rsidRPr="00C6121A">
        <w:t xml:space="preserve">LOD. As principais características e vantagens de se ter dados </w:t>
      </w:r>
      <w:r w:rsidR="00C6121A">
        <w:t>nesse formato</w:t>
      </w:r>
      <w:r w:rsidRPr="00C6121A">
        <w:t xml:space="preserve"> serão distintamente enfatizadas no processo. Em seguida, será apresentada a aplicação do processo proposto em dados de desempenho de rede de Internet ao redor do mundo, com o ob</w:t>
      </w:r>
      <w:r w:rsidR="00C6121A" w:rsidRPr="00C6121A">
        <w:t>jetivo de publicá-los</w:t>
      </w:r>
      <w:r w:rsidRPr="00C6121A">
        <w:t>. Finalmente, os resultados serão discutidos: os benefícios fornecidos pela aplicação das tecnologias de web semântica bem como as dificuldades encontradas durante o projeto, inclusive evidenciando áreas na web semântica que ainda necessitam pesquisa e desenvolvimento.</w:t>
      </w:r>
    </w:p>
    <w:p w:rsidR="00842B82" w:rsidRDefault="00842B82" w:rsidP="00842B82">
      <w:pPr>
        <w:rPr>
          <w:b/>
        </w:rPr>
      </w:pPr>
    </w:p>
    <w:p w:rsidR="004D2FCB" w:rsidRDefault="004D2FCB" w:rsidP="004D2FCB">
      <w:pPr>
        <w:spacing w:after="200" w:line="276" w:lineRule="auto"/>
        <w:ind w:firstLine="0"/>
      </w:pPr>
      <w:r w:rsidRPr="004D2FCB">
        <w:rPr>
          <w:b/>
        </w:rPr>
        <w:t>Palavras-chave:</w:t>
      </w:r>
      <w:r>
        <w:t xml:space="preserve"> Linked Open Data, Dados Ligados Abertos, </w:t>
      </w:r>
      <w:r w:rsidR="00411E10">
        <w:t xml:space="preserve">Padrão Dados Abertos, </w:t>
      </w:r>
      <w:r>
        <w:t>Processo de Publicação de Linked Open Data, Web Semântica, LOD Medida de Monitoramento de rede, LOD Ping Rede, PingER LOD</w:t>
      </w:r>
    </w:p>
    <w:p w:rsidR="00842B82" w:rsidRDefault="0070326F" w:rsidP="004D2FCB">
      <w:pPr>
        <w:spacing w:after="200" w:line="276" w:lineRule="auto"/>
        <w:ind w:firstLine="0"/>
        <w:jc w:val="center"/>
      </w:pPr>
      <w:r w:rsidRPr="00842B82">
        <w:br w:type="page"/>
      </w:r>
    </w:p>
    <w:p w:rsidR="00842B82" w:rsidRDefault="00842B82" w:rsidP="00842B82">
      <w:pPr>
        <w:spacing w:after="200" w:line="276" w:lineRule="auto"/>
        <w:ind w:firstLine="0"/>
        <w:jc w:val="center"/>
        <w:rPr>
          <w:b/>
          <w:lang w:val="en-US"/>
        </w:rPr>
      </w:pPr>
      <w:r w:rsidRPr="00BE6AB7">
        <w:rPr>
          <w:b/>
          <w:lang w:val="en-US"/>
        </w:rPr>
        <w:lastRenderedPageBreak/>
        <w:t>ABSTRACT</w:t>
      </w:r>
    </w:p>
    <w:p w:rsidR="00842B82" w:rsidRPr="00BE6AB7" w:rsidRDefault="00842B82" w:rsidP="005277D3">
      <w:pPr>
        <w:pStyle w:val="NoSpacing"/>
        <w:rPr>
          <w:lang w:val="en-US"/>
        </w:rPr>
      </w:pPr>
    </w:p>
    <w:p w:rsidR="004D2FCB" w:rsidRDefault="00842B82" w:rsidP="005277D3">
      <w:pPr>
        <w:pStyle w:val="NoSpacing"/>
        <w:ind w:firstLine="0"/>
        <w:rPr>
          <w:lang w:val="en-US"/>
        </w:rPr>
      </w:pPr>
      <w:r w:rsidRPr="00842B82">
        <w:rPr>
          <w:lang w:val="en-US"/>
        </w:rPr>
        <w:t xml:space="preserve">SOUZA, Renan Francisco S. </w:t>
      </w:r>
      <w:r w:rsidRPr="004D2FCB">
        <w:rPr>
          <w:b/>
          <w:lang w:val="en-US"/>
        </w:rPr>
        <w:t>Linked Open Data Publication Process and Application in Networking Performance Measurement Data</w:t>
      </w:r>
      <w:r>
        <w:rPr>
          <w:lang w:val="en-US"/>
        </w:rPr>
        <w:t xml:space="preserve">. </w:t>
      </w:r>
      <w:proofErr w:type="gramStart"/>
      <w:r w:rsidRPr="00DB57D9">
        <w:rPr>
          <w:lang w:val="en-US"/>
        </w:rPr>
        <w:t>Rio de Janeiro, 2013.</w:t>
      </w:r>
      <w:proofErr w:type="gramEnd"/>
      <w:r w:rsidRPr="00DB57D9">
        <w:rPr>
          <w:lang w:val="en-US"/>
        </w:rPr>
        <w:t xml:space="preserve"> </w:t>
      </w:r>
      <w:r w:rsidRPr="00842B82">
        <w:rPr>
          <w:lang w:val="en-US"/>
        </w:rPr>
        <w:t>Undergraduate Conclusion Course Work (Bachelor</w:t>
      </w:r>
      <w:r>
        <w:rPr>
          <w:lang w:val="en-US"/>
        </w:rPr>
        <w:t xml:space="preserve"> </w:t>
      </w:r>
      <w:r w:rsidRPr="00842B82">
        <w:rPr>
          <w:lang w:val="en-US"/>
        </w:rPr>
        <w:t xml:space="preserve">of Computer Science) – Computer Science Department, </w:t>
      </w:r>
      <w:r>
        <w:rPr>
          <w:lang w:val="en-US"/>
        </w:rPr>
        <w:t>Mathematics Institute, Federal University of Rio de Janeiro, Rio de Janeiro, 2013.</w:t>
      </w:r>
    </w:p>
    <w:p w:rsidR="00842B82" w:rsidRDefault="00842B82" w:rsidP="00842B82">
      <w:pPr>
        <w:spacing w:after="200" w:line="276" w:lineRule="auto"/>
        <w:ind w:firstLine="0"/>
        <w:rPr>
          <w:lang w:val="en-US"/>
        </w:rPr>
      </w:pPr>
    </w:p>
    <w:p w:rsidR="004D2FCB" w:rsidRDefault="00BE6AB7" w:rsidP="00BE6AB7">
      <w:pPr>
        <w:rPr>
          <w:lang w:val="en-US"/>
        </w:rPr>
      </w:pPr>
      <w:r w:rsidRPr="00B13B1A">
        <w:rPr>
          <w:lang w:val="en-US"/>
        </w:rPr>
        <w:t xml:space="preserve">In today’s time, there is a lot of </w:t>
      </w:r>
      <w:r>
        <w:rPr>
          <w:lang w:val="en-US"/>
        </w:rPr>
        <w:t>speculation in computer and information science</w:t>
      </w:r>
      <w:r w:rsidR="00C6121A">
        <w:rPr>
          <w:lang w:val="en-US"/>
        </w:rPr>
        <w:t>s</w:t>
      </w:r>
      <w:r>
        <w:rPr>
          <w:lang w:val="en-US"/>
        </w:rPr>
        <w:t xml:space="preserve"> about semantic web technologies, although there </w:t>
      </w:r>
      <w:r w:rsidR="0082513E">
        <w:rPr>
          <w:lang w:val="en-US"/>
        </w:rPr>
        <w:t>is</w:t>
      </w:r>
      <w:r>
        <w:rPr>
          <w:lang w:val="en-US"/>
        </w:rPr>
        <w:t xml:space="preserve"> still lack of solid knowledge in this field and its benefits. This undergraduate course conclusion work will summarize fundamental knowledge related to semantic web technologies, presenting a proposal of a Linked Open Data </w:t>
      </w:r>
      <w:r w:rsidR="00C6121A">
        <w:rPr>
          <w:lang w:val="en-US"/>
        </w:rPr>
        <w:t xml:space="preserve">(LOD) </w:t>
      </w:r>
      <w:r>
        <w:rPr>
          <w:lang w:val="en-US"/>
        </w:rPr>
        <w:t xml:space="preserve">publication process, with </w:t>
      </w:r>
      <w:r w:rsidR="006370FA">
        <w:rPr>
          <w:lang w:val="en-US"/>
        </w:rPr>
        <w:t xml:space="preserve">essentially practical </w:t>
      </w:r>
      <w:r>
        <w:rPr>
          <w:lang w:val="en-US"/>
        </w:rPr>
        <w:t xml:space="preserve">orientations and guidelines aiming to publish data in LOD format. In this process, the main characteristics and advantages of having data in this format will be </w:t>
      </w:r>
      <w:r w:rsidR="00447498">
        <w:rPr>
          <w:lang w:val="en-US"/>
        </w:rPr>
        <w:t xml:space="preserve">distinctly </w:t>
      </w:r>
      <w:r>
        <w:rPr>
          <w:lang w:val="en-US"/>
        </w:rPr>
        <w:t>emphasized. Following, it will be shown the application of the proposed process in data about performance of Internet links around the world, f</w:t>
      </w:r>
      <w:r w:rsidR="00C6121A">
        <w:rPr>
          <w:lang w:val="en-US"/>
        </w:rPr>
        <w:t xml:space="preserve">ocusing on publishing </w:t>
      </w:r>
      <w:r w:rsidR="00447498">
        <w:rPr>
          <w:lang w:val="en-US"/>
        </w:rPr>
        <w:t>the</w:t>
      </w:r>
      <w:r w:rsidR="00C6121A">
        <w:rPr>
          <w:lang w:val="en-US"/>
        </w:rPr>
        <w:t xml:space="preserve"> data</w:t>
      </w:r>
      <w:r>
        <w:rPr>
          <w:lang w:val="en-US"/>
        </w:rPr>
        <w:t xml:space="preserve">. Finally, the results will be discussed: the benefits provided by the application of the semantic web technologies as well as the difficulties </w:t>
      </w:r>
      <w:r w:rsidR="00C6121A">
        <w:rPr>
          <w:lang w:val="en-US"/>
        </w:rPr>
        <w:t xml:space="preserve">faced </w:t>
      </w:r>
      <w:r>
        <w:rPr>
          <w:lang w:val="en-US"/>
        </w:rPr>
        <w:t>during the project, including highlighting fields of semantic web that still need research and development.</w:t>
      </w:r>
    </w:p>
    <w:p w:rsidR="00842B82" w:rsidRDefault="00842B82" w:rsidP="00BE6AB7">
      <w:pPr>
        <w:rPr>
          <w:lang w:val="en-US"/>
        </w:rPr>
      </w:pPr>
    </w:p>
    <w:p w:rsidR="00842B82" w:rsidRDefault="004D2FCB">
      <w:pPr>
        <w:spacing w:after="200" w:line="276" w:lineRule="auto"/>
        <w:ind w:firstLine="0"/>
        <w:rPr>
          <w:lang w:val="en-US"/>
        </w:rPr>
      </w:pPr>
      <w:r w:rsidRPr="004D2FCB">
        <w:rPr>
          <w:b/>
          <w:lang w:val="en-US"/>
        </w:rPr>
        <w:t>Keywords:</w:t>
      </w:r>
      <w:r>
        <w:rPr>
          <w:lang w:val="en-US"/>
        </w:rPr>
        <w:t xml:space="preserve"> Linked Open Data, </w:t>
      </w:r>
      <w:r w:rsidR="00411E10">
        <w:rPr>
          <w:lang w:val="en-US"/>
        </w:rPr>
        <w:t xml:space="preserve">Open Data Standard, </w:t>
      </w:r>
      <w:r>
        <w:rPr>
          <w:lang w:val="en-US"/>
        </w:rPr>
        <w:t>Linked Open Data Publication Process, Semantic Web, LOD Networking Monitoring Measurement, LOD Ping Networking, PingER LOD</w:t>
      </w:r>
      <w:r w:rsidR="00842B82">
        <w:rPr>
          <w:lang w:val="en-US"/>
        </w:rPr>
        <w:br w:type="page"/>
      </w:r>
    </w:p>
    <w:p w:rsidR="005D4C31" w:rsidRDefault="0070326F" w:rsidP="005D4C31">
      <w:pPr>
        <w:spacing w:after="200" w:line="276" w:lineRule="auto"/>
        <w:ind w:firstLine="0"/>
        <w:jc w:val="center"/>
        <w:rPr>
          <w:noProof/>
        </w:rPr>
      </w:pPr>
      <w:r>
        <w:rPr>
          <w:b/>
        </w:rPr>
        <w:lastRenderedPageBreak/>
        <w:t>LISTA DE FIGURAS</w:t>
      </w:r>
      <w:r w:rsidR="005D4C31">
        <w:rPr>
          <w:b/>
        </w:rPr>
        <w:fldChar w:fldCharType="begin"/>
      </w:r>
      <w:r w:rsidR="005D4C31">
        <w:rPr>
          <w:b/>
        </w:rPr>
        <w:instrText xml:space="preserve"> TOC \h \z \c "Figura" </w:instrText>
      </w:r>
      <w:r w:rsidR="005D4C31">
        <w:rPr>
          <w:b/>
        </w:rPr>
        <w:fldChar w:fldCharType="separate"/>
      </w:r>
    </w:p>
    <w:p w:rsidR="005D4C31" w:rsidRDefault="00D35888">
      <w:pPr>
        <w:pStyle w:val="TableofFigures"/>
        <w:tabs>
          <w:tab w:val="right" w:pos="9061"/>
        </w:tabs>
        <w:rPr>
          <w:rFonts w:asciiTheme="minorHAnsi" w:hAnsiTheme="minorHAnsi"/>
          <w:noProof/>
          <w:sz w:val="22"/>
          <w:lang w:val="en-US"/>
        </w:rPr>
      </w:pPr>
      <w:hyperlink w:anchor="_Toc373848907" w:history="1">
        <w:r w:rsidR="005D4C31" w:rsidRPr="00A34AC6">
          <w:rPr>
            <w:rStyle w:val="Hyperlink"/>
            <w:noProof/>
          </w:rPr>
          <w:t>Figura 1 – Comparação entre a web de documentos e a web de dados, com ligações semânticas (CAMPOS, 2013).</w:t>
        </w:r>
        <w:r w:rsidR="005D4C31">
          <w:rPr>
            <w:noProof/>
            <w:webHidden/>
          </w:rPr>
          <w:tab/>
        </w:r>
        <w:r w:rsidR="005D4C31">
          <w:rPr>
            <w:noProof/>
            <w:webHidden/>
          </w:rPr>
          <w:fldChar w:fldCharType="begin"/>
        </w:r>
        <w:r w:rsidR="005D4C31">
          <w:rPr>
            <w:noProof/>
            <w:webHidden/>
          </w:rPr>
          <w:instrText xml:space="preserve"> PAGEREF _Toc373848907 \h </w:instrText>
        </w:r>
        <w:r w:rsidR="005D4C31">
          <w:rPr>
            <w:noProof/>
            <w:webHidden/>
          </w:rPr>
        </w:r>
        <w:r w:rsidR="005D4C31">
          <w:rPr>
            <w:noProof/>
            <w:webHidden/>
          </w:rPr>
          <w:fldChar w:fldCharType="separate"/>
        </w:r>
        <w:r w:rsidR="005D4C31">
          <w:rPr>
            <w:noProof/>
            <w:webHidden/>
          </w:rPr>
          <w:t>22</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08" w:history="1">
        <w:r w:rsidR="005D4C31" w:rsidRPr="00A34AC6">
          <w:rPr>
            <w:rStyle w:val="Hyperlink"/>
            <w:noProof/>
          </w:rPr>
          <w:t>Figura 2 – Tripla RDF representada como grafo direcionado rotulado</w:t>
        </w:r>
        <w:r w:rsidR="005D4C31">
          <w:rPr>
            <w:noProof/>
            <w:webHidden/>
          </w:rPr>
          <w:tab/>
        </w:r>
        <w:r w:rsidR="005D4C31">
          <w:rPr>
            <w:noProof/>
            <w:webHidden/>
          </w:rPr>
          <w:fldChar w:fldCharType="begin"/>
        </w:r>
        <w:r w:rsidR="005D4C31">
          <w:rPr>
            <w:noProof/>
            <w:webHidden/>
          </w:rPr>
          <w:instrText xml:space="preserve"> PAGEREF _Toc373848908 \h </w:instrText>
        </w:r>
        <w:r w:rsidR="005D4C31">
          <w:rPr>
            <w:noProof/>
            <w:webHidden/>
          </w:rPr>
        </w:r>
        <w:r w:rsidR="005D4C31">
          <w:rPr>
            <w:noProof/>
            <w:webHidden/>
          </w:rPr>
          <w:fldChar w:fldCharType="separate"/>
        </w:r>
        <w:r w:rsidR="005D4C31">
          <w:rPr>
            <w:noProof/>
            <w:webHidden/>
          </w:rPr>
          <w:t>30</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09" w:history="1">
        <w:r w:rsidR="005D4C31" w:rsidRPr="00A34AC6">
          <w:rPr>
            <w:rStyle w:val="Hyperlink"/>
            <w:noProof/>
          </w:rPr>
          <w:t>Figura 3 – Diagrama da nuvem de Linked Open Data, por Richard Cyganiak e Anja Jentzsch</w:t>
        </w:r>
        <w:r w:rsidR="005D4C31">
          <w:rPr>
            <w:noProof/>
            <w:webHidden/>
          </w:rPr>
          <w:tab/>
        </w:r>
        <w:r w:rsidR="005D4C31">
          <w:rPr>
            <w:noProof/>
            <w:webHidden/>
          </w:rPr>
          <w:fldChar w:fldCharType="begin"/>
        </w:r>
        <w:r w:rsidR="005D4C31">
          <w:rPr>
            <w:noProof/>
            <w:webHidden/>
          </w:rPr>
          <w:instrText xml:space="preserve"> PAGEREF _Toc373848909 \h </w:instrText>
        </w:r>
        <w:r w:rsidR="005D4C31">
          <w:rPr>
            <w:noProof/>
            <w:webHidden/>
          </w:rPr>
        </w:r>
        <w:r w:rsidR="005D4C31">
          <w:rPr>
            <w:noProof/>
            <w:webHidden/>
          </w:rPr>
          <w:fldChar w:fldCharType="separate"/>
        </w:r>
        <w:r w:rsidR="005D4C31">
          <w:rPr>
            <w:noProof/>
            <w:webHidden/>
          </w:rPr>
          <w:t>42</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0" w:history="1">
        <w:r w:rsidR="005D4C31" w:rsidRPr="00A34AC6">
          <w:rPr>
            <w:rStyle w:val="Hyperlink"/>
            <w:noProof/>
          </w:rPr>
          <w:t>Figura 4 – Pilha do LOD2. Fonte: http://stack.lod2.eu/</w:t>
        </w:r>
        <w:r w:rsidR="005D4C31">
          <w:rPr>
            <w:noProof/>
            <w:webHidden/>
          </w:rPr>
          <w:tab/>
        </w:r>
        <w:r w:rsidR="005D4C31">
          <w:rPr>
            <w:noProof/>
            <w:webHidden/>
          </w:rPr>
          <w:fldChar w:fldCharType="begin"/>
        </w:r>
        <w:r w:rsidR="005D4C31">
          <w:rPr>
            <w:noProof/>
            <w:webHidden/>
          </w:rPr>
          <w:instrText xml:space="preserve"> PAGEREF _Toc373848910 \h </w:instrText>
        </w:r>
        <w:r w:rsidR="005D4C31">
          <w:rPr>
            <w:noProof/>
            <w:webHidden/>
          </w:rPr>
        </w:r>
        <w:r w:rsidR="005D4C31">
          <w:rPr>
            <w:noProof/>
            <w:webHidden/>
          </w:rPr>
          <w:fldChar w:fldCharType="separate"/>
        </w:r>
        <w:r w:rsidR="005D4C31">
          <w:rPr>
            <w:noProof/>
            <w:webHidden/>
          </w:rPr>
          <w:t>45</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1" w:history="1">
        <w:r w:rsidR="005D4C31" w:rsidRPr="00A34AC6">
          <w:rPr>
            <w:rStyle w:val="Hyperlink"/>
            <w:noProof/>
          </w:rPr>
          <w:t>Figura 5 – Processo de Publicação de LOD</w:t>
        </w:r>
        <w:r w:rsidR="005D4C31">
          <w:rPr>
            <w:noProof/>
            <w:webHidden/>
          </w:rPr>
          <w:tab/>
        </w:r>
        <w:r w:rsidR="005D4C31">
          <w:rPr>
            <w:noProof/>
            <w:webHidden/>
          </w:rPr>
          <w:fldChar w:fldCharType="begin"/>
        </w:r>
        <w:r w:rsidR="005D4C31">
          <w:rPr>
            <w:noProof/>
            <w:webHidden/>
          </w:rPr>
          <w:instrText xml:space="preserve"> PAGEREF _Toc373848911 \h </w:instrText>
        </w:r>
        <w:r w:rsidR="005D4C31">
          <w:rPr>
            <w:noProof/>
            <w:webHidden/>
          </w:rPr>
        </w:r>
        <w:r w:rsidR="005D4C31">
          <w:rPr>
            <w:noProof/>
            <w:webHidden/>
          </w:rPr>
          <w:fldChar w:fldCharType="separate"/>
        </w:r>
        <w:r w:rsidR="005D4C31">
          <w:rPr>
            <w:noProof/>
            <w:webHidden/>
          </w:rPr>
          <w:t>48</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2" w:history="1">
        <w:r w:rsidR="005D4C31" w:rsidRPr="00A34AC6">
          <w:rPr>
            <w:rStyle w:val="Hyperlink"/>
            <w:noProof/>
          </w:rPr>
          <w:t>Figura 6 – Interface HTML da especificação dos parâmetros para a Pingtable</w:t>
        </w:r>
        <w:r w:rsidR="005D4C31">
          <w:rPr>
            <w:noProof/>
            <w:webHidden/>
          </w:rPr>
          <w:tab/>
        </w:r>
        <w:r w:rsidR="005D4C31">
          <w:rPr>
            <w:noProof/>
            <w:webHidden/>
          </w:rPr>
          <w:fldChar w:fldCharType="begin"/>
        </w:r>
        <w:r w:rsidR="005D4C31">
          <w:rPr>
            <w:noProof/>
            <w:webHidden/>
          </w:rPr>
          <w:instrText xml:space="preserve"> PAGEREF _Toc373848912 \h </w:instrText>
        </w:r>
        <w:r w:rsidR="005D4C31">
          <w:rPr>
            <w:noProof/>
            <w:webHidden/>
          </w:rPr>
        </w:r>
        <w:r w:rsidR="005D4C31">
          <w:rPr>
            <w:noProof/>
            <w:webHidden/>
          </w:rPr>
          <w:fldChar w:fldCharType="separate"/>
        </w:r>
        <w:r w:rsidR="005D4C31">
          <w:rPr>
            <w:noProof/>
            <w:webHidden/>
          </w:rPr>
          <w:t>60</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3" w:history="1">
        <w:r w:rsidR="005D4C31" w:rsidRPr="00A34AC6">
          <w:rPr>
            <w:rStyle w:val="Hyperlink"/>
            <w:noProof/>
          </w:rPr>
          <w:t>Figura 7 – Resultados de medidas mostrados na Pingtable</w:t>
        </w:r>
        <w:r w:rsidR="005D4C31">
          <w:rPr>
            <w:noProof/>
            <w:webHidden/>
          </w:rPr>
          <w:tab/>
        </w:r>
        <w:r w:rsidR="005D4C31">
          <w:rPr>
            <w:noProof/>
            <w:webHidden/>
          </w:rPr>
          <w:fldChar w:fldCharType="begin"/>
        </w:r>
        <w:r w:rsidR="005D4C31">
          <w:rPr>
            <w:noProof/>
            <w:webHidden/>
          </w:rPr>
          <w:instrText xml:space="preserve"> PAGEREF _Toc373848913 \h </w:instrText>
        </w:r>
        <w:r w:rsidR="005D4C31">
          <w:rPr>
            <w:noProof/>
            <w:webHidden/>
          </w:rPr>
        </w:r>
        <w:r w:rsidR="005D4C31">
          <w:rPr>
            <w:noProof/>
            <w:webHidden/>
          </w:rPr>
          <w:fldChar w:fldCharType="separate"/>
        </w:r>
        <w:r w:rsidR="005D4C31">
          <w:rPr>
            <w:noProof/>
            <w:webHidden/>
          </w:rPr>
          <w:t>61</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4" w:history="1">
        <w:r w:rsidR="005D4C31" w:rsidRPr="00A34AC6">
          <w:rPr>
            <w:rStyle w:val="Hyperlink"/>
            <w:noProof/>
          </w:rPr>
          <w:t>Figura 8 – Primeiro rascunho do modelo conceitual do PingER baseado num esquema estrela</w:t>
        </w:r>
        <w:r w:rsidR="005D4C31">
          <w:rPr>
            <w:noProof/>
            <w:webHidden/>
          </w:rPr>
          <w:tab/>
        </w:r>
        <w:r w:rsidR="005D4C31">
          <w:rPr>
            <w:noProof/>
            <w:webHidden/>
          </w:rPr>
          <w:fldChar w:fldCharType="begin"/>
        </w:r>
        <w:r w:rsidR="005D4C31">
          <w:rPr>
            <w:noProof/>
            <w:webHidden/>
          </w:rPr>
          <w:instrText xml:space="preserve"> PAGEREF _Toc373848914 \h </w:instrText>
        </w:r>
        <w:r w:rsidR="005D4C31">
          <w:rPr>
            <w:noProof/>
            <w:webHidden/>
          </w:rPr>
        </w:r>
        <w:r w:rsidR="005D4C31">
          <w:rPr>
            <w:noProof/>
            <w:webHidden/>
          </w:rPr>
          <w:fldChar w:fldCharType="separate"/>
        </w:r>
        <w:r w:rsidR="005D4C31">
          <w:rPr>
            <w:noProof/>
            <w:webHidden/>
          </w:rPr>
          <w:t>64</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5" w:history="1">
        <w:r w:rsidR="005D4C31" w:rsidRPr="00A34AC6">
          <w:rPr>
            <w:rStyle w:val="Hyperlink"/>
            <w:noProof/>
          </w:rPr>
          <w:t>Figura 9 – Estrutura fundamental da ontologia MOMENT</w:t>
        </w:r>
        <w:r w:rsidR="005D4C31">
          <w:rPr>
            <w:noProof/>
            <w:webHidden/>
          </w:rPr>
          <w:tab/>
        </w:r>
        <w:r w:rsidR="005D4C31">
          <w:rPr>
            <w:noProof/>
            <w:webHidden/>
          </w:rPr>
          <w:fldChar w:fldCharType="begin"/>
        </w:r>
        <w:r w:rsidR="005D4C31">
          <w:rPr>
            <w:noProof/>
            <w:webHidden/>
          </w:rPr>
          <w:instrText xml:space="preserve"> PAGEREF _Toc373848915 \h </w:instrText>
        </w:r>
        <w:r w:rsidR="005D4C31">
          <w:rPr>
            <w:noProof/>
            <w:webHidden/>
          </w:rPr>
        </w:r>
        <w:r w:rsidR="005D4C31">
          <w:rPr>
            <w:noProof/>
            <w:webHidden/>
          </w:rPr>
          <w:fldChar w:fldCharType="separate"/>
        </w:r>
        <w:r w:rsidR="005D4C31">
          <w:rPr>
            <w:noProof/>
            <w:webHidden/>
          </w:rPr>
          <w:t>66</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6" w:history="1">
        <w:r w:rsidR="005D4C31" w:rsidRPr="00A34AC6">
          <w:rPr>
            <w:rStyle w:val="Hyperlink"/>
            <w:noProof/>
          </w:rPr>
          <w:t>Figura 10 – Legenda de todos os conceitos utilizados nos diagramas das ontologias nesta monografia</w:t>
        </w:r>
        <w:r w:rsidR="005D4C31">
          <w:rPr>
            <w:noProof/>
            <w:webHidden/>
          </w:rPr>
          <w:tab/>
        </w:r>
        <w:r w:rsidR="005D4C31">
          <w:rPr>
            <w:noProof/>
            <w:webHidden/>
          </w:rPr>
          <w:fldChar w:fldCharType="begin"/>
        </w:r>
        <w:r w:rsidR="005D4C31">
          <w:rPr>
            <w:noProof/>
            <w:webHidden/>
          </w:rPr>
          <w:instrText xml:space="preserve"> PAGEREF _Toc373848916 \h </w:instrText>
        </w:r>
        <w:r w:rsidR="005D4C31">
          <w:rPr>
            <w:noProof/>
            <w:webHidden/>
          </w:rPr>
        </w:r>
        <w:r w:rsidR="005D4C31">
          <w:rPr>
            <w:noProof/>
            <w:webHidden/>
          </w:rPr>
          <w:fldChar w:fldCharType="separate"/>
        </w:r>
        <w:r w:rsidR="005D4C31">
          <w:rPr>
            <w:noProof/>
            <w:webHidden/>
          </w:rPr>
          <w:t>66</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7" w:history="1">
        <w:r w:rsidR="005D4C31" w:rsidRPr="00A34AC6">
          <w:rPr>
            <w:rStyle w:val="Hyperlink"/>
            <w:noProof/>
          </w:rPr>
          <w:t>Figura 11 – Proposta da ontologia MOMENT para o domínio do PingER</w:t>
        </w:r>
        <w:r w:rsidR="005D4C31">
          <w:rPr>
            <w:noProof/>
            <w:webHidden/>
          </w:rPr>
          <w:tab/>
        </w:r>
        <w:r w:rsidR="005D4C31">
          <w:rPr>
            <w:noProof/>
            <w:webHidden/>
          </w:rPr>
          <w:fldChar w:fldCharType="begin"/>
        </w:r>
        <w:r w:rsidR="005D4C31">
          <w:rPr>
            <w:noProof/>
            <w:webHidden/>
          </w:rPr>
          <w:instrText xml:space="preserve"> PAGEREF _Toc373848917 \h </w:instrText>
        </w:r>
        <w:r w:rsidR="005D4C31">
          <w:rPr>
            <w:noProof/>
            <w:webHidden/>
          </w:rPr>
        </w:r>
        <w:r w:rsidR="005D4C31">
          <w:rPr>
            <w:noProof/>
            <w:webHidden/>
          </w:rPr>
          <w:fldChar w:fldCharType="separate"/>
        </w:r>
        <w:r w:rsidR="005D4C31">
          <w:rPr>
            <w:noProof/>
            <w:webHidden/>
          </w:rPr>
          <w:t>68</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8" w:history="1">
        <w:r w:rsidR="005D4C31" w:rsidRPr="00A34AC6">
          <w:rPr>
            <w:rStyle w:val="Hyperlink"/>
            <w:noProof/>
          </w:rPr>
          <w:t>Figura 12 – Organização das classes de localização física do domínio do PingER na ontologia do Geonames</w:t>
        </w:r>
        <w:r w:rsidR="005D4C31">
          <w:rPr>
            <w:noProof/>
            <w:webHidden/>
          </w:rPr>
          <w:tab/>
        </w:r>
        <w:r w:rsidR="005D4C31">
          <w:rPr>
            <w:noProof/>
            <w:webHidden/>
          </w:rPr>
          <w:fldChar w:fldCharType="begin"/>
        </w:r>
        <w:r w:rsidR="005D4C31">
          <w:rPr>
            <w:noProof/>
            <w:webHidden/>
          </w:rPr>
          <w:instrText xml:space="preserve"> PAGEREF _Toc373848918 \h </w:instrText>
        </w:r>
        <w:r w:rsidR="005D4C31">
          <w:rPr>
            <w:noProof/>
            <w:webHidden/>
          </w:rPr>
        </w:r>
        <w:r w:rsidR="005D4C31">
          <w:rPr>
            <w:noProof/>
            <w:webHidden/>
          </w:rPr>
          <w:fldChar w:fldCharType="separate"/>
        </w:r>
        <w:r w:rsidR="005D4C31">
          <w:rPr>
            <w:noProof/>
            <w:webHidden/>
          </w:rPr>
          <w:t>76</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19" w:history="1">
        <w:r w:rsidR="005D4C31" w:rsidRPr="00A34AC6">
          <w:rPr>
            <w:rStyle w:val="Hyperlink"/>
            <w:noProof/>
          </w:rPr>
          <w:t>Figura 13 – Recorte da parte da ontologia que modela as relações hierárquicas da geografia de universidades.</w:t>
        </w:r>
        <w:r w:rsidR="005D4C31">
          <w:rPr>
            <w:noProof/>
            <w:webHidden/>
          </w:rPr>
          <w:tab/>
        </w:r>
        <w:r w:rsidR="005D4C31">
          <w:rPr>
            <w:noProof/>
            <w:webHidden/>
          </w:rPr>
          <w:fldChar w:fldCharType="begin"/>
        </w:r>
        <w:r w:rsidR="005D4C31">
          <w:rPr>
            <w:noProof/>
            <w:webHidden/>
          </w:rPr>
          <w:instrText xml:space="preserve"> PAGEREF _Toc373848919 \h </w:instrText>
        </w:r>
        <w:r w:rsidR="005D4C31">
          <w:rPr>
            <w:noProof/>
            <w:webHidden/>
          </w:rPr>
        </w:r>
        <w:r w:rsidR="005D4C31">
          <w:rPr>
            <w:noProof/>
            <w:webHidden/>
          </w:rPr>
          <w:fldChar w:fldCharType="separate"/>
        </w:r>
        <w:r w:rsidR="005D4C31">
          <w:rPr>
            <w:noProof/>
            <w:webHidden/>
          </w:rPr>
          <w:t>77</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0" w:history="1">
        <w:r w:rsidR="005D4C31" w:rsidRPr="00A34AC6">
          <w:rPr>
            <w:rStyle w:val="Hyperlink"/>
            <w:noProof/>
          </w:rPr>
          <w:t>Figura 14 – Parte geográfica da ontologia do PingER</w:t>
        </w:r>
        <w:r w:rsidR="005D4C31">
          <w:rPr>
            <w:noProof/>
            <w:webHidden/>
          </w:rPr>
          <w:tab/>
        </w:r>
        <w:r w:rsidR="005D4C31">
          <w:rPr>
            <w:noProof/>
            <w:webHidden/>
          </w:rPr>
          <w:fldChar w:fldCharType="begin"/>
        </w:r>
        <w:r w:rsidR="005D4C31">
          <w:rPr>
            <w:noProof/>
            <w:webHidden/>
          </w:rPr>
          <w:instrText xml:space="preserve"> PAGEREF _Toc373848920 \h </w:instrText>
        </w:r>
        <w:r w:rsidR="005D4C31">
          <w:rPr>
            <w:noProof/>
            <w:webHidden/>
          </w:rPr>
        </w:r>
        <w:r w:rsidR="005D4C31">
          <w:rPr>
            <w:noProof/>
            <w:webHidden/>
          </w:rPr>
          <w:fldChar w:fldCharType="separate"/>
        </w:r>
        <w:r w:rsidR="005D4C31">
          <w:rPr>
            <w:noProof/>
            <w:webHidden/>
          </w:rPr>
          <w:t>78</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1" w:history="1">
        <w:r w:rsidR="005D4C31" w:rsidRPr="00A34AC6">
          <w:rPr>
            <w:rStyle w:val="Hyperlink"/>
            <w:noProof/>
          </w:rPr>
          <w:t>Figura 14 – A ontologia do domínio do PingER</w:t>
        </w:r>
        <w:r w:rsidR="005D4C31">
          <w:rPr>
            <w:noProof/>
            <w:webHidden/>
          </w:rPr>
          <w:tab/>
        </w:r>
        <w:r w:rsidR="005D4C31">
          <w:rPr>
            <w:noProof/>
            <w:webHidden/>
          </w:rPr>
          <w:fldChar w:fldCharType="begin"/>
        </w:r>
        <w:r w:rsidR="005D4C31">
          <w:rPr>
            <w:noProof/>
            <w:webHidden/>
          </w:rPr>
          <w:instrText xml:space="preserve"> PAGEREF _Toc373848921 \h </w:instrText>
        </w:r>
        <w:r w:rsidR="005D4C31">
          <w:rPr>
            <w:noProof/>
            <w:webHidden/>
          </w:rPr>
        </w:r>
        <w:r w:rsidR="005D4C31">
          <w:rPr>
            <w:noProof/>
            <w:webHidden/>
          </w:rPr>
          <w:fldChar w:fldCharType="separate"/>
        </w:r>
        <w:r w:rsidR="005D4C31">
          <w:rPr>
            <w:noProof/>
            <w:webHidden/>
          </w:rPr>
          <w:t>79</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2" w:history="1">
        <w:r w:rsidR="005D4C31" w:rsidRPr="00A34AC6">
          <w:rPr>
            <w:rStyle w:val="Hyperlink"/>
            <w:noProof/>
          </w:rPr>
          <w:t>Figura 15 – Taxonomia auxiliar da ontologia do PingER</w:t>
        </w:r>
        <w:r w:rsidR="005D4C31">
          <w:rPr>
            <w:noProof/>
            <w:webHidden/>
          </w:rPr>
          <w:tab/>
        </w:r>
        <w:r w:rsidR="005D4C31">
          <w:rPr>
            <w:noProof/>
            <w:webHidden/>
          </w:rPr>
          <w:fldChar w:fldCharType="begin"/>
        </w:r>
        <w:r w:rsidR="005D4C31">
          <w:rPr>
            <w:noProof/>
            <w:webHidden/>
          </w:rPr>
          <w:instrText xml:space="preserve"> PAGEREF _Toc373848922 \h </w:instrText>
        </w:r>
        <w:r w:rsidR="005D4C31">
          <w:rPr>
            <w:noProof/>
            <w:webHidden/>
          </w:rPr>
        </w:r>
        <w:r w:rsidR="005D4C31">
          <w:rPr>
            <w:noProof/>
            <w:webHidden/>
          </w:rPr>
          <w:fldChar w:fldCharType="separate"/>
        </w:r>
        <w:r w:rsidR="005D4C31">
          <w:rPr>
            <w:noProof/>
            <w:webHidden/>
          </w:rPr>
          <w:t>81</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3" w:history="1">
        <w:r w:rsidR="005D4C31" w:rsidRPr="00A34AC6">
          <w:rPr>
            <w:rStyle w:val="Hyperlink"/>
            <w:noProof/>
          </w:rPr>
          <w:t>Figura 16 – Diagrama de sequência para dados gerais</w:t>
        </w:r>
        <w:r w:rsidR="005D4C31">
          <w:rPr>
            <w:noProof/>
            <w:webHidden/>
          </w:rPr>
          <w:tab/>
        </w:r>
        <w:r w:rsidR="005D4C31">
          <w:rPr>
            <w:noProof/>
            <w:webHidden/>
          </w:rPr>
          <w:fldChar w:fldCharType="begin"/>
        </w:r>
        <w:r w:rsidR="005D4C31">
          <w:rPr>
            <w:noProof/>
            <w:webHidden/>
          </w:rPr>
          <w:instrText xml:space="preserve"> PAGEREF _Toc373848923 \h </w:instrText>
        </w:r>
        <w:r w:rsidR="005D4C31">
          <w:rPr>
            <w:noProof/>
            <w:webHidden/>
          </w:rPr>
        </w:r>
        <w:r w:rsidR="005D4C31">
          <w:rPr>
            <w:noProof/>
            <w:webHidden/>
          </w:rPr>
          <w:fldChar w:fldCharType="separate"/>
        </w:r>
        <w:r w:rsidR="005D4C31">
          <w:rPr>
            <w:noProof/>
            <w:webHidden/>
          </w:rPr>
          <w:t>88</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4" w:history="1">
        <w:r w:rsidR="005D4C31" w:rsidRPr="00A34AC6">
          <w:rPr>
            <w:rStyle w:val="Hyperlink"/>
            <w:noProof/>
          </w:rPr>
          <w:t>Figura 17 – Diagrama de sequência para instâncias de medidas de rede</w:t>
        </w:r>
        <w:r w:rsidR="005D4C31">
          <w:rPr>
            <w:noProof/>
            <w:webHidden/>
          </w:rPr>
          <w:tab/>
        </w:r>
        <w:r w:rsidR="005D4C31">
          <w:rPr>
            <w:noProof/>
            <w:webHidden/>
          </w:rPr>
          <w:fldChar w:fldCharType="begin"/>
        </w:r>
        <w:r w:rsidR="005D4C31">
          <w:rPr>
            <w:noProof/>
            <w:webHidden/>
          </w:rPr>
          <w:instrText xml:space="preserve"> PAGEREF _Toc373848924 \h </w:instrText>
        </w:r>
        <w:r w:rsidR="005D4C31">
          <w:rPr>
            <w:noProof/>
            <w:webHidden/>
          </w:rPr>
        </w:r>
        <w:r w:rsidR="005D4C31">
          <w:rPr>
            <w:noProof/>
            <w:webHidden/>
          </w:rPr>
          <w:fldChar w:fldCharType="separate"/>
        </w:r>
        <w:r w:rsidR="005D4C31">
          <w:rPr>
            <w:noProof/>
            <w:webHidden/>
          </w:rPr>
          <w:t>92</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5" w:history="1">
        <w:r w:rsidR="005D4C31" w:rsidRPr="00A34AC6">
          <w:rPr>
            <w:rStyle w:val="Hyperlink"/>
            <w:noProof/>
          </w:rPr>
          <w:t>Figura 18 – Interface para o SPARQL Endpoint do PingeR LOD</w:t>
        </w:r>
        <w:r w:rsidR="005D4C31">
          <w:rPr>
            <w:noProof/>
            <w:webHidden/>
          </w:rPr>
          <w:tab/>
        </w:r>
        <w:r w:rsidR="005D4C31">
          <w:rPr>
            <w:noProof/>
            <w:webHidden/>
          </w:rPr>
          <w:fldChar w:fldCharType="begin"/>
        </w:r>
        <w:r w:rsidR="005D4C31">
          <w:rPr>
            <w:noProof/>
            <w:webHidden/>
          </w:rPr>
          <w:instrText xml:space="preserve"> PAGEREF _Toc373848925 \h </w:instrText>
        </w:r>
        <w:r w:rsidR="005D4C31">
          <w:rPr>
            <w:noProof/>
            <w:webHidden/>
          </w:rPr>
        </w:r>
        <w:r w:rsidR="005D4C31">
          <w:rPr>
            <w:noProof/>
            <w:webHidden/>
          </w:rPr>
          <w:fldChar w:fldCharType="separate"/>
        </w:r>
        <w:r w:rsidR="005D4C31">
          <w:rPr>
            <w:noProof/>
            <w:webHidden/>
          </w:rPr>
          <w:t>93</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6" w:history="1">
        <w:r w:rsidR="005D4C31" w:rsidRPr="00A34AC6">
          <w:rPr>
            <w:rStyle w:val="Hyperlink"/>
            <w:noProof/>
          </w:rPr>
          <w:t>Figura 19 – Aplicação de visualização da ontologia do PingER</w:t>
        </w:r>
        <w:r w:rsidR="005D4C31">
          <w:rPr>
            <w:noProof/>
            <w:webHidden/>
          </w:rPr>
          <w:tab/>
        </w:r>
        <w:r w:rsidR="005D4C31">
          <w:rPr>
            <w:noProof/>
            <w:webHidden/>
          </w:rPr>
          <w:fldChar w:fldCharType="begin"/>
        </w:r>
        <w:r w:rsidR="005D4C31">
          <w:rPr>
            <w:noProof/>
            <w:webHidden/>
          </w:rPr>
          <w:instrText xml:space="preserve"> PAGEREF _Toc373848926 \h </w:instrText>
        </w:r>
        <w:r w:rsidR="005D4C31">
          <w:rPr>
            <w:noProof/>
            <w:webHidden/>
          </w:rPr>
        </w:r>
        <w:r w:rsidR="005D4C31">
          <w:rPr>
            <w:noProof/>
            <w:webHidden/>
          </w:rPr>
          <w:fldChar w:fldCharType="separate"/>
        </w:r>
        <w:r w:rsidR="005D4C31">
          <w:rPr>
            <w:noProof/>
            <w:webHidden/>
          </w:rPr>
          <w:t>94</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7" w:history="1">
        <w:r w:rsidR="005D4C31" w:rsidRPr="00A34AC6">
          <w:rPr>
            <w:rStyle w:val="Hyperlink"/>
            <w:noProof/>
          </w:rPr>
          <w:t>Figura 20 – Interface para a seleção dos parâmetros para gerar a query SPARQL</w:t>
        </w:r>
        <w:r w:rsidR="005D4C31">
          <w:rPr>
            <w:noProof/>
            <w:webHidden/>
          </w:rPr>
          <w:tab/>
        </w:r>
        <w:r w:rsidR="005D4C31">
          <w:rPr>
            <w:noProof/>
            <w:webHidden/>
          </w:rPr>
          <w:fldChar w:fldCharType="begin"/>
        </w:r>
        <w:r w:rsidR="005D4C31">
          <w:rPr>
            <w:noProof/>
            <w:webHidden/>
          </w:rPr>
          <w:instrText xml:space="preserve"> PAGEREF _Toc373848927 \h </w:instrText>
        </w:r>
        <w:r w:rsidR="005D4C31">
          <w:rPr>
            <w:noProof/>
            <w:webHidden/>
          </w:rPr>
        </w:r>
        <w:r w:rsidR="005D4C31">
          <w:rPr>
            <w:noProof/>
            <w:webHidden/>
          </w:rPr>
          <w:fldChar w:fldCharType="separate"/>
        </w:r>
        <w:r w:rsidR="005D4C31">
          <w:rPr>
            <w:noProof/>
            <w:webHidden/>
          </w:rPr>
          <w:t>96</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8" w:history="1">
        <w:r w:rsidR="005D4C31" w:rsidRPr="00A34AC6">
          <w:rPr>
            <w:rStyle w:val="Hyperlink"/>
            <w:noProof/>
          </w:rPr>
          <w:t>Figura 21 – Múltiplas métricas de rede mostradas simultaneamente.</w:t>
        </w:r>
        <w:r w:rsidR="005D4C31">
          <w:rPr>
            <w:noProof/>
            <w:webHidden/>
          </w:rPr>
          <w:tab/>
        </w:r>
        <w:r w:rsidR="005D4C31">
          <w:rPr>
            <w:noProof/>
            <w:webHidden/>
          </w:rPr>
          <w:fldChar w:fldCharType="begin"/>
        </w:r>
        <w:r w:rsidR="005D4C31">
          <w:rPr>
            <w:noProof/>
            <w:webHidden/>
          </w:rPr>
          <w:instrText xml:space="preserve"> PAGEREF _Toc373848928 \h </w:instrText>
        </w:r>
        <w:r w:rsidR="005D4C31">
          <w:rPr>
            <w:noProof/>
            <w:webHidden/>
          </w:rPr>
        </w:r>
        <w:r w:rsidR="005D4C31">
          <w:rPr>
            <w:noProof/>
            <w:webHidden/>
          </w:rPr>
          <w:fldChar w:fldCharType="separate"/>
        </w:r>
        <w:r w:rsidR="005D4C31">
          <w:rPr>
            <w:noProof/>
            <w:webHidden/>
          </w:rPr>
          <w:t>97</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29" w:history="1">
        <w:r w:rsidR="005D4C31" w:rsidRPr="00A34AC6">
          <w:rPr>
            <w:rStyle w:val="Hyperlink"/>
            <w:noProof/>
          </w:rPr>
          <w:t xml:space="preserve">Figura 22 – Mapa comparando métricas de universidades (quanto maior o círculo, maior o número de alunos) e métricas de rede (quanto mais branco, maior o valor do </w:t>
        </w:r>
        <w:r w:rsidR="005D4C31" w:rsidRPr="00A34AC6">
          <w:rPr>
            <w:rStyle w:val="Hyperlink"/>
            <w:i/>
            <w:noProof/>
          </w:rPr>
          <w:t>throughput</w:t>
        </w:r>
        <w:r w:rsidR="005D4C31" w:rsidRPr="00A34AC6">
          <w:rPr>
            <w:rStyle w:val="Hyperlink"/>
            <w:noProof/>
          </w:rPr>
          <w:t>).</w:t>
        </w:r>
        <w:r w:rsidR="005D4C31">
          <w:rPr>
            <w:noProof/>
            <w:webHidden/>
          </w:rPr>
          <w:tab/>
        </w:r>
        <w:r w:rsidR="005D4C31">
          <w:rPr>
            <w:noProof/>
            <w:webHidden/>
          </w:rPr>
          <w:fldChar w:fldCharType="begin"/>
        </w:r>
        <w:r w:rsidR="005D4C31">
          <w:rPr>
            <w:noProof/>
            <w:webHidden/>
          </w:rPr>
          <w:instrText xml:space="preserve"> PAGEREF _Toc373848929 \h </w:instrText>
        </w:r>
        <w:r w:rsidR="005D4C31">
          <w:rPr>
            <w:noProof/>
            <w:webHidden/>
          </w:rPr>
        </w:r>
        <w:r w:rsidR="005D4C31">
          <w:rPr>
            <w:noProof/>
            <w:webHidden/>
          </w:rPr>
          <w:fldChar w:fldCharType="separate"/>
        </w:r>
        <w:r w:rsidR="005D4C31">
          <w:rPr>
            <w:noProof/>
            <w:webHidden/>
          </w:rPr>
          <w:t>99</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30" w:history="1">
        <w:r w:rsidR="005D4C31" w:rsidRPr="00A34AC6">
          <w:rPr>
            <w:rStyle w:val="Hyperlink"/>
            <w:noProof/>
          </w:rPr>
          <w:t>Figura 23 – %PIB em Tecnologia x Medida de desempenho de rede</w:t>
        </w:r>
        <w:r w:rsidR="005D4C31">
          <w:rPr>
            <w:noProof/>
            <w:webHidden/>
          </w:rPr>
          <w:tab/>
        </w:r>
        <w:r w:rsidR="005D4C31">
          <w:rPr>
            <w:noProof/>
            <w:webHidden/>
          </w:rPr>
          <w:fldChar w:fldCharType="begin"/>
        </w:r>
        <w:r w:rsidR="005D4C31">
          <w:rPr>
            <w:noProof/>
            <w:webHidden/>
          </w:rPr>
          <w:instrText xml:space="preserve"> PAGEREF _Toc373848930 \h </w:instrText>
        </w:r>
        <w:r w:rsidR="005D4C31">
          <w:rPr>
            <w:noProof/>
            <w:webHidden/>
          </w:rPr>
        </w:r>
        <w:r w:rsidR="005D4C31">
          <w:rPr>
            <w:noProof/>
            <w:webHidden/>
          </w:rPr>
          <w:fldChar w:fldCharType="separate"/>
        </w:r>
        <w:r w:rsidR="005D4C31">
          <w:rPr>
            <w:noProof/>
            <w:webHidden/>
          </w:rPr>
          <w:t>101</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31" w:history="1">
        <w:r w:rsidR="005D4C31" w:rsidRPr="00A34AC6">
          <w:rPr>
            <w:rStyle w:val="Hyperlink"/>
            <w:noProof/>
          </w:rPr>
          <w:t>Figura 24 – Gráfico em barras de perda de pacotes gerado pela extensão do CubeViz, desenvolvido por Ferman (2013).</w:t>
        </w:r>
        <w:r w:rsidR="005D4C31">
          <w:rPr>
            <w:noProof/>
            <w:webHidden/>
          </w:rPr>
          <w:tab/>
        </w:r>
        <w:r w:rsidR="005D4C31">
          <w:rPr>
            <w:noProof/>
            <w:webHidden/>
          </w:rPr>
          <w:fldChar w:fldCharType="begin"/>
        </w:r>
        <w:r w:rsidR="005D4C31">
          <w:rPr>
            <w:noProof/>
            <w:webHidden/>
          </w:rPr>
          <w:instrText xml:space="preserve"> PAGEREF _Toc373848931 \h </w:instrText>
        </w:r>
        <w:r w:rsidR="005D4C31">
          <w:rPr>
            <w:noProof/>
            <w:webHidden/>
          </w:rPr>
        </w:r>
        <w:r w:rsidR="005D4C31">
          <w:rPr>
            <w:noProof/>
            <w:webHidden/>
          </w:rPr>
          <w:fldChar w:fldCharType="separate"/>
        </w:r>
        <w:r w:rsidR="005D4C31">
          <w:rPr>
            <w:noProof/>
            <w:webHidden/>
          </w:rPr>
          <w:t>103</w:t>
        </w:r>
        <w:r w:rsidR="005D4C31">
          <w:rPr>
            <w:noProof/>
            <w:webHidden/>
          </w:rPr>
          <w:fldChar w:fldCharType="end"/>
        </w:r>
      </w:hyperlink>
    </w:p>
    <w:p w:rsidR="005D4C31" w:rsidRDefault="00D35888">
      <w:pPr>
        <w:pStyle w:val="TableofFigures"/>
        <w:tabs>
          <w:tab w:val="right" w:pos="9061"/>
        </w:tabs>
        <w:rPr>
          <w:rFonts w:asciiTheme="minorHAnsi" w:hAnsiTheme="minorHAnsi"/>
          <w:noProof/>
          <w:sz w:val="22"/>
          <w:lang w:val="en-US"/>
        </w:rPr>
      </w:pPr>
      <w:hyperlink w:anchor="_Toc373848932" w:history="1">
        <w:r w:rsidR="005D4C31" w:rsidRPr="00A34AC6">
          <w:rPr>
            <w:rStyle w:val="Hyperlink"/>
            <w:noProof/>
          </w:rPr>
          <w:t xml:space="preserve">Figura 25 - Gráfico radial de </w:t>
        </w:r>
        <w:r w:rsidR="005D4C31" w:rsidRPr="00A34AC6">
          <w:rPr>
            <w:rStyle w:val="Hyperlink"/>
            <w:i/>
            <w:noProof/>
          </w:rPr>
          <w:t xml:space="preserve">throughput </w:t>
        </w:r>
        <w:r w:rsidR="005D4C31" w:rsidRPr="00A34AC6">
          <w:rPr>
            <w:rStyle w:val="Hyperlink"/>
            <w:noProof/>
          </w:rPr>
          <w:t>gerado pela extensão do CubeViz, desenvolvido por Ferman (2013).</w:t>
        </w:r>
        <w:r w:rsidR="005D4C31">
          <w:rPr>
            <w:noProof/>
            <w:webHidden/>
          </w:rPr>
          <w:tab/>
        </w:r>
        <w:r w:rsidR="005D4C31">
          <w:rPr>
            <w:noProof/>
            <w:webHidden/>
          </w:rPr>
          <w:fldChar w:fldCharType="begin"/>
        </w:r>
        <w:r w:rsidR="005D4C31">
          <w:rPr>
            <w:noProof/>
            <w:webHidden/>
          </w:rPr>
          <w:instrText xml:space="preserve"> PAGEREF _Toc373848932 \h </w:instrText>
        </w:r>
        <w:r w:rsidR="005D4C31">
          <w:rPr>
            <w:noProof/>
            <w:webHidden/>
          </w:rPr>
        </w:r>
        <w:r w:rsidR="005D4C31">
          <w:rPr>
            <w:noProof/>
            <w:webHidden/>
          </w:rPr>
          <w:fldChar w:fldCharType="separate"/>
        </w:r>
        <w:r w:rsidR="005D4C31">
          <w:rPr>
            <w:noProof/>
            <w:webHidden/>
          </w:rPr>
          <w:t>104</w:t>
        </w:r>
        <w:r w:rsidR="005D4C31">
          <w:rPr>
            <w:noProof/>
            <w:webHidden/>
          </w:rPr>
          <w:fldChar w:fldCharType="end"/>
        </w:r>
      </w:hyperlink>
    </w:p>
    <w:p w:rsidR="0070326F" w:rsidRDefault="005D4C31" w:rsidP="005D4C31">
      <w:pPr>
        <w:spacing w:after="200" w:line="276" w:lineRule="auto"/>
        <w:ind w:firstLine="0"/>
        <w:jc w:val="center"/>
        <w:rPr>
          <w:b/>
        </w:rPr>
      </w:pPr>
      <w:r>
        <w:rPr>
          <w:b/>
        </w:rPr>
        <w:fldChar w:fldCharType="end"/>
      </w:r>
    </w:p>
    <w:p w:rsidR="0082513E" w:rsidRDefault="0082513E" w:rsidP="0070326F">
      <w:pPr>
        <w:spacing w:after="200" w:line="276" w:lineRule="auto"/>
        <w:ind w:firstLine="0"/>
        <w:jc w:val="center"/>
        <w:rPr>
          <w:b/>
        </w:rPr>
      </w:pPr>
    </w:p>
    <w:p w:rsidR="0082513E" w:rsidRDefault="0082513E" w:rsidP="0070326F">
      <w:pPr>
        <w:spacing w:after="200" w:line="276" w:lineRule="auto"/>
        <w:ind w:firstLine="0"/>
        <w:jc w:val="center"/>
        <w:rPr>
          <w:b/>
        </w:rPr>
      </w:pPr>
    </w:p>
    <w:p w:rsidR="0082513E" w:rsidRDefault="0082513E">
      <w:pPr>
        <w:spacing w:after="200" w:line="276" w:lineRule="auto"/>
        <w:ind w:firstLine="0"/>
        <w:rPr>
          <w:b/>
        </w:rPr>
      </w:pPr>
      <w:r>
        <w:rPr>
          <w:b/>
        </w:rPr>
        <w:br w:type="page"/>
      </w:r>
    </w:p>
    <w:p w:rsidR="0070326F" w:rsidRDefault="0070326F" w:rsidP="0070326F">
      <w:pPr>
        <w:spacing w:after="200" w:line="276" w:lineRule="auto"/>
        <w:ind w:firstLine="0"/>
        <w:jc w:val="center"/>
        <w:rPr>
          <w:b/>
        </w:rPr>
      </w:pPr>
      <w:r>
        <w:rPr>
          <w:b/>
        </w:rPr>
        <w:lastRenderedPageBreak/>
        <w:t>LISTA DE ABREVIATURAS E SIGLAS</w:t>
      </w:r>
    </w:p>
    <w:p w:rsidR="00C90CA5" w:rsidRDefault="00C90CA5" w:rsidP="0070326F">
      <w:pPr>
        <w:spacing w:after="200" w:line="276" w:lineRule="auto"/>
        <w:ind w:firstLine="0"/>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3"/>
        <w:gridCol w:w="1072"/>
        <w:gridCol w:w="6932"/>
      </w:tblGrid>
      <w:tr w:rsidR="00BE6AB7" w:rsidTr="00996B44">
        <w:trPr>
          <w:trHeight w:hRule="exact" w:val="397"/>
        </w:trPr>
        <w:tc>
          <w:tcPr>
            <w:tcW w:w="1283" w:type="dxa"/>
          </w:tcPr>
          <w:p w:rsidR="00BE6AB7" w:rsidRPr="003774E8" w:rsidRDefault="00BE6AB7" w:rsidP="00515E0E">
            <w:pPr>
              <w:ind w:firstLine="0"/>
            </w:pPr>
            <w:r w:rsidRPr="003774E8">
              <w:t>API</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rPr>
            </w:pPr>
            <w:r w:rsidRPr="00C90CA5">
              <w:rPr>
                <w:i/>
              </w:rPr>
              <w:t>Application Programming Interface</w:t>
            </w:r>
          </w:p>
        </w:tc>
      </w:tr>
      <w:tr w:rsidR="00BE6AB7" w:rsidTr="00996B44">
        <w:trPr>
          <w:trHeight w:hRule="exact" w:val="397"/>
        </w:trPr>
        <w:tc>
          <w:tcPr>
            <w:tcW w:w="1283" w:type="dxa"/>
          </w:tcPr>
          <w:p w:rsidR="00BE6AB7" w:rsidRPr="003774E8" w:rsidRDefault="00BE6AB7" w:rsidP="00515E0E">
            <w:pPr>
              <w:ind w:firstLine="0"/>
            </w:pPr>
            <w:r w:rsidRPr="003774E8">
              <w:t>BD</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pPr>
            <w:r w:rsidRPr="00EC04D5">
              <w:t>Banco de Dados</w:t>
            </w:r>
          </w:p>
        </w:tc>
      </w:tr>
      <w:tr w:rsidR="00BE6AB7" w:rsidRPr="006A4692" w:rsidTr="00996B44">
        <w:trPr>
          <w:trHeight w:hRule="exact" w:val="397"/>
        </w:trPr>
        <w:tc>
          <w:tcPr>
            <w:tcW w:w="1283" w:type="dxa"/>
          </w:tcPr>
          <w:p w:rsidR="00BE6AB7" w:rsidRPr="003774E8" w:rsidRDefault="00BE6AB7" w:rsidP="00515E0E">
            <w:pPr>
              <w:ind w:firstLine="0"/>
            </w:pPr>
            <w:r w:rsidRPr="003774E8">
              <w:t>CERN</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lang w:val="en-US"/>
              </w:rPr>
            </w:pPr>
            <w:r w:rsidRPr="00C90CA5">
              <w:rPr>
                <w:i/>
                <w:lang w:val="en-US"/>
              </w:rPr>
              <w:t>The Europeran Organization for Nuclear Research</w:t>
            </w:r>
          </w:p>
        </w:tc>
      </w:tr>
      <w:tr w:rsidR="00BE6AB7" w:rsidTr="00996B44">
        <w:trPr>
          <w:trHeight w:hRule="exact" w:val="397"/>
        </w:trPr>
        <w:tc>
          <w:tcPr>
            <w:tcW w:w="1283" w:type="dxa"/>
          </w:tcPr>
          <w:p w:rsidR="00BE6AB7" w:rsidRPr="003774E8" w:rsidRDefault="00BE6AB7" w:rsidP="00515E0E">
            <w:pPr>
              <w:ind w:firstLine="0"/>
            </w:pPr>
            <w:r w:rsidRPr="003774E8">
              <w:t>CRUD</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rPr>
            </w:pPr>
            <w:r w:rsidRPr="00C90CA5">
              <w:rPr>
                <w:i/>
              </w:rPr>
              <w:t>Create, Read, Update, Delete</w:t>
            </w:r>
          </w:p>
        </w:tc>
      </w:tr>
      <w:tr w:rsidR="00BE6AB7" w:rsidTr="00996B44">
        <w:trPr>
          <w:trHeight w:hRule="exact" w:val="397"/>
        </w:trPr>
        <w:tc>
          <w:tcPr>
            <w:tcW w:w="1283" w:type="dxa"/>
          </w:tcPr>
          <w:p w:rsidR="00BE6AB7" w:rsidRPr="003774E8" w:rsidRDefault="00BE6AB7" w:rsidP="00515E0E">
            <w:pPr>
              <w:ind w:firstLine="0"/>
            </w:pPr>
            <w:r w:rsidRPr="003774E8">
              <w:t>DW</w:t>
            </w:r>
          </w:p>
        </w:tc>
        <w:tc>
          <w:tcPr>
            <w:tcW w:w="1072" w:type="dxa"/>
          </w:tcPr>
          <w:p w:rsidR="00BE6AB7" w:rsidRDefault="00BE6AB7">
            <w:pPr>
              <w:spacing w:after="200" w:line="276" w:lineRule="auto"/>
              <w:ind w:firstLine="0"/>
              <w:rPr>
                <w:b/>
              </w:rPr>
            </w:pPr>
          </w:p>
        </w:tc>
        <w:tc>
          <w:tcPr>
            <w:tcW w:w="6932" w:type="dxa"/>
          </w:tcPr>
          <w:p w:rsidR="00BE6AB7" w:rsidRPr="00C90CA5" w:rsidRDefault="00EC04D5" w:rsidP="00EC04D5">
            <w:pPr>
              <w:spacing w:after="200" w:line="276" w:lineRule="auto"/>
              <w:ind w:firstLine="0"/>
              <w:rPr>
                <w:i/>
              </w:rPr>
            </w:pPr>
            <w:r w:rsidRPr="00C90CA5">
              <w:rPr>
                <w:i/>
              </w:rPr>
              <w:t>Data Warehouse</w:t>
            </w:r>
          </w:p>
        </w:tc>
      </w:tr>
      <w:tr w:rsidR="00BE6AB7" w:rsidTr="00996B44">
        <w:trPr>
          <w:trHeight w:hRule="exact" w:val="397"/>
        </w:trPr>
        <w:tc>
          <w:tcPr>
            <w:tcW w:w="1283" w:type="dxa"/>
          </w:tcPr>
          <w:p w:rsidR="00BE6AB7" w:rsidRPr="003774E8" w:rsidRDefault="00BE6AB7" w:rsidP="00515E0E">
            <w:pPr>
              <w:ind w:firstLine="0"/>
            </w:pPr>
            <w:r w:rsidRPr="003774E8">
              <w:t>ETC</w:t>
            </w:r>
          </w:p>
        </w:tc>
        <w:tc>
          <w:tcPr>
            <w:tcW w:w="1072" w:type="dxa"/>
          </w:tcPr>
          <w:p w:rsidR="00BE6AB7" w:rsidRDefault="00BE6AB7">
            <w:pPr>
              <w:spacing w:after="200" w:line="276" w:lineRule="auto"/>
              <w:ind w:firstLine="0"/>
              <w:rPr>
                <w:b/>
              </w:rPr>
            </w:pPr>
          </w:p>
        </w:tc>
        <w:tc>
          <w:tcPr>
            <w:tcW w:w="6932" w:type="dxa"/>
          </w:tcPr>
          <w:p w:rsidR="00BE6AB7" w:rsidRPr="00EC04D5" w:rsidRDefault="00EC04D5" w:rsidP="00EC04D5">
            <w:pPr>
              <w:spacing w:after="200" w:line="276" w:lineRule="auto"/>
              <w:ind w:firstLine="0"/>
            </w:pPr>
            <w:r>
              <w:t>Extração, Transformação e Carga</w:t>
            </w:r>
          </w:p>
        </w:tc>
      </w:tr>
      <w:tr w:rsidR="00BE6AB7" w:rsidTr="00996B44">
        <w:trPr>
          <w:trHeight w:hRule="exact" w:val="397"/>
        </w:trPr>
        <w:tc>
          <w:tcPr>
            <w:tcW w:w="1283" w:type="dxa"/>
          </w:tcPr>
          <w:p w:rsidR="00BE6AB7" w:rsidRPr="003774E8" w:rsidRDefault="00BE6AB7" w:rsidP="00515E0E">
            <w:pPr>
              <w:ind w:firstLine="0"/>
            </w:pPr>
            <w:r w:rsidRPr="003774E8">
              <w:t>ETSI</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rPr>
            </w:pPr>
            <w:r w:rsidRPr="00C90CA5">
              <w:rPr>
                <w:i/>
              </w:rPr>
              <w:t>European Telecommunications Standards Institute</w:t>
            </w:r>
          </w:p>
        </w:tc>
      </w:tr>
      <w:tr w:rsidR="00BE6AB7" w:rsidTr="00996B44">
        <w:trPr>
          <w:trHeight w:hRule="exact" w:val="397"/>
        </w:trPr>
        <w:tc>
          <w:tcPr>
            <w:tcW w:w="1283" w:type="dxa"/>
          </w:tcPr>
          <w:p w:rsidR="00BE6AB7" w:rsidRPr="003774E8" w:rsidRDefault="00BE6AB7" w:rsidP="00515E0E">
            <w:pPr>
              <w:ind w:firstLine="0"/>
            </w:pPr>
            <w:r w:rsidRPr="003774E8">
              <w:t>GRECO</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pPr>
            <w:r>
              <w:t>Grupo de Engenharia do Conhecimento</w:t>
            </w:r>
          </w:p>
        </w:tc>
      </w:tr>
      <w:tr w:rsidR="00BE6AB7" w:rsidTr="00996B44">
        <w:trPr>
          <w:trHeight w:hRule="exact" w:val="397"/>
        </w:trPr>
        <w:tc>
          <w:tcPr>
            <w:tcW w:w="1283" w:type="dxa"/>
          </w:tcPr>
          <w:p w:rsidR="00BE6AB7" w:rsidRPr="007743CA" w:rsidRDefault="00BE6AB7" w:rsidP="00515E0E">
            <w:pPr>
              <w:ind w:firstLine="0"/>
            </w:pPr>
            <w:r w:rsidRPr="007743CA">
              <w:t>HTML</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rPr>
            </w:pPr>
            <w:r w:rsidRPr="00C90CA5">
              <w:rPr>
                <w:i/>
              </w:rPr>
              <w:t>HypterText Markup Language</w:t>
            </w:r>
          </w:p>
        </w:tc>
      </w:tr>
      <w:tr w:rsidR="00BE6AB7" w:rsidTr="00996B44">
        <w:trPr>
          <w:trHeight w:hRule="exact" w:val="397"/>
        </w:trPr>
        <w:tc>
          <w:tcPr>
            <w:tcW w:w="1283" w:type="dxa"/>
          </w:tcPr>
          <w:p w:rsidR="00BE6AB7" w:rsidRPr="007743CA" w:rsidRDefault="00BE6AB7" w:rsidP="00515E0E">
            <w:pPr>
              <w:ind w:firstLine="0"/>
            </w:pPr>
            <w:r w:rsidRPr="007743CA">
              <w:t>HTTP</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rPr>
            </w:pPr>
            <w:r w:rsidRPr="00C90CA5">
              <w:rPr>
                <w:i/>
              </w:rPr>
              <w:t>HyperText Transfer Protocol</w:t>
            </w:r>
          </w:p>
        </w:tc>
      </w:tr>
      <w:tr w:rsidR="00BE6AB7" w:rsidRPr="006A4692" w:rsidTr="00996B44">
        <w:trPr>
          <w:trHeight w:hRule="exact" w:val="397"/>
        </w:trPr>
        <w:tc>
          <w:tcPr>
            <w:tcW w:w="1283" w:type="dxa"/>
          </w:tcPr>
          <w:p w:rsidR="00BE6AB7" w:rsidRPr="007743CA" w:rsidRDefault="00BE6AB7" w:rsidP="00515E0E">
            <w:pPr>
              <w:ind w:firstLine="0"/>
            </w:pPr>
            <w:r w:rsidRPr="007743CA">
              <w:t>IEPM</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lang w:val="en-US"/>
              </w:rPr>
            </w:pPr>
            <w:r w:rsidRPr="00C90CA5">
              <w:rPr>
                <w:i/>
                <w:lang w:val="en-US"/>
              </w:rPr>
              <w:t>Internet End-to-end Performance Monitoring</w:t>
            </w:r>
          </w:p>
        </w:tc>
      </w:tr>
      <w:tr w:rsidR="00BE6AB7" w:rsidTr="00996B44">
        <w:trPr>
          <w:trHeight w:hRule="exact" w:val="397"/>
        </w:trPr>
        <w:tc>
          <w:tcPr>
            <w:tcW w:w="1283" w:type="dxa"/>
          </w:tcPr>
          <w:p w:rsidR="00BE6AB7" w:rsidRPr="007743CA" w:rsidRDefault="00BE6AB7" w:rsidP="00515E0E">
            <w:pPr>
              <w:ind w:firstLine="0"/>
            </w:pPr>
            <w:r w:rsidRPr="007743CA">
              <w:t>ISG</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rPr>
            </w:pPr>
            <w:r w:rsidRPr="00C90CA5">
              <w:rPr>
                <w:i/>
              </w:rPr>
              <w:t>Industry Specification Group</w:t>
            </w:r>
          </w:p>
        </w:tc>
      </w:tr>
      <w:tr w:rsidR="00BE6AB7" w:rsidTr="00996B44">
        <w:trPr>
          <w:trHeight w:hRule="exact" w:val="397"/>
        </w:trPr>
        <w:tc>
          <w:tcPr>
            <w:tcW w:w="1283" w:type="dxa"/>
          </w:tcPr>
          <w:p w:rsidR="00BE6AB7" w:rsidRPr="007743CA" w:rsidRDefault="00BE6AB7" w:rsidP="00515E0E">
            <w:pPr>
              <w:ind w:firstLine="0"/>
            </w:pPr>
            <w:r w:rsidRPr="007743CA">
              <w:t>LOD</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rPr>
            </w:pPr>
            <w:r w:rsidRPr="00C90CA5">
              <w:rPr>
                <w:i/>
              </w:rPr>
              <w:t>Linked Open Data</w:t>
            </w:r>
          </w:p>
        </w:tc>
      </w:tr>
      <w:tr w:rsidR="00BE6AB7" w:rsidRPr="006A4692" w:rsidTr="00996B44">
        <w:trPr>
          <w:trHeight w:hRule="exact" w:val="397"/>
        </w:trPr>
        <w:tc>
          <w:tcPr>
            <w:tcW w:w="1283" w:type="dxa"/>
          </w:tcPr>
          <w:p w:rsidR="00BE6AB7" w:rsidRPr="007743CA" w:rsidRDefault="00BE6AB7" w:rsidP="00515E0E">
            <w:pPr>
              <w:ind w:firstLine="0"/>
            </w:pPr>
            <w:r w:rsidRPr="007743CA">
              <w:t>MOI</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lang w:val="en-US"/>
              </w:rPr>
            </w:pPr>
            <w:r w:rsidRPr="00C90CA5">
              <w:rPr>
                <w:i/>
                <w:lang w:val="en-US"/>
              </w:rPr>
              <w:t>Measurement Ontology for IP traffic</w:t>
            </w:r>
          </w:p>
        </w:tc>
      </w:tr>
      <w:tr w:rsidR="00BE6AB7" w:rsidRPr="006A4692" w:rsidTr="00996B44">
        <w:trPr>
          <w:trHeight w:hRule="exact" w:val="397"/>
        </w:trPr>
        <w:tc>
          <w:tcPr>
            <w:tcW w:w="1283" w:type="dxa"/>
          </w:tcPr>
          <w:p w:rsidR="00BE6AB7" w:rsidRPr="007743CA" w:rsidRDefault="00BE6AB7" w:rsidP="00515E0E">
            <w:pPr>
              <w:ind w:firstLine="0"/>
            </w:pPr>
            <w:r w:rsidRPr="007743CA">
              <w:t>MOMENT</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lang w:val="en-US"/>
              </w:rPr>
            </w:pPr>
            <w:r w:rsidRPr="00C90CA5">
              <w:rPr>
                <w:i/>
                <w:lang w:val="en-US"/>
              </w:rPr>
              <w:t>Monitoring and Measurement in the Next generation Technologies</w:t>
            </w:r>
          </w:p>
        </w:tc>
      </w:tr>
      <w:tr w:rsidR="00BE6AB7" w:rsidTr="00996B44">
        <w:trPr>
          <w:trHeight w:hRule="exact" w:val="397"/>
        </w:trPr>
        <w:tc>
          <w:tcPr>
            <w:tcW w:w="1283" w:type="dxa"/>
          </w:tcPr>
          <w:p w:rsidR="00BE6AB7" w:rsidRPr="007743CA" w:rsidRDefault="00BE6AB7" w:rsidP="00515E0E">
            <w:pPr>
              <w:ind w:firstLine="0"/>
            </w:pPr>
            <w:r w:rsidRPr="007743CA">
              <w:t>OWL</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rPr>
            </w:pPr>
            <w:r w:rsidRPr="00C90CA5">
              <w:rPr>
                <w:i/>
              </w:rPr>
              <w:t>Web Ontology Language</w:t>
            </w:r>
          </w:p>
        </w:tc>
      </w:tr>
      <w:tr w:rsidR="00861248" w:rsidTr="00996B44">
        <w:trPr>
          <w:trHeight w:hRule="exact" w:val="397"/>
        </w:trPr>
        <w:tc>
          <w:tcPr>
            <w:tcW w:w="1283" w:type="dxa"/>
          </w:tcPr>
          <w:p w:rsidR="00861248" w:rsidRPr="007743CA" w:rsidRDefault="00861248" w:rsidP="00515E0E">
            <w:pPr>
              <w:ind w:firstLine="0"/>
            </w:pPr>
            <w:r>
              <w:t>PIB</w:t>
            </w:r>
          </w:p>
        </w:tc>
        <w:tc>
          <w:tcPr>
            <w:tcW w:w="1072" w:type="dxa"/>
          </w:tcPr>
          <w:p w:rsidR="00861248" w:rsidRDefault="00861248">
            <w:pPr>
              <w:spacing w:after="200" w:line="276" w:lineRule="auto"/>
              <w:ind w:firstLine="0"/>
              <w:rPr>
                <w:b/>
              </w:rPr>
            </w:pPr>
          </w:p>
        </w:tc>
        <w:tc>
          <w:tcPr>
            <w:tcW w:w="6932" w:type="dxa"/>
          </w:tcPr>
          <w:p w:rsidR="00861248" w:rsidRPr="00861248" w:rsidRDefault="00861248">
            <w:pPr>
              <w:spacing w:after="200" w:line="276" w:lineRule="auto"/>
              <w:ind w:firstLine="0"/>
            </w:pPr>
            <w:r>
              <w:t>Produto Interno Bruto</w:t>
            </w:r>
          </w:p>
        </w:tc>
      </w:tr>
      <w:tr w:rsidR="00BE6AB7" w:rsidRPr="006A4692" w:rsidTr="00996B44">
        <w:trPr>
          <w:trHeight w:hRule="exact" w:val="397"/>
        </w:trPr>
        <w:tc>
          <w:tcPr>
            <w:tcW w:w="1283" w:type="dxa"/>
          </w:tcPr>
          <w:p w:rsidR="00BE6AB7" w:rsidRPr="007743CA" w:rsidRDefault="00BE6AB7" w:rsidP="00515E0E">
            <w:pPr>
              <w:ind w:firstLine="0"/>
            </w:pPr>
            <w:r w:rsidRPr="007743CA">
              <w:t>PingER</w:t>
            </w:r>
          </w:p>
        </w:tc>
        <w:tc>
          <w:tcPr>
            <w:tcW w:w="1072" w:type="dxa"/>
          </w:tcPr>
          <w:p w:rsidR="00BE6AB7" w:rsidRDefault="00BE6AB7">
            <w:pPr>
              <w:spacing w:after="200" w:line="276" w:lineRule="auto"/>
              <w:ind w:firstLine="0"/>
              <w:rPr>
                <w:b/>
              </w:rPr>
            </w:pPr>
          </w:p>
        </w:tc>
        <w:tc>
          <w:tcPr>
            <w:tcW w:w="6932" w:type="dxa"/>
          </w:tcPr>
          <w:p w:rsidR="00BE6AB7" w:rsidRPr="00C90CA5" w:rsidRDefault="00EC04D5" w:rsidP="00C90CA5">
            <w:pPr>
              <w:spacing w:after="200" w:line="276" w:lineRule="auto"/>
              <w:ind w:firstLine="0"/>
              <w:rPr>
                <w:i/>
                <w:lang w:val="en-US"/>
              </w:rPr>
            </w:pPr>
            <w:r w:rsidRPr="00C90CA5">
              <w:rPr>
                <w:i/>
                <w:lang w:val="en-US"/>
              </w:rPr>
              <w:t xml:space="preserve">Ping </w:t>
            </w:r>
            <w:r w:rsidR="00C90CA5" w:rsidRPr="00C90CA5">
              <w:rPr>
                <w:i/>
                <w:lang w:val="en-US"/>
              </w:rPr>
              <w:t>E</w:t>
            </w:r>
            <w:r w:rsidRPr="00C90CA5">
              <w:rPr>
                <w:i/>
                <w:lang w:val="en-US"/>
              </w:rPr>
              <w:t xml:space="preserve">nd-to-end </w:t>
            </w:r>
            <w:r w:rsidR="00C90CA5" w:rsidRPr="00C90CA5">
              <w:rPr>
                <w:i/>
                <w:lang w:val="en-US"/>
              </w:rPr>
              <w:t>R</w:t>
            </w:r>
            <w:r w:rsidRPr="00C90CA5">
              <w:rPr>
                <w:i/>
                <w:lang w:val="en-US"/>
              </w:rPr>
              <w:t>eporting</w:t>
            </w:r>
          </w:p>
        </w:tc>
      </w:tr>
      <w:tr w:rsidR="00BE6AB7" w:rsidTr="00996B44">
        <w:trPr>
          <w:trHeight w:hRule="exact" w:val="397"/>
        </w:trPr>
        <w:tc>
          <w:tcPr>
            <w:tcW w:w="1283" w:type="dxa"/>
          </w:tcPr>
          <w:p w:rsidR="00BE6AB7" w:rsidRPr="007743CA" w:rsidRDefault="00BE6AB7" w:rsidP="00515E0E">
            <w:pPr>
              <w:ind w:firstLine="0"/>
            </w:pPr>
            <w:r w:rsidRPr="007743CA">
              <w:t>RDF</w:t>
            </w:r>
          </w:p>
        </w:tc>
        <w:tc>
          <w:tcPr>
            <w:tcW w:w="1072" w:type="dxa"/>
          </w:tcPr>
          <w:p w:rsidR="00BE6AB7" w:rsidRDefault="00BE6AB7">
            <w:pPr>
              <w:spacing w:after="200" w:line="276" w:lineRule="auto"/>
              <w:ind w:firstLine="0"/>
              <w:rPr>
                <w:b/>
              </w:rPr>
            </w:pPr>
          </w:p>
        </w:tc>
        <w:tc>
          <w:tcPr>
            <w:tcW w:w="6932" w:type="dxa"/>
          </w:tcPr>
          <w:p w:rsidR="00BE6AB7" w:rsidRPr="00C90CA5" w:rsidRDefault="00EC04D5">
            <w:pPr>
              <w:spacing w:after="200" w:line="276" w:lineRule="auto"/>
              <w:ind w:firstLine="0"/>
              <w:rPr>
                <w:i/>
              </w:rPr>
            </w:pPr>
            <w:r w:rsidRPr="00C90CA5">
              <w:rPr>
                <w:i/>
              </w:rPr>
              <w:t>Resource Description Framework</w:t>
            </w:r>
          </w:p>
        </w:tc>
      </w:tr>
      <w:tr w:rsidR="00BE6AB7" w:rsidTr="00996B44">
        <w:trPr>
          <w:trHeight w:hRule="exact" w:val="397"/>
        </w:trPr>
        <w:tc>
          <w:tcPr>
            <w:tcW w:w="1283" w:type="dxa"/>
          </w:tcPr>
          <w:p w:rsidR="00BE6AB7" w:rsidRPr="007743CA" w:rsidRDefault="00BE6AB7" w:rsidP="00515E0E">
            <w:pPr>
              <w:ind w:firstLine="0"/>
            </w:pPr>
            <w:r w:rsidRPr="007743CA">
              <w:t>RDFS</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pPr>
            <w:r>
              <w:t xml:space="preserve">RDF </w:t>
            </w:r>
            <w:r w:rsidRPr="00EC04D5">
              <w:rPr>
                <w:i/>
              </w:rPr>
              <w:t>Schema</w:t>
            </w:r>
          </w:p>
        </w:tc>
      </w:tr>
      <w:tr w:rsidR="00BE6AB7" w:rsidTr="00996B44">
        <w:trPr>
          <w:trHeight w:hRule="exact" w:val="397"/>
        </w:trPr>
        <w:tc>
          <w:tcPr>
            <w:tcW w:w="1283" w:type="dxa"/>
          </w:tcPr>
          <w:p w:rsidR="00BE6AB7" w:rsidRPr="007743CA" w:rsidRDefault="00BE6AB7" w:rsidP="00515E0E">
            <w:pPr>
              <w:ind w:firstLine="0"/>
            </w:pPr>
            <w:r w:rsidRPr="007743CA">
              <w:t>SGBD</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pPr>
            <w:r>
              <w:t>Sistema de Gerenciamento de Banco de Dados</w:t>
            </w:r>
          </w:p>
        </w:tc>
      </w:tr>
      <w:tr w:rsidR="00BE6AB7" w:rsidTr="00996B44">
        <w:trPr>
          <w:trHeight w:hRule="exact" w:val="397"/>
        </w:trPr>
        <w:tc>
          <w:tcPr>
            <w:tcW w:w="1283" w:type="dxa"/>
          </w:tcPr>
          <w:p w:rsidR="00BE6AB7" w:rsidRPr="007743CA" w:rsidRDefault="00BE6AB7" w:rsidP="00515E0E">
            <w:pPr>
              <w:ind w:firstLine="0"/>
            </w:pPr>
            <w:r w:rsidRPr="007743CA">
              <w:t>SLAC</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rPr>
                <w:i/>
              </w:rPr>
            </w:pPr>
            <w:r w:rsidRPr="00EC04D5">
              <w:rPr>
                <w:i/>
              </w:rPr>
              <w:t>Stanford National Accelerator Laboratory</w:t>
            </w:r>
          </w:p>
        </w:tc>
      </w:tr>
      <w:tr w:rsidR="00BE6AB7" w:rsidRPr="006A4692" w:rsidTr="00996B44">
        <w:trPr>
          <w:trHeight w:hRule="exact" w:val="397"/>
        </w:trPr>
        <w:tc>
          <w:tcPr>
            <w:tcW w:w="1283" w:type="dxa"/>
          </w:tcPr>
          <w:p w:rsidR="00BE6AB7" w:rsidRPr="007743CA" w:rsidRDefault="00BE6AB7" w:rsidP="00515E0E">
            <w:pPr>
              <w:ind w:firstLine="0"/>
            </w:pPr>
            <w:r w:rsidRPr="007743CA">
              <w:t>SPARQL</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rPr>
                <w:i/>
                <w:lang w:val="en-US"/>
              </w:rPr>
            </w:pPr>
            <w:r w:rsidRPr="00EC04D5">
              <w:rPr>
                <w:i/>
                <w:lang w:val="en-US"/>
              </w:rPr>
              <w:t>SPARQL Protocol and RDF Query Language</w:t>
            </w:r>
          </w:p>
        </w:tc>
      </w:tr>
      <w:tr w:rsidR="00BE6AB7" w:rsidTr="00996B44">
        <w:trPr>
          <w:trHeight w:hRule="exact" w:val="397"/>
        </w:trPr>
        <w:tc>
          <w:tcPr>
            <w:tcW w:w="1283" w:type="dxa"/>
          </w:tcPr>
          <w:p w:rsidR="00BE6AB7" w:rsidRPr="007743CA" w:rsidRDefault="00BE6AB7" w:rsidP="00515E0E">
            <w:pPr>
              <w:ind w:firstLine="0"/>
            </w:pPr>
            <w:r w:rsidRPr="007743CA">
              <w:t>SQL</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rPr>
                <w:i/>
              </w:rPr>
            </w:pPr>
            <w:r w:rsidRPr="00EC04D5">
              <w:rPr>
                <w:i/>
              </w:rPr>
              <w:t>Structured Query Language</w:t>
            </w:r>
          </w:p>
        </w:tc>
      </w:tr>
      <w:tr w:rsidR="00BE6AB7" w:rsidTr="00996B44">
        <w:trPr>
          <w:trHeight w:hRule="exact" w:val="397"/>
        </w:trPr>
        <w:tc>
          <w:tcPr>
            <w:tcW w:w="1283" w:type="dxa"/>
          </w:tcPr>
          <w:p w:rsidR="00BE6AB7" w:rsidRPr="007743CA" w:rsidRDefault="00BE6AB7" w:rsidP="00515E0E">
            <w:pPr>
              <w:ind w:firstLine="0"/>
            </w:pPr>
            <w:r w:rsidRPr="007743CA">
              <w:t>UFRJ</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pPr>
            <w:r>
              <w:t>Universidade Federal do Rio de Janeiro</w:t>
            </w:r>
          </w:p>
        </w:tc>
      </w:tr>
      <w:tr w:rsidR="00515E0E" w:rsidTr="00996B44">
        <w:trPr>
          <w:trHeight w:hRule="exact" w:val="397"/>
        </w:trPr>
        <w:tc>
          <w:tcPr>
            <w:tcW w:w="1283" w:type="dxa"/>
          </w:tcPr>
          <w:p w:rsidR="00515E0E" w:rsidRPr="007743CA" w:rsidRDefault="00515E0E" w:rsidP="00515E0E">
            <w:pPr>
              <w:ind w:firstLine="0"/>
            </w:pPr>
            <w:r>
              <w:t>URI</w:t>
            </w:r>
          </w:p>
        </w:tc>
        <w:tc>
          <w:tcPr>
            <w:tcW w:w="1072" w:type="dxa"/>
          </w:tcPr>
          <w:p w:rsidR="00515E0E" w:rsidRDefault="00515E0E">
            <w:pPr>
              <w:spacing w:after="200" w:line="276" w:lineRule="auto"/>
              <w:ind w:firstLine="0"/>
              <w:rPr>
                <w:b/>
              </w:rPr>
            </w:pPr>
          </w:p>
        </w:tc>
        <w:tc>
          <w:tcPr>
            <w:tcW w:w="6932" w:type="dxa"/>
          </w:tcPr>
          <w:p w:rsidR="00515E0E" w:rsidRPr="00515E0E" w:rsidRDefault="00515E0E">
            <w:pPr>
              <w:spacing w:after="200" w:line="276" w:lineRule="auto"/>
              <w:ind w:firstLine="0"/>
              <w:rPr>
                <w:i/>
              </w:rPr>
            </w:pPr>
            <w:r w:rsidRPr="00515E0E">
              <w:rPr>
                <w:i/>
              </w:rPr>
              <w:t>Unified Resource Identifier</w:t>
            </w:r>
          </w:p>
        </w:tc>
      </w:tr>
      <w:tr w:rsidR="00515E0E" w:rsidTr="00996B44">
        <w:trPr>
          <w:trHeight w:hRule="exact" w:val="397"/>
        </w:trPr>
        <w:tc>
          <w:tcPr>
            <w:tcW w:w="1283" w:type="dxa"/>
          </w:tcPr>
          <w:p w:rsidR="00515E0E" w:rsidRPr="007743CA" w:rsidRDefault="00515E0E" w:rsidP="00515E0E">
            <w:pPr>
              <w:ind w:firstLine="0"/>
            </w:pPr>
            <w:r>
              <w:t>URL</w:t>
            </w:r>
          </w:p>
        </w:tc>
        <w:tc>
          <w:tcPr>
            <w:tcW w:w="1072" w:type="dxa"/>
          </w:tcPr>
          <w:p w:rsidR="00515E0E" w:rsidRDefault="00515E0E">
            <w:pPr>
              <w:spacing w:after="200" w:line="276" w:lineRule="auto"/>
              <w:ind w:firstLine="0"/>
              <w:rPr>
                <w:b/>
              </w:rPr>
            </w:pPr>
          </w:p>
        </w:tc>
        <w:tc>
          <w:tcPr>
            <w:tcW w:w="6932" w:type="dxa"/>
          </w:tcPr>
          <w:p w:rsidR="00515E0E" w:rsidRPr="00515E0E" w:rsidRDefault="00515E0E">
            <w:pPr>
              <w:spacing w:after="200" w:line="276" w:lineRule="auto"/>
              <w:ind w:firstLine="0"/>
              <w:rPr>
                <w:i/>
              </w:rPr>
            </w:pPr>
            <w:r w:rsidRPr="00515E0E">
              <w:rPr>
                <w:i/>
              </w:rPr>
              <w:t>Unified Resource Locator</w:t>
            </w:r>
          </w:p>
        </w:tc>
      </w:tr>
      <w:tr w:rsidR="008B2C49" w:rsidTr="00996B44">
        <w:trPr>
          <w:trHeight w:hRule="exact" w:val="397"/>
        </w:trPr>
        <w:tc>
          <w:tcPr>
            <w:tcW w:w="1283" w:type="dxa"/>
          </w:tcPr>
          <w:p w:rsidR="008B2C49" w:rsidRDefault="008B2C49" w:rsidP="00515E0E">
            <w:pPr>
              <w:ind w:firstLine="0"/>
            </w:pPr>
            <w:r>
              <w:t>VOID</w:t>
            </w:r>
          </w:p>
        </w:tc>
        <w:tc>
          <w:tcPr>
            <w:tcW w:w="1072" w:type="dxa"/>
          </w:tcPr>
          <w:p w:rsidR="008B2C49" w:rsidRDefault="008B2C49">
            <w:pPr>
              <w:spacing w:after="200" w:line="276" w:lineRule="auto"/>
              <w:ind w:firstLine="0"/>
              <w:rPr>
                <w:b/>
              </w:rPr>
            </w:pPr>
          </w:p>
        </w:tc>
        <w:tc>
          <w:tcPr>
            <w:tcW w:w="6932" w:type="dxa"/>
          </w:tcPr>
          <w:p w:rsidR="008B2C49" w:rsidRPr="00515E0E" w:rsidRDefault="008B2C49">
            <w:pPr>
              <w:spacing w:after="200" w:line="276" w:lineRule="auto"/>
              <w:ind w:firstLine="0"/>
              <w:rPr>
                <w:i/>
              </w:rPr>
            </w:pPr>
            <w:r>
              <w:rPr>
                <w:i/>
              </w:rPr>
              <w:t>Vocabulary of Interlinked Datasets</w:t>
            </w:r>
          </w:p>
        </w:tc>
      </w:tr>
      <w:tr w:rsidR="00BE6AB7" w:rsidTr="00996B44">
        <w:trPr>
          <w:trHeight w:hRule="exact" w:val="397"/>
        </w:trPr>
        <w:tc>
          <w:tcPr>
            <w:tcW w:w="1283" w:type="dxa"/>
          </w:tcPr>
          <w:p w:rsidR="00BE6AB7" w:rsidRPr="00677499" w:rsidRDefault="00BE6AB7" w:rsidP="00515E0E">
            <w:pPr>
              <w:ind w:firstLine="0"/>
            </w:pPr>
            <w:r w:rsidRPr="00677499">
              <w:t>WWW</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rPr>
                <w:i/>
              </w:rPr>
            </w:pPr>
            <w:r w:rsidRPr="00EC04D5">
              <w:rPr>
                <w:i/>
              </w:rPr>
              <w:t>World Wide Web</w:t>
            </w:r>
          </w:p>
        </w:tc>
      </w:tr>
      <w:tr w:rsidR="00BE6AB7" w:rsidTr="00996B44">
        <w:trPr>
          <w:trHeight w:hRule="exact" w:val="397"/>
        </w:trPr>
        <w:tc>
          <w:tcPr>
            <w:tcW w:w="1283" w:type="dxa"/>
          </w:tcPr>
          <w:p w:rsidR="00BE6AB7" w:rsidRPr="00677499" w:rsidRDefault="00BE6AB7" w:rsidP="00515E0E">
            <w:pPr>
              <w:ind w:firstLine="0"/>
            </w:pPr>
            <w:r w:rsidRPr="00677499">
              <w:t>XML</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rPr>
                <w:i/>
              </w:rPr>
            </w:pPr>
            <w:r w:rsidRPr="00EC04D5">
              <w:rPr>
                <w:i/>
              </w:rPr>
              <w:t>Extensible Markup Language</w:t>
            </w:r>
          </w:p>
        </w:tc>
      </w:tr>
      <w:tr w:rsidR="00BE6AB7" w:rsidTr="00996B44">
        <w:trPr>
          <w:trHeight w:hRule="exact" w:val="397"/>
        </w:trPr>
        <w:tc>
          <w:tcPr>
            <w:tcW w:w="1283" w:type="dxa"/>
          </w:tcPr>
          <w:p w:rsidR="00BE6AB7" w:rsidRPr="00677499" w:rsidRDefault="00BE6AB7" w:rsidP="00515E0E">
            <w:pPr>
              <w:ind w:firstLine="0"/>
            </w:pPr>
            <w:r w:rsidRPr="00677499">
              <w:t>XSD</w:t>
            </w:r>
          </w:p>
        </w:tc>
        <w:tc>
          <w:tcPr>
            <w:tcW w:w="1072" w:type="dxa"/>
          </w:tcPr>
          <w:p w:rsidR="00BE6AB7" w:rsidRDefault="00BE6AB7">
            <w:pPr>
              <w:spacing w:after="200" w:line="276" w:lineRule="auto"/>
              <w:ind w:firstLine="0"/>
              <w:rPr>
                <w:b/>
              </w:rPr>
            </w:pPr>
          </w:p>
        </w:tc>
        <w:tc>
          <w:tcPr>
            <w:tcW w:w="6932" w:type="dxa"/>
          </w:tcPr>
          <w:p w:rsidR="00BE6AB7" w:rsidRPr="00EC04D5" w:rsidRDefault="00EC04D5">
            <w:pPr>
              <w:spacing w:after="200" w:line="276" w:lineRule="auto"/>
              <w:ind w:firstLine="0"/>
            </w:pPr>
            <w:r>
              <w:t xml:space="preserve">XML </w:t>
            </w:r>
            <w:r w:rsidRPr="00EC04D5">
              <w:rPr>
                <w:i/>
              </w:rPr>
              <w:t>Schema</w:t>
            </w:r>
            <w:r w:rsidR="00BE3BE3">
              <w:rPr>
                <w:i/>
              </w:rPr>
              <w:t xml:space="preserve"> Definition</w:t>
            </w:r>
          </w:p>
        </w:tc>
      </w:tr>
    </w:tbl>
    <w:p w:rsidR="00A554F7" w:rsidRDefault="0070326F">
      <w:pPr>
        <w:spacing w:after="200" w:line="276" w:lineRule="auto"/>
        <w:ind w:firstLine="0"/>
      </w:pPr>
      <w:r>
        <w:rPr>
          <w:b/>
        </w:rPr>
        <w:br w:type="page"/>
      </w:r>
    </w:p>
    <w:sdt>
      <w:sdtPr>
        <w:id w:val="1138293351"/>
        <w:docPartObj>
          <w:docPartGallery w:val="Table of Contents"/>
          <w:docPartUnique/>
        </w:docPartObj>
      </w:sdtPr>
      <w:sdtContent>
        <w:p w:rsidR="00A554F7" w:rsidRPr="00007C8B" w:rsidRDefault="00A554F7" w:rsidP="00A554F7">
          <w:pPr>
            <w:pStyle w:val="MySumario"/>
            <w:spacing w:before="360" w:after="360"/>
            <w:jc w:val="center"/>
          </w:pPr>
          <w:r>
            <w:t>Sumário</w:t>
          </w:r>
        </w:p>
        <w:p w:rsidR="00925B1B" w:rsidRDefault="00A554F7" w:rsidP="00312B79">
          <w:pPr>
            <w:pStyle w:val="TOC1"/>
            <w:tabs>
              <w:tab w:val="left" w:pos="480"/>
              <w:tab w:val="right" w:pos="9061"/>
            </w:tabs>
            <w:spacing w:before="360"/>
            <w:rPr>
              <w:rFonts w:asciiTheme="minorHAnsi" w:hAnsiTheme="minorHAnsi"/>
              <w:b w:val="0"/>
              <w:caps w:val="0"/>
              <w:noProof/>
              <w:sz w:val="22"/>
              <w:lang w:val="en-US"/>
            </w:rPr>
          </w:pPr>
          <w:r>
            <w:fldChar w:fldCharType="begin"/>
          </w:r>
          <w:r>
            <w:instrText xml:space="preserve"> TOC \o "1-4" \h \z \u </w:instrText>
          </w:r>
          <w:r>
            <w:fldChar w:fldCharType="separate"/>
          </w:r>
          <w:hyperlink w:anchor="_Toc373787494" w:history="1">
            <w:r w:rsidR="00925B1B" w:rsidRPr="005E452F">
              <w:rPr>
                <w:rStyle w:val="Hyperlink"/>
                <w:noProof/>
              </w:rPr>
              <w:t>1</w:t>
            </w:r>
            <w:r w:rsidR="00925B1B">
              <w:rPr>
                <w:rFonts w:asciiTheme="minorHAnsi" w:hAnsiTheme="minorHAnsi"/>
                <w:b w:val="0"/>
                <w:caps w:val="0"/>
                <w:noProof/>
                <w:sz w:val="22"/>
                <w:lang w:val="en-US"/>
              </w:rPr>
              <w:tab/>
            </w:r>
            <w:r w:rsidR="00925B1B" w:rsidRPr="005E452F">
              <w:rPr>
                <w:rStyle w:val="Hyperlink"/>
                <w:noProof/>
              </w:rPr>
              <w:t>Introdução</w:t>
            </w:r>
            <w:r w:rsidR="00925B1B">
              <w:rPr>
                <w:noProof/>
                <w:webHidden/>
              </w:rPr>
              <w:tab/>
            </w:r>
            <w:r w:rsidR="00925B1B">
              <w:rPr>
                <w:noProof/>
                <w:webHidden/>
              </w:rPr>
              <w:fldChar w:fldCharType="begin"/>
            </w:r>
            <w:r w:rsidR="00925B1B">
              <w:rPr>
                <w:noProof/>
                <w:webHidden/>
              </w:rPr>
              <w:instrText xml:space="preserve"> PAGEREF _Toc373787494 \h </w:instrText>
            </w:r>
            <w:r w:rsidR="00925B1B">
              <w:rPr>
                <w:noProof/>
                <w:webHidden/>
              </w:rPr>
            </w:r>
            <w:r w:rsidR="00925B1B">
              <w:rPr>
                <w:noProof/>
                <w:webHidden/>
              </w:rPr>
              <w:fldChar w:fldCharType="separate"/>
            </w:r>
            <w:r w:rsidR="00925B1B">
              <w:rPr>
                <w:noProof/>
                <w:webHidden/>
              </w:rPr>
              <w:t>10</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495" w:history="1">
            <w:r w:rsidR="00925B1B" w:rsidRPr="005E452F">
              <w:rPr>
                <w:rStyle w:val="Hyperlink"/>
                <w:noProof/>
                <w14:scene3d>
                  <w14:camera w14:prst="orthographicFront"/>
                  <w14:lightRig w14:rig="threePt" w14:dir="t">
                    <w14:rot w14:lat="0" w14:lon="0" w14:rev="0"/>
                  </w14:lightRig>
                </w14:scene3d>
              </w:rPr>
              <w:t>1.1</w:t>
            </w:r>
            <w:r w:rsidR="00925B1B">
              <w:rPr>
                <w:rFonts w:asciiTheme="minorHAnsi" w:hAnsiTheme="minorHAnsi"/>
                <w:noProof/>
                <w:sz w:val="22"/>
                <w:lang w:val="en-US"/>
              </w:rPr>
              <w:tab/>
            </w:r>
            <w:r w:rsidR="00925B1B" w:rsidRPr="005E452F">
              <w:rPr>
                <w:rStyle w:val="Hyperlink"/>
                <w:noProof/>
              </w:rPr>
              <w:t>O problema da Web atual</w:t>
            </w:r>
            <w:r w:rsidR="00925B1B">
              <w:rPr>
                <w:noProof/>
                <w:webHidden/>
              </w:rPr>
              <w:tab/>
            </w:r>
            <w:r w:rsidR="00925B1B">
              <w:rPr>
                <w:noProof/>
                <w:webHidden/>
              </w:rPr>
              <w:fldChar w:fldCharType="begin"/>
            </w:r>
            <w:r w:rsidR="00925B1B">
              <w:rPr>
                <w:noProof/>
                <w:webHidden/>
              </w:rPr>
              <w:instrText xml:space="preserve"> PAGEREF _Toc373787495 \h </w:instrText>
            </w:r>
            <w:r w:rsidR="00925B1B">
              <w:rPr>
                <w:noProof/>
                <w:webHidden/>
              </w:rPr>
            </w:r>
            <w:r w:rsidR="00925B1B">
              <w:rPr>
                <w:noProof/>
                <w:webHidden/>
              </w:rPr>
              <w:fldChar w:fldCharType="separate"/>
            </w:r>
            <w:r w:rsidR="00925B1B">
              <w:rPr>
                <w:noProof/>
                <w:webHidden/>
              </w:rPr>
              <w:t>10</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496" w:history="1">
            <w:r w:rsidR="00925B1B" w:rsidRPr="005E452F">
              <w:rPr>
                <w:rStyle w:val="Hyperlink"/>
                <w:noProof/>
                <w14:scene3d>
                  <w14:camera w14:prst="orthographicFront"/>
                  <w14:lightRig w14:rig="threePt" w14:dir="t">
                    <w14:rot w14:lat="0" w14:lon="0" w14:rev="0"/>
                  </w14:lightRig>
                </w14:scene3d>
              </w:rPr>
              <w:t>1.2</w:t>
            </w:r>
            <w:r w:rsidR="00925B1B">
              <w:rPr>
                <w:rFonts w:asciiTheme="minorHAnsi" w:hAnsiTheme="minorHAnsi"/>
                <w:noProof/>
                <w:sz w:val="22"/>
                <w:lang w:val="en-US"/>
              </w:rPr>
              <w:tab/>
            </w:r>
            <w:r w:rsidR="00925B1B" w:rsidRPr="005E452F">
              <w:rPr>
                <w:rStyle w:val="Hyperlink"/>
                <w:noProof/>
              </w:rPr>
              <w:t>A Web Semântica</w:t>
            </w:r>
            <w:r w:rsidR="00925B1B">
              <w:rPr>
                <w:noProof/>
                <w:webHidden/>
              </w:rPr>
              <w:tab/>
            </w:r>
            <w:r w:rsidR="00925B1B">
              <w:rPr>
                <w:noProof/>
                <w:webHidden/>
              </w:rPr>
              <w:fldChar w:fldCharType="begin"/>
            </w:r>
            <w:r w:rsidR="00925B1B">
              <w:rPr>
                <w:noProof/>
                <w:webHidden/>
              </w:rPr>
              <w:instrText xml:space="preserve"> PAGEREF _Toc373787496 \h </w:instrText>
            </w:r>
            <w:r w:rsidR="00925B1B">
              <w:rPr>
                <w:noProof/>
                <w:webHidden/>
              </w:rPr>
            </w:r>
            <w:r w:rsidR="00925B1B">
              <w:rPr>
                <w:noProof/>
                <w:webHidden/>
              </w:rPr>
              <w:fldChar w:fldCharType="separate"/>
            </w:r>
            <w:r w:rsidR="00925B1B">
              <w:rPr>
                <w:noProof/>
                <w:webHidden/>
              </w:rPr>
              <w:t>12</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497" w:history="1">
            <w:r w:rsidR="00925B1B" w:rsidRPr="005E452F">
              <w:rPr>
                <w:rStyle w:val="Hyperlink"/>
                <w:noProof/>
                <w14:scene3d>
                  <w14:camera w14:prst="orthographicFront"/>
                  <w14:lightRig w14:rig="threePt" w14:dir="t">
                    <w14:rot w14:lat="0" w14:lon="0" w14:rev="0"/>
                  </w14:lightRig>
                </w14:scene3d>
              </w:rPr>
              <w:t>1.3</w:t>
            </w:r>
            <w:r w:rsidR="00925B1B">
              <w:rPr>
                <w:rFonts w:asciiTheme="minorHAnsi" w:hAnsiTheme="minorHAnsi"/>
                <w:noProof/>
                <w:sz w:val="22"/>
                <w:lang w:val="en-US"/>
              </w:rPr>
              <w:tab/>
            </w:r>
            <w:r w:rsidR="00925B1B" w:rsidRPr="005E452F">
              <w:rPr>
                <w:rStyle w:val="Hyperlink"/>
                <w:noProof/>
              </w:rPr>
              <w:t>SLAC e PingER</w:t>
            </w:r>
            <w:r w:rsidR="00925B1B">
              <w:rPr>
                <w:noProof/>
                <w:webHidden/>
              </w:rPr>
              <w:tab/>
            </w:r>
            <w:r w:rsidR="00925B1B">
              <w:rPr>
                <w:noProof/>
                <w:webHidden/>
              </w:rPr>
              <w:fldChar w:fldCharType="begin"/>
            </w:r>
            <w:r w:rsidR="00925B1B">
              <w:rPr>
                <w:noProof/>
                <w:webHidden/>
              </w:rPr>
              <w:instrText xml:space="preserve"> PAGEREF _Toc373787497 \h </w:instrText>
            </w:r>
            <w:r w:rsidR="00925B1B">
              <w:rPr>
                <w:noProof/>
                <w:webHidden/>
              </w:rPr>
            </w:r>
            <w:r w:rsidR="00925B1B">
              <w:rPr>
                <w:noProof/>
                <w:webHidden/>
              </w:rPr>
              <w:fldChar w:fldCharType="separate"/>
            </w:r>
            <w:r w:rsidR="00925B1B">
              <w:rPr>
                <w:noProof/>
                <w:webHidden/>
              </w:rPr>
              <w:t>14</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498" w:history="1">
            <w:r w:rsidR="00925B1B" w:rsidRPr="005E452F">
              <w:rPr>
                <w:rStyle w:val="Hyperlink"/>
                <w:noProof/>
              </w:rPr>
              <w:t>1.3.1</w:t>
            </w:r>
            <w:r w:rsidR="00925B1B">
              <w:rPr>
                <w:rFonts w:asciiTheme="minorHAnsi" w:hAnsiTheme="minorHAnsi"/>
                <w:noProof/>
                <w:sz w:val="22"/>
                <w:lang w:val="en-US"/>
              </w:rPr>
              <w:tab/>
            </w:r>
            <w:r w:rsidR="00925B1B" w:rsidRPr="005E452F">
              <w:rPr>
                <w:rStyle w:val="Hyperlink"/>
                <w:noProof/>
              </w:rPr>
              <w:t>História do SLAC como motivação</w:t>
            </w:r>
            <w:r w:rsidR="00925B1B">
              <w:rPr>
                <w:noProof/>
                <w:webHidden/>
              </w:rPr>
              <w:tab/>
            </w:r>
            <w:r w:rsidR="00925B1B">
              <w:rPr>
                <w:noProof/>
                <w:webHidden/>
              </w:rPr>
              <w:fldChar w:fldCharType="begin"/>
            </w:r>
            <w:r w:rsidR="00925B1B">
              <w:rPr>
                <w:noProof/>
                <w:webHidden/>
              </w:rPr>
              <w:instrText xml:space="preserve"> PAGEREF _Toc373787498 \h </w:instrText>
            </w:r>
            <w:r w:rsidR="00925B1B">
              <w:rPr>
                <w:noProof/>
                <w:webHidden/>
              </w:rPr>
            </w:r>
            <w:r w:rsidR="00925B1B">
              <w:rPr>
                <w:noProof/>
                <w:webHidden/>
              </w:rPr>
              <w:fldChar w:fldCharType="separate"/>
            </w:r>
            <w:r w:rsidR="00925B1B">
              <w:rPr>
                <w:noProof/>
                <w:webHidden/>
              </w:rPr>
              <w:t>14</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499" w:history="1">
            <w:r w:rsidR="00925B1B" w:rsidRPr="005E452F">
              <w:rPr>
                <w:rStyle w:val="Hyperlink"/>
                <w:noProof/>
              </w:rPr>
              <w:t>1.3.2</w:t>
            </w:r>
            <w:r w:rsidR="00925B1B">
              <w:rPr>
                <w:rFonts w:asciiTheme="minorHAnsi" w:hAnsiTheme="minorHAnsi"/>
                <w:noProof/>
                <w:sz w:val="22"/>
                <w:lang w:val="en-US"/>
              </w:rPr>
              <w:tab/>
            </w:r>
            <w:r w:rsidR="00925B1B" w:rsidRPr="005E452F">
              <w:rPr>
                <w:rStyle w:val="Hyperlink"/>
                <w:noProof/>
              </w:rPr>
              <w:t>Cenário real: PingER</w:t>
            </w:r>
            <w:r w:rsidR="00925B1B">
              <w:rPr>
                <w:noProof/>
                <w:webHidden/>
              </w:rPr>
              <w:tab/>
            </w:r>
            <w:r w:rsidR="00925B1B">
              <w:rPr>
                <w:noProof/>
                <w:webHidden/>
              </w:rPr>
              <w:fldChar w:fldCharType="begin"/>
            </w:r>
            <w:r w:rsidR="00925B1B">
              <w:rPr>
                <w:noProof/>
                <w:webHidden/>
              </w:rPr>
              <w:instrText xml:space="preserve"> PAGEREF _Toc373787499 \h </w:instrText>
            </w:r>
            <w:r w:rsidR="00925B1B">
              <w:rPr>
                <w:noProof/>
                <w:webHidden/>
              </w:rPr>
            </w:r>
            <w:r w:rsidR="00925B1B">
              <w:rPr>
                <w:noProof/>
                <w:webHidden/>
              </w:rPr>
              <w:fldChar w:fldCharType="separate"/>
            </w:r>
            <w:r w:rsidR="00925B1B">
              <w:rPr>
                <w:noProof/>
                <w:webHidden/>
              </w:rPr>
              <w:t>15</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00" w:history="1">
            <w:r w:rsidR="00925B1B" w:rsidRPr="005E452F">
              <w:rPr>
                <w:rStyle w:val="Hyperlink"/>
                <w:noProof/>
                <w14:scene3d>
                  <w14:camera w14:prst="orthographicFront"/>
                  <w14:lightRig w14:rig="threePt" w14:dir="t">
                    <w14:rot w14:lat="0" w14:lon="0" w14:rev="0"/>
                  </w14:lightRig>
                </w14:scene3d>
              </w:rPr>
              <w:t>1.4</w:t>
            </w:r>
            <w:r w:rsidR="00925B1B">
              <w:rPr>
                <w:rFonts w:asciiTheme="minorHAnsi" w:hAnsiTheme="minorHAnsi"/>
                <w:noProof/>
                <w:sz w:val="22"/>
                <w:lang w:val="en-US"/>
              </w:rPr>
              <w:tab/>
            </w:r>
            <w:r w:rsidR="00925B1B" w:rsidRPr="005E452F">
              <w:rPr>
                <w:rStyle w:val="Hyperlink"/>
                <w:noProof/>
              </w:rPr>
              <w:t>Objetivo: PingER Linked Open Data</w:t>
            </w:r>
            <w:r w:rsidR="00925B1B">
              <w:rPr>
                <w:noProof/>
                <w:webHidden/>
              </w:rPr>
              <w:tab/>
            </w:r>
            <w:r w:rsidR="00925B1B">
              <w:rPr>
                <w:noProof/>
                <w:webHidden/>
              </w:rPr>
              <w:fldChar w:fldCharType="begin"/>
            </w:r>
            <w:r w:rsidR="00925B1B">
              <w:rPr>
                <w:noProof/>
                <w:webHidden/>
              </w:rPr>
              <w:instrText xml:space="preserve"> PAGEREF _Toc373787500 \h </w:instrText>
            </w:r>
            <w:r w:rsidR="00925B1B">
              <w:rPr>
                <w:noProof/>
                <w:webHidden/>
              </w:rPr>
            </w:r>
            <w:r w:rsidR="00925B1B">
              <w:rPr>
                <w:noProof/>
                <w:webHidden/>
              </w:rPr>
              <w:fldChar w:fldCharType="separate"/>
            </w:r>
            <w:r w:rsidR="00925B1B">
              <w:rPr>
                <w:noProof/>
                <w:webHidden/>
              </w:rPr>
              <w:t>17</w:t>
            </w:r>
            <w:r w:rsidR="00925B1B">
              <w:rPr>
                <w:noProof/>
                <w:webHidden/>
              </w:rPr>
              <w:fldChar w:fldCharType="end"/>
            </w:r>
          </w:hyperlink>
        </w:p>
        <w:p w:rsidR="00925B1B" w:rsidRDefault="00D35888" w:rsidP="00312B79">
          <w:pPr>
            <w:pStyle w:val="TOC1"/>
            <w:tabs>
              <w:tab w:val="left" w:pos="480"/>
              <w:tab w:val="right" w:pos="9061"/>
            </w:tabs>
            <w:spacing w:before="360"/>
            <w:rPr>
              <w:rFonts w:asciiTheme="minorHAnsi" w:hAnsiTheme="minorHAnsi"/>
              <w:b w:val="0"/>
              <w:caps w:val="0"/>
              <w:noProof/>
              <w:sz w:val="22"/>
              <w:lang w:val="en-US"/>
            </w:rPr>
          </w:pPr>
          <w:hyperlink w:anchor="_Toc373787501" w:history="1">
            <w:r w:rsidR="00925B1B" w:rsidRPr="005E452F">
              <w:rPr>
                <w:rStyle w:val="Hyperlink"/>
                <w:noProof/>
              </w:rPr>
              <w:t>2</w:t>
            </w:r>
            <w:r w:rsidR="00925B1B">
              <w:rPr>
                <w:rFonts w:asciiTheme="minorHAnsi" w:hAnsiTheme="minorHAnsi"/>
                <w:b w:val="0"/>
                <w:caps w:val="0"/>
                <w:noProof/>
                <w:sz w:val="22"/>
                <w:lang w:val="en-US"/>
              </w:rPr>
              <w:tab/>
            </w:r>
            <w:r w:rsidR="00925B1B" w:rsidRPr="005E452F">
              <w:rPr>
                <w:rStyle w:val="Hyperlink"/>
                <w:noProof/>
              </w:rPr>
              <w:t>Fundamentos da web semântica</w:t>
            </w:r>
            <w:r w:rsidR="00925B1B">
              <w:rPr>
                <w:noProof/>
                <w:webHidden/>
              </w:rPr>
              <w:tab/>
            </w:r>
            <w:r w:rsidR="00925B1B">
              <w:rPr>
                <w:noProof/>
                <w:webHidden/>
              </w:rPr>
              <w:fldChar w:fldCharType="begin"/>
            </w:r>
            <w:r w:rsidR="00925B1B">
              <w:rPr>
                <w:noProof/>
                <w:webHidden/>
              </w:rPr>
              <w:instrText xml:space="preserve"> PAGEREF _Toc373787501 \h </w:instrText>
            </w:r>
            <w:r w:rsidR="00925B1B">
              <w:rPr>
                <w:noProof/>
                <w:webHidden/>
              </w:rPr>
            </w:r>
            <w:r w:rsidR="00925B1B">
              <w:rPr>
                <w:noProof/>
                <w:webHidden/>
              </w:rPr>
              <w:fldChar w:fldCharType="separate"/>
            </w:r>
            <w:r w:rsidR="00925B1B">
              <w:rPr>
                <w:noProof/>
                <w:webHidden/>
              </w:rPr>
              <w:t>18</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02" w:history="1">
            <w:r w:rsidR="00925B1B" w:rsidRPr="005E452F">
              <w:rPr>
                <w:rStyle w:val="Hyperlink"/>
                <w:noProof/>
                <w14:scene3d>
                  <w14:camera w14:prst="orthographicFront"/>
                  <w14:lightRig w14:rig="threePt" w14:dir="t">
                    <w14:rot w14:lat="0" w14:lon="0" w14:rev="0"/>
                  </w14:lightRig>
                </w14:scene3d>
              </w:rPr>
              <w:t>2.1</w:t>
            </w:r>
            <w:r w:rsidR="00925B1B">
              <w:rPr>
                <w:rFonts w:asciiTheme="minorHAnsi" w:hAnsiTheme="minorHAnsi"/>
                <w:noProof/>
                <w:sz w:val="22"/>
                <w:lang w:val="en-US"/>
              </w:rPr>
              <w:tab/>
            </w:r>
            <w:r w:rsidR="00925B1B" w:rsidRPr="005E452F">
              <w:rPr>
                <w:rStyle w:val="Hyperlink"/>
                <w:noProof/>
              </w:rPr>
              <w:t>Definições fundamentais de Ciência da Web</w:t>
            </w:r>
            <w:r w:rsidR="00925B1B">
              <w:rPr>
                <w:noProof/>
                <w:webHidden/>
              </w:rPr>
              <w:tab/>
            </w:r>
            <w:r w:rsidR="00925B1B">
              <w:rPr>
                <w:noProof/>
                <w:webHidden/>
              </w:rPr>
              <w:fldChar w:fldCharType="begin"/>
            </w:r>
            <w:r w:rsidR="00925B1B">
              <w:rPr>
                <w:noProof/>
                <w:webHidden/>
              </w:rPr>
              <w:instrText xml:space="preserve"> PAGEREF _Toc373787502 \h </w:instrText>
            </w:r>
            <w:r w:rsidR="00925B1B">
              <w:rPr>
                <w:noProof/>
                <w:webHidden/>
              </w:rPr>
            </w:r>
            <w:r w:rsidR="00925B1B">
              <w:rPr>
                <w:noProof/>
                <w:webHidden/>
              </w:rPr>
              <w:fldChar w:fldCharType="separate"/>
            </w:r>
            <w:r w:rsidR="00925B1B">
              <w:rPr>
                <w:noProof/>
                <w:webHidden/>
              </w:rPr>
              <w:t>18</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03" w:history="1">
            <w:r w:rsidR="00925B1B" w:rsidRPr="005E452F">
              <w:rPr>
                <w:rStyle w:val="Hyperlink"/>
                <w:noProof/>
                <w14:scene3d>
                  <w14:camera w14:prst="orthographicFront"/>
                  <w14:lightRig w14:rig="threePt" w14:dir="t">
                    <w14:rot w14:lat="0" w14:lon="0" w14:rev="0"/>
                  </w14:lightRig>
                </w14:scene3d>
              </w:rPr>
              <w:t>2.2</w:t>
            </w:r>
            <w:r w:rsidR="00925B1B">
              <w:rPr>
                <w:rFonts w:asciiTheme="minorHAnsi" w:hAnsiTheme="minorHAnsi"/>
                <w:noProof/>
                <w:sz w:val="22"/>
                <w:lang w:val="en-US"/>
              </w:rPr>
              <w:tab/>
            </w:r>
            <w:r w:rsidR="00925B1B" w:rsidRPr="005E452F">
              <w:rPr>
                <w:rStyle w:val="Hyperlink"/>
                <w:noProof/>
              </w:rPr>
              <w:t>Ontologias</w:t>
            </w:r>
            <w:r w:rsidR="00925B1B">
              <w:rPr>
                <w:noProof/>
                <w:webHidden/>
              </w:rPr>
              <w:tab/>
            </w:r>
            <w:r w:rsidR="00925B1B">
              <w:rPr>
                <w:noProof/>
                <w:webHidden/>
              </w:rPr>
              <w:fldChar w:fldCharType="begin"/>
            </w:r>
            <w:r w:rsidR="00925B1B">
              <w:rPr>
                <w:noProof/>
                <w:webHidden/>
              </w:rPr>
              <w:instrText xml:space="preserve"> PAGEREF _Toc373787503 \h </w:instrText>
            </w:r>
            <w:r w:rsidR="00925B1B">
              <w:rPr>
                <w:noProof/>
                <w:webHidden/>
              </w:rPr>
            </w:r>
            <w:r w:rsidR="00925B1B">
              <w:rPr>
                <w:noProof/>
                <w:webHidden/>
              </w:rPr>
              <w:fldChar w:fldCharType="separate"/>
            </w:r>
            <w:r w:rsidR="00925B1B">
              <w:rPr>
                <w:noProof/>
                <w:webHidden/>
              </w:rPr>
              <w:t>21</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04" w:history="1">
            <w:r w:rsidR="00925B1B" w:rsidRPr="005E452F">
              <w:rPr>
                <w:rStyle w:val="Hyperlink"/>
                <w:noProof/>
              </w:rPr>
              <w:t>2.2.1</w:t>
            </w:r>
            <w:r w:rsidR="00925B1B">
              <w:rPr>
                <w:rFonts w:asciiTheme="minorHAnsi" w:hAnsiTheme="minorHAnsi"/>
                <w:noProof/>
                <w:sz w:val="22"/>
                <w:lang w:val="en-US"/>
              </w:rPr>
              <w:tab/>
            </w:r>
            <w:r w:rsidR="00925B1B" w:rsidRPr="005E452F">
              <w:rPr>
                <w:rStyle w:val="Hyperlink"/>
                <w:noProof/>
              </w:rPr>
              <w:t>Definição de ontologia</w:t>
            </w:r>
            <w:r w:rsidR="00925B1B">
              <w:rPr>
                <w:noProof/>
                <w:webHidden/>
              </w:rPr>
              <w:tab/>
            </w:r>
            <w:r w:rsidR="00925B1B">
              <w:rPr>
                <w:noProof/>
                <w:webHidden/>
              </w:rPr>
              <w:fldChar w:fldCharType="begin"/>
            </w:r>
            <w:r w:rsidR="00925B1B">
              <w:rPr>
                <w:noProof/>
                <w:webHidden/>
              </w:rPr>
              <w:instrText xml:space="preserve"> PAGEREF _Toc373787504 \h </w:instrText>
            </w:r>
            <w:r w:rsidR="00925B1B">
              <w:rPr>
                <w:noProof/>
                <w:webHidden/>
              </w:rPr>
            </w:r>
            <w:r w:rsidR="00925B1B">
              <w:rPr>
                <w:noProof/>
                <w:webHidden/>
              </w:rPr>
              <w:fldChar w:fldCharType="separate"/>
            </w:r>
            <w:r w:rsidR="00925B1B">
              <w:rPr>
                <w:noProof/>
                <w:webHidden/>
              </w:rPr>
              <w:t>21</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05" w:history="1">
            <w:r w:rsidR="00925B1B" w:rsidRPr="005E452F">
              <w:rPr>
                <w:rStyle w:val="Hyperlink"/>
                <w:noProof/>
              </w:rPr>
              <w:t>2.2.2</w:t>
            </w:r>
            <w:r w:rsidR="00925B1B">
              <w:rPr>
                <w:rFonts w:asciiTheme="minorHAnsi" w:hAnsiTheme="minorHAnsi"/>
                <w:noProof/>
                <w:sz w:val="22"/>
                <w:lang w:val="en-US"/>
              </w:rPr>
              <w:tab/>
            </w:r>
            <w:r w:rsidR="00925B1B" w:rsidRPr="005E452F">
              <w:rPr>
                <w:rStyle w:val="Hyperlink"/>
                <w:noProof/>
              </w:rPr>
              <w:t>URIs, Indivíduos, Recursos, Literais e Prefixos</w:t>
            </w:r>
            <w:r w:rsidR="00925B1B">
              <w:rPr>
                <w:noProof/>
                <w:webHidden/>
              </w:rPr>
              <w:tab/>
            </w:r>
            <w:r w:rsidR="00925B1B">
              <w:rPr>
                <w:noProof/>
                <w:webHidden/>
              </w:rPr>
              <w:fldChar w:fldCharType="begin"/>
            </w:r>
            <w:r w:rsidR="00925B1B">
              <w:rPr>
                <w:noProof/>
                <w:webHidden/>
              </w:rPr>
              <w:instrText xml:space="preserve"> PAGEREF _Toc373787505 \h </w:instrText>
            </w:r>
            <w:r w:rsidR="00925B1B">
              <w:rPr>
                <w:noProof/>
                <w:webHidden/>
              </w:rPr>
            </w:r>
            <w:r w:rsidR="00925B1B">
              <w:rPr>
                <w:noProof/>
                <w:webHidden/>
              </w:rPr>
              <w:fldChar w:fldCharType="separate"/>
            </w:r>
            <w:r w:rsidR="00925B1B">
              <w:rPr>
                <w:noProof/>
                <w:webHidden/>
              </w:rPr>
              <w:t>23</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06" w:history="1">
            <w:r w:rsidR="00925B1B" w:rsidRPr="005E452F">
              <w:rPr>
                <w:rStyle w:val="Hyperlink"/>
                <w:noProof/>
              </w:rPr>
              <w:t>2.2.3</w:t>
            </w:r>
            <w:r w:rsidR="00925B1B">
              <w:rPr>
                <w:rFonts w:asciiTheme="minorHAnsi" w:hAnsiTheme="minorHAnsi"/>
                <w:noProof/>
                <w:sz w:val="22"/>
                <w:lang w:val="en-US"/>
              </w:rPr>
              <w:tab/>
            </w:r>
            <w:r w:rsidR="00925B1B" w:rsidRPr="005E452F">
              <w:rPr>
                <w:rStyle w:val="Hyperlink"/>
                <w:noProof/>
              </w:rPr>
              <w:t>Elementos básicos de ontologias</w:t>
            </w:r>
            <w:r w:rsidR="00925B1B">
              <w:rPr>
                <w:noProof/>
                <w:webHidden/>
              </w:rPr>
              <w:tab/>
            </w:r>
            <w:r w:rsidR="00925B1B">
              <w:rPr>
                <w:noProof/>
                <w:webHidden/>
              </w:rPr>
              <w:fldChar w:fldCharType="begin"/>
            </w:r>
            <w:r w:rsidR="00925B1B">
              <w:rPr>
                <w:noProof/>
                <w:webHidden/>
              </w:rPr>
              <w:instrText xml:space="preserve"> PAGEREF _Toc373787506 \h </w:instrText>
            </w:r>
            <w:r w:rsidR="00925B1B">
              <w:rPr>
                <w:noProof/>
                <w:webHidden/>
              </w:rPr>
            </w:r>
            <w:r w:rsidR="00925B1B">
              <w:rPr>
                <w:noProof/>
                <w:webHidden/>
              </w:rPr>
              <w:fldChar w:fldCharType="separate"/>
            </w:r>
            <w:r w:rsidR="00925B1B">
              <w:rPr>
                <w:noProof/>
                <w:webHidden/>
              </w:rPr>
              <w:t>24</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07" w:history="1">
            <w:r w:rsidR="00925B1B" w:rsidRPr="005E452F">
              <w:rPr>
                <w:rStyle w:val="Hyperlink"/>
                <w:noProof/>
              </w:rPr>
              <w:t>2.2.4</w:t>
            </w:r>
            <w:r w:rsidR="00925B1B">
              <w:rPr>
                <w:rFonts w:asciiTheme="minorHAnsi" w:hAnsiTheme="minorHAnsi"/>
                <w:noProof/>
                <w:sz w:val="22"/>
                <w:lang w:val="en-US"/>
              </w:rPr>
              <w:tab/>
            </w:r>
            <w:r w:rsidR="00925B1B" w:rsidRPr="005E452F">
              <w:rPr>
                <w:rStyle w:val="Hyperlink"/>
                <w:noProof/>
              </w:rPr>
              <w:t>OWL</w:t>
            </w:r>
            <w:r w:rsidR="00925B1B">
              <w:rPr>
                <w:noProof/>
                <w:webHidden/>
              </w:rPr>
              <w:tab/>
            </w:r>
            <w:r w:rsidR="00925B1B">
              <w:rPr>
                <w:noProof/>
                <w:webHidden/>
              </w:rPr>
              <w:fldChar w:fldCharType="begin"/>
            </w:r>
            <w:r w:rsidR="00925B1B">
              <w:rPr>
                <w:noProof/>
                <w:webHidden/>
              </w:rPr>
              <w:instrText xml:space="preserve"> PAGEREF _Toc373787507 \h </w:instrText>
            </w:r>
            <w:r w:rsidR="00925B1B">
              <w:rPr>
                <w:noProof/>
                <w:webHidden/>
              </w:rPr>
            </w:r>
            <w:r w:rsidR="00925B1B">
              <w:rPr>
                <w:noProof/>
                <w:webHidden/>
              </w:rPr>
              <w:fldChar w:fldCharType="separate"/>
            </w:r>
            <w:r w:rsidR="00925B1B">
              <w:rPr>
                <w:noProof/>
                <w:webHidden/>
              </w:rPr>
              <w:t>25</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08" w:history="1">
            <w:r w:rsidR="00925B1B" w:rsidRPr="005E452F">
              <w:rPr>
                <w:rStyle w:val="Hyperlink"/>
                <w:noProof/>
              </w:rPr>
              <w:t>2.2.5</w:t>
            </w:r>
            <w:r w:rsidR="00925B1B">
              <w:rPr>
                <w:rFonts w:asciiTheme="minorHAnsi" w:hAnsiTheme="minorHAnsi"/>
                <w:noProof/>
                <w:sz w:val="22"/>
                <w:lang w:val="en-US"/>
              </w:rPr>
              <w:tab/>
            </w:r>
            <w:r w:rsidR="00925B1B" w:rsidRPr="005E452F">
              <w:rPr>
                <w:rStyle w:val="Hyperlink"/>
                <w:noProof/>
              </w:rPr>
              <w:t>Ferramentas de modelagem de ontologias</w:t>
            </w:r>
            <w:r w:rsidR="00925B1B">
              <w:rPr>
                <w:noProof/>
                <w:webHidden/>
              </w:rPr>
              <w:tab/>
            </w:r>
            <w:r w:rsidR="00925B1B">
              <w:rPr>
                <w:noProof/>
                <w:webHidden/>
              </w:rPr>
              <w:fldChar w:fldCharType="begin"/>
            </w:r>
            <w:r w:rsidR="00925B1B">
              <w:rPr>
                <w:noProof/>
                <w:webHidden/>
              </w:rPr>
              <w:instrText xml:space="preserve"> PAGEREF _Toc373787508 \h </w:instrText>
            </w:r>
            <w:r w:rsidR="00925B1B">
              <w:rPr>
                <w:noProof/>
                <w:webHidden/>
              </w:rPr>
            </w:r>
            <w:r w:rsidR="00925B1B">
              <w:rPr>
                <w:noProof/>
                <w:webHidden/>
              </w:rPr>
              <w:fldChar w:fldCharType="separate"/>
            </w:r>
            <w:r w:rsidR="00925B1B">
              <w:rPr>
                <w:noProof/>
                <w:webHidden/>
              </w:rPr>
              <w:t>28</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09" w:history="1">
            <w:r w:rsidR="00925B1B" w:rsidRPr="005E452F">
              <w:rPr>
                <w:rStyle w:val="Hyperlink"/>
                <w:noProof/>
                <w14:scene3d>
                  <w14:camera w14:prst="orthographicFront"/>
                  <w14:lightRig w14:rig="threePt" w14:dir="t">
                    <w14:rot w14:lat="0" w14:lon="0" w14:rev="0"/>
                  </w14:lightRig>
                </w14:scene3d>
              </w:rPr>
              <w:t>2.3</w:t>
            </w:r>
            <w:r w:rsidR="00925B1B">
              <w:rPr>
                <w:rFonts w:asciiTheme="minorHAnsi" w:hAnsiTheme="minorHAnsi"/>
                <w:noProof/>
                <w:sz w:val="22"/>
                <w:lang w:val="en-US"/>
              </w:rPr>
              <w:tab/>
            </w:r>
            <w:r w:rsidR="00925B1B" w:rsidRPr="005E452F">
              <w:rPr>
                <w:rStyle w:val="Hyperlink"/>
                <w:noProof/>
              </w:rPr>
              <w:t>RDF, um modelo de dados em grafo</w:t>
            </w:r>
            <w:r w:rsidR="00925B1B">
              <w:rPr>
                <w:noProof/>
                <w:webHidden/>
              </w:rPr>
              <w:tab/>
            </w:r>
            <w:r w:rsidR="00925B1B">
              <w:rPr>
                <w:noProof/>
                <w:webHidden/>
              </w:rPr>
              <w:fldChar w:fldCharType="begin"/>
            </w:r>
            <w:r w:rsidR="00925B1B">
              <w:rPr>
                <w:noProof/>
                <w:webHidden/>
              </w:rPr>
              <w:instrText xml:space="preserve"> PAGEREF _Toc373787509 \h </w:instrText>
            </w:r>
            <w:r w:rsidR="00925B1B">
              <w:rPr>
                <w:noProof/>
                <w:webHidden/>
              </w:rPr>
            </w:r>
            <w:r w:rsidR="00925B1B">
              <w:rPr>
                <w:noProof/>
                <w:webHidden/>
              </w:rPr>
              <w:fldChar w:fldCharType="separate"/>
            </w:r>
            <w:r w:rsidR="00925B1B">
              <w:rPr>
                <w:noProof/>
                <w:webHidden/>
              </w:rPr>
              <w:t>29</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10" w:history="1">
            <w:r w:rsidR="00925B1B" w:rsidRPr="005E452F">
              <w:rPr>
                <w:rStyle w:val="Hyperlink"/>
                <w:noProof/>
              </w:rPr>
              <w:t>2.3.1</w:t>
            </w:r>
            <w:r w:rsidR="00925B1B">
              <w:rPr>
                <w:rFonts w:asciiTheme="minorHAnsi" w:hAnsiTheme="minorHAnsi"/>
                <w:noProof/>
                <w:sz w:val="22"/>
                <w:lang w:val="en-US"/>
              </w:rPr>
              <w:tab/>
            </w:r>
            <w:r w:rsidR="00925B1B" w:rsidRPr="005E452F">
              <w:rPr>
                <w:rStyle w:val="Hyperlink"/>
                <w:noProof/>
              </w:rPr>
              <w:t>Triplas</w:t>
            </w:r>
            <w:r w:rsidR="00925B1B">
              <w:rPr>
                <w:noProof/>
                <w:webHidden/>
              </w:rPr>
              <w:tab/>
            </w:r>
            <w:r w:rsidR="00925B1B">
              <w:rPr>
                <w:noProof/>
                <w:webHidden/>
              </w:rPr>
              <w:fldChar w:fldCharType="begin"/>
            </w:r>
            <w:r w:rsidR="00925B1B">
              <w:rPr>
                <w:noProof/>
                <w:webHidden/>
              </w:rPr>
              <w:instrText xml:space="preserve"> PAGEREF _Toc373787510 \h </w:instrText>
            </w:r>
            <w:r w:rsidR="00925B1B">
              <w:rPr>
                <w:noProof/>
                <w:webHidden/>
              </w:rPr>
            </w:r>
            <w:r w:rsidR="00925B1B">
              <w:rPr>
                <w:noProof/>
                <w:webHidden/>
              </w:rPr>
              <w:fldChar w:fldCharType="separate"/>
            </w:r>
            <w:r w:rsidR="00925B1B">
              <w:rPr>
                <w:noProof/>
                <w:webHidden/>
              </w:rPr>
              <w:t>29</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11" w:history="1">
            <w:r w:rsidR="00925B1B" w:rsidRPr="005E452F">
              <w:rPr>
                <w:rStyle w:val="Hyperlink"/>
                <w:noProof/>
              </w:rPr>
              <w:t>2.3.2</w:t>
            </w:r>
            <w:r w:rsidR="00925B1B">
              <w:rPr>
                <w:rFonts w:asciiTheme="minorHAnsi" w:hAnsiTheme="minorHAnsi"/>
                <w:noProof/>
                <w:sz w:val="22"/>
                <w:lang w:val="en-US"/>
              </w:rPr>
              <w:tab/>
            </w:r>
            <w:r w:rsidR="00925B1B" w:rsidRPr="005E452F">
              <w:rPr>
                <w:rStyle w:val="Hyperlink"/>
                <w:noProof/>
              </w:rPr>
              <w:t>Banco de dados importantes em RDF</w:t>
            </w:r>
            <w:r w:rsidR="00925B1B">
              <w:rPr>
                <w:noProof/>
                <w:webHidden/>
              </w:rPr>
              <w:tab/>
            </w:r>
            <w:r w:rsidR="00925B1B">
              <w:rPr>
                <w:noProof/>
                <w:webHidden/>
              </w:rPr>
              <w:fldChar w:fldCharType="begin"/>
            </w:r>
            <w:r w:rsidR="00925B1B">
              <w:rPr>
                <w:noProof/>
                <w:webHidden/>
              </w:rPr>
              <w:instrText xml:space="preserve"> PAGEREF _Toc373787511 \h </w:instrText>
            </w:r>
            <w:r w:rsidR="00925B1B">
              <w:rPr>
                <w:noProof/>
                <w:webHidden/>
              </w:rPr>
            </w:r>
            <w:r w:rsidR="00925B1B">
              <w:rPr>
                <w:noProof/>
                <w:webHidden/>
              </w:rPr>
              <w:fldChar w:fldCharType="separate"/>
            </w:r>
            <w:r w:rsidR="00925B1B">
              <w:rPr>
                <w:noProof/>
                <w:webHidden/>
              </w:rPr>
              <w:t>30</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12" w:history="1">
            <w:r w:rsidR="00925B1B" w:rsidRPr="005E452F">
              <w:rPr>
                <w:rStyle w:val="Hyperlink"/>
                <w:noProof/>
              </w:rPr>
              <w:t>2.3.3</w:t>
            </w:r>
            <w:r w:rsidR="00925B1B">
              <w:rPr>
                <w:rFonts w:asciiTheme="minorHAnsi" w:hAnsiTheme="minorHAnsi"/>
                <w:noProof/>
                <w:sz w:val="22"/>
                <w:lang w:val="en-US"/>
              </w:rPr>
              <w:tab/>
            </w:r>
            <w:r w:rsidR="00925B1B" w:rsidRPr="005E452F">
              <w:rPr>
                <w:rStyle w:val="Hyperlink"/>
                <w:noProof/>
              </w:rPr>
              <w:t xml:space="preserve">Formatos de RDF e seus </w:t>
            </w:r>
            <w:r w:rsidR="00925B1B" w:rsidRPr="005E452F">
              <w:rPr>
                <w:rStyle w:val="Hyperlink"/>
                <w:i/>
                <w:noProof/>
              </w:rPr>
              <w:t>MIME Types</w:t>
            </w:r>
            <w:r w:rsidR="00925B1B">
              <w:rPr>
                <w:noProof/>
                <w:webHidden/>
              </w:rPr>
              <w:tab/>
            </w:r>
            <w:r w:rsidR="00925B1B">
              <w:rPr>
                <w:noProof/>
                <w:webHidden/>
              </w:rPr>
              <w:fldChar w:fldCharType="begin"/>
            </w:r>
            <w:r w:rsidR="00925B1B">
              <w:rPr>
                <w:noProof/>
                <w:webHidden/>
              </w:rPr>
              <w:instrText xml:space="preserve"> PAGEREF _Toc373787512 \h </w:instrText>
            </w:r>
            <w:r w:rsidR="00925B1B">
              <w:rPr>
                <w:noProof/>
                <w:webHidden/>
              </w:rPr>
            </w:r>
            <w:r w:rsidR="00925B1B">
              <w:rPr>
                <w:noProof/>
                <w:webHidden/>
              </w:rPr>
              <w:fldChar w:fldCharType="separate"/>
            </w:r>
            <w:r w:rsidR="00925B1B">
              <w:rPr>
                <w:noProof/>
                <w:webHidden/>
              </w:rPr>
              <w:t>31</w:t>
            </w:r>
            <w:r w:rsidR="00925B1B">
              <w:rPr>
                <w:noProof/>
                <w:webHidden/>
              </w:rPr>
              <w:fldChar w:fldCharType="end"/>
            </w:r>
          </w:hyperlink>
        </w:p>
        <w:p w:rsidR="00925B1B" w:rsidRDefault="00D35888">
          <w:pPr>
            <w:pStyle w:val="TOC2"/>
            <w:tabs>
              <w:tab w:val="left" w:pos="1100"/>
              <w:tab w:val="right" w:pos="9061"/>
            </w:tabs>
            <w:rPr>
              <w:rFonts w:asciiTheme="minorHAnsi" w:hAnsiTheme="minorHAnsi"/>
              <w:noProof/>
              <w:sz w:val="22"/>
              <w:lang w:val="en-US"/>
            </w:rPr>
          </w:pPr>
          <w:hyperlink w:anchor="_Toc373787513" w:history="1">
            <w:r w:rsidR="00925B1B" w:rsidRPr="005E452F">
              <w:rPr>
                <w:rStyle w:val="Hyperlink"/>
                <w:noProof/>
              </w:rPr>
              <w:t>2.3.3.1</w:t>
            </w:r>
            <w:r w:rsidR="00925B1B">
              <w:rPr>
                <w:rFonts w:asciiTheme="minorHAnsi" w:hAnsiTheme="minorHAnsi"/>
                <w:noProof/>
                <w:sz w:val="22"/>
                <w:lang w:val="en-US"/>
              </w:rPr>
              <w:tab/>
            </w:r>
            <w:r w:rsidR="00925B1B" w:rsidRPr="005E452F">
              <w:rPr>
                <w:rStyle w:val="Hyperlink"/>
                <w:noProof/>
              </w:rPr>
              <w:t>Exemplos dos formatos</w:t>
            </w:r>
            <w:r w:rsidR="00925B1B">
              <w:rPr>
                <w:noProof/>
                <w:webHidden/>
              </w:rPr>
              <w:tab/>
            </w:r>
            <w:r w:rsidR="00925B1B">
              <w:rPr>
                <w:noProof/>
                <w:webHidden/>
              </w:rPr>
              <w:fldChar w:fldCharType="begin"/>
            </w:r>
            <w:r w:rsidR="00925B1B">
              <w:rPr>
                <w:noProof/>
                <w:webHidden/>
              </w:rPr>
              <w:instrText xml:space="preserve"> PAGEREF _Toc373787513 \h </w:instrText>
            </w:r>
            <w:r w:rsidR="00925B1B">
              <w:rPr>
                <w:noProof/>
                <w:webHidden/>
              </w:rPr>
            </w:r>
            <w:r w:rsidR="00925B1B">
              <w:rPr>
                <w:noProof/>
                <w:webHidden/>
              </w:rPr>
              <w:fldChar w:fldCharType="separate"/>
            </w:r>
            <w:r w:rsidR="00925B1B">
              <w:rPr>
                <w:noProof/>
                <w:webHidden/>
              </w:rPr>
              <w:t>33</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14" w:history="1">
            <w:r w:rsidR="00925B1B" w:rsidRPr="005E452F">
              <w:rPr>
                <w:rStyle w:val="Hyperlink"/>
                <w:noProof/>
              </w:rPr>
              <w:t>2.3.4</w:t>
            </w:r>
            <w:r w:rsidR="00925B1B">
              <w:rPr>
                <w:rFonts w:asciiTheme="minorHAnsi" w:hAnsiTheme="minorHAnsi"/>
                <w:noProof/>
                <w:sz w:val="22"/>
                <w:lang w:val="en-US"/>
              </w:rPr>
              <w:tab/>
            </w:r>
            <w:r w:rsidR="00925B1B" w:rsidRPr="005E452F">
              <w:rPr>
                <w:rStyle w:val="Hyperlink"/>
                <w:noProof/>
              </w:rPr>
              <w:t>Sistemas de Gerenciamento de Banco de Dados RDF</w:t>
            </w:r>
            <w:r w:rsidR="00925B1B">
              <w:rPr>
                <w:noProof/>
                <w:webHidden/>
              </w:rPr>
              <w:tab/>
            </w:r>
            <w:r w:rsidR="00925B1B">
              <w:rPr>
                <w:noProof/>
                <w:webHidden/>
              </w:rPr>
              <w:fldChar w:fldCharType="begin"/>
            </w:r>
            <w:r w:rsidR="00925B1B">
              <w:rPr>
                <w:noProof/>
                <w:webHidden/>
              </w:rPr>
              <w:instrText xml:space="preserve"> PAGEREF _Toc373787514 \h </w:instrText>
            </w:r>
            <w:r w:rsidR="00925B1B">
              <w:rPr>
                <w:noProof/>
                <w:webHidden/>
              </w:rPr>
            </w:r>
            <w:r w:rsidR="00925B1B">
              <w:rPr>
                <w:noProof/>
                <w:webHidden/>
              </w:rPr>
              <w:fldChar w:fldCharType="separate"/>
            </w:r>
            <w:r w:rsidR="00925B1B">
              <w:rPr>
                <w:noProof/>
                <w:webHidden/>
              </w:rPr>
              <w:t>35</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15" w:history="1">
            <w:r w:rsidR="00925B1B" w:rsidRPr="005E452F">
              <w:rPr>
                <w:rStyle w:val="Hyperlink"/>
                <w:noProof/>
                <w14:scene3d>
                  <w14:camera w14:prst="orthographicFront"/>
                  <w14:lightRig w14:rig="threePt" w14:dir="t">
                    <w14:rot w14:lat="0" w14:lon="0" w14:rev="0"/>
                  </w14:lightRig>
                </w14:scene3d>
              </w:rPr>
              <w:t>2.4</w:t>
            </w:r>
            <w:r w:rsidR="00925B1B">
              <w:rPr>
                <w:rFonts w:asciiTheme="minorHAnsi" w:hAnsiTheme="minorHAnsi"/>
                <w:noProof/>
                <w:sz w:val="22"/>
                <w:lang w:val="en-US"/>
              </w:rPr>
              <w:tab/>
            </w:r>
            <w:r w:rsidR="00925B1B" w:rsidRPr="005E452F">
              <w:rPr>
                <w:rStyle w:val="Hyperlink"/>
                <w:noProof/>
              </w:rPr>
              <w:t>SPARQL: Consulta e Serviço</w:t>
            </w:r>
            <w:r w:rsidR="00925B1B">
              <w:rPr>
                <w:noProof/>
                <w:webHidden/>
              </w:rPr>
              <w:tab/>
            </w:r>
            <w:r w:rsidR="00925B1B">
              <w:rPr>
                <w:noProof/>
                <w:webHidden/>
              </w:rPr>
              <w:fldChar w:fldCharType="begin"/>
            </w:r>
            <w:r w:rsidR="00925B1B">
              <w:rPr>
                <w:noProof/>
                <w:webHidden/>
              </w:rPr>
              <w:instrText xml:space="preserve"> PAGEREF _Toc373787515 \h </w:instrText>
            </w:r>
            <w:r w:rsidR="00925B1B">
              <w:rPr>
                <w:noProof/>
                <w:webHidden/>
              </w:rPr>
            </w:r>
            <w:r w:rsidR="00925B1B">
              <w:rPr>
                <w:noProof/>
                <w:webHidden/>
              </w:rPr>
              <w:fldChar w:fldCharType="separate"/>
            </w:r>
            <w:r w:rsidR="00925B1B">
              <w:rPr>
                <w:noProof/>
                <w:webHidden/>
              </w:rPr>
              <w:t>35</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16" w:history="1">
            <w:r w:rsidR="00925B1B" w:rsidRPr="005E452F">
              <w:rPr>
                <w:rStyle w:val="Hyperlink"/>
                <w:noProof/>
              </w:rPr>
              <w:t>2.4.1</w:t>
            </w:r>
            <w:r w:rsidR="00925B1B">
              <w:rPr>
                <w:rFonts w:asciiTheme="minorHAnsi" w:hAnsiTheme="minorHAnsi"/>
                <w:noProof/>
                <w:sz w:val="22"/>
                <w:lang w:val="en-US"/>
              </w:rPr>
              <w:tab/>
            </w:r>
            <w:r w:rsidR="00925B1B" w:rsidRPr="005E452F">
              <w:rPr>
                <w:rStyle w:val="Hyperlink"/>
                <w:noProof/>
              </w:rPr>
              <w:t>Consultas SPARQL</w:t>
            </w:r>
            <w:r w:rsidR="00925B1B">
              <w:rPr>
                <w:noProof/>
                <w:webHidden/>
              </w:rPr>
              <w:tab/>
            </w:r>
            <w:r w:rsidR="00925B1B">
              <w:rPr>
                <w:noProof/>
                <w:webHidden/>
              </w:rPr>
              <w:fldChar w:fldCharType="begin"/>
            </w:r>
            <w:r w:rsidR="00925B1B">
              <w:rPr>
                <w:noProof/>
                <w:webHidden/>
              </w:rPr>
              <w:instrText xml:space="preserve"> PAGEREF _Toc373787516 \h </w:instrText>
            </w:r>
            <w:r w:rsidR="00925B1B">
              <w:rPr>
                <w:noProof/>
                <w:webHidden/>
              </w:rPr>
            </w:r>
            <w:r w:rsidR="00925B1B">
              <w:rPr>
                <w:noProof/>
                <w:webHidden/>
              </w:rPr>
              <w:fldChar w:fldCharType="separate"/>
            </w:r>
            <w:r w:rsidR="00925B1B">
              <w:rPr>
                <w:noProof/>
                <w:webHidden/>
              </w:rPr>
              <w:t>35</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17" w:history="1">
            <w:r w:rsidR="00925B1B" w:rsidRPr="005E452F">
              <w:rPr>
                <w:rStyle w:val="Hyperlink"/>
                <w:noProof/>
              </w:rPr>
              <w:t>2.4.2</w:t>
            </w:r>
            <w:r w:rsidR="00925B1B">
              <w:rPr>
                <w:rFonts w:asciiTheme="minorHAnsi" w:hAnsiTheme="minorHAnsi"/>
                <w:noProof/>
                <w:sz w:val="22"/>
                <w:lang w:val="en-US"/>
              </w:rPr>
              <w:tab/>
            </w:r>
            <w:r w:rsidR="00925B1B" w:rsidRPr="005E452F">
              <w:rPr>
                <w:rStyle w:val="Hyperlink"/>
                <w:noProof/>
              </w:rPr>
              <w:t>Serviços SPARQL e SPARQL Endpoint</w:t>
            </w:r>
            <w:r w:rsidR="00925B1B">
              <w:rPr>
                <w:noProof/>
                <w:webHidden/>
              </w:rPr>
              <w:tab/>
            </w:r>
            <w:r w:rsidR="00925B1B">
              <w:rPr>
                <w:noProof/>
                <w:webHidden/>
              </w:rPr>
              <w:fldChar w:fldCharType="begin"/>
            </w:r>
            <w:r w:rsidR="00925B1B">
              <w:rPr>
                <w:noProof/>
                <w:webHidden/>
              </w:rPr>
              <w:instrText xml:space="preserve"> PAGEREF _Toc373787517 \h </w:instrText>
            </w:r>
            <w:r w:rsidR="00925B1B">
              <w:rPr>
                <w:noProof/>
                <w:webHidden/>
              </w:rPr>
            </w:r>
            <w:r w:rsidR="00925B1B">
              <w:rPr>
                <w:noProof/>
                <w:webHidden/>
              </w:rPr>
              <w:fldChar w:fldCharType="separate"/>
            </w:r>
            <w:r w:rsidR="00925B1B">
              <w:rPr>
                <w:noProof/>
                <w:webHidden/>
              </w:rPr>
              <w:t>36</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18" w:history="1">
            <w:r w:rsidR="00925B1B" w:rsidRPr="005E452F">
              <w:rPr>
                <w:rStyle w:val="Hyperlink"/>
                <w:noProof/>
              </w:rPr>
              <w:t>2.4.3</w:t>
            </w:r>
            <w:r w:rsidR="00925B1B">
              <w:rPr>
                <w:rFonts w:asciiTheme="minorHAnsi" w:hAnsiTheme="minorHAnsi"/>
                <w:noProof/>
                <w:sz w:val="22"/>
                <w:lang w:val="en-US"/>
              </w:rPr>
              <w:tab/>
            </w:r>
            <w:r w:rsidR="00925B1B" w:rsidRPr="005E452F">
              <w:rPr>
                <w:rStyle w:val="Hyperlink"/>
                <w:noProof/>
              </w:rPr>
              <w:t>Descrição da base de dados e do SPARQL Endpoint</w:t>
            </w:r>
            <w:r w:rsidR="00925B1B">
              <w:rPr>
                <w:noProof/>
                <w:webHidden/>
              </w:rPr>
              <w:tab/>
            </w:r>
            <w:r w:rsidR="00925B1B">
              <w:rPr>
                <w:noProof/>
                <w:webHidden/>
              </w:rPr>
              <w:fldChar w:fldCharType="begin"/>
            </w:r>
            <w:r w:rsidR="00925B1B">
              <w:rPr>
                <w:noProof/>
                <w:webHidden/>
              </w:rPr>
              <w:instrText xml:space="preserve"> PAGEREF _Toc373787518 \h </w:instrText>
            </w:r>
            <w:r w:rsidR="00925B1B">
              <w:rPr>
                <w:noProof/>
                <w:webHidden/>
              </w:rPr>
            </w:r>
            <w:r w:rsidR="00925B1B">
              <w:rPr>
                <w:noProof/>
                <w:webHidden/>
              </w:rPr>
              <w:fldChar w:fldCharType="separate"/>
            </w:r>
            <w:r w:rsidR="00925B1B">
              <w:rPr>
                <w:noProof/>
                <w:webHidden/>
              </w:rPr>
              <w:t>37</w:t>
            </w:r>
            <w:r w:rsidR="00925B1B">
              <w:rPr>
                <w:noProof/>
                <w:webHidden/>
              </w:rPr>
              <w:fldChar w:fldCharType="end"/>
            </w:r>
          </w:hyperlink>
        </w:p>
        <w:p w:rsidR="00925B1B" w:rsidRDefault="00D35888">
          <w:pPr>
            <w:pStyle w:val="TOC2"/>
            <w:tabs>
              <w:tab w:val="left" w:pos="1100"/>
              <w:tab w:val="right" w:pos="9061"/>
            </w:tabs>
            <w:rPr>
              <w:rFonts w:asciiTheme="minorHAnsi" w:hAnsiTheme="minorHAnsi"/>
              <w:noProof/>
              <w:sz w:val="22"/>
              <w:lang w:val="en-US"/>
            </w:rPr>
          </w:pPr>
          <w:hyperlink w:anchor="_Toc373787519" w:history="1">
            <w:r w:rsidR="00925B1B" w:rsidRPr="005E452F">
              <w:rPr>
                <w:rStyle w:val="Hyperlink"/>
                <w:noProof/>
              </w:rPr>
              <w:t>2.4.3.1</w:t>
            </w:r>
            <w:r w:rsidR="00925B1B">
              <w:rPr>
                <w:rFonts w:asciiTheme="minorHAnsi" w:hAnsiTheme="minorHAnsi"/>
                <w:noProof/>
                <w:sz w:val="22"/>
                <w:lang w:val="en-US"/>
              </w:rPr>
              <w:tab/>
            </w:r>
            <w:r w:rsidR="00925B1B" w:rsidRPr="005E452F">
              <w:rPr>
                <w:rStyle w:val="Hyperlink"/>
                <w:noProof/>
              </w:rPr>
              <w:t>VOID</w:t>
            </w:r>
            <w:r w:rsidR="00925B1B">
              <w:rPr>
                <w:noProof/>
                <w:webHidden/>
              </w:rPr>
              <w:tab/>
            </w:r>
            <w:r w:rsidR="00925B1B">
              <w:rPr>
                <w:noProof/>
                <w:webHidden/>
              </w:rPr>
              <w:fldChar w:fldCharType="begin"/>
            </w:r>
            <w:r w:rsidR="00925B1B">
              <w:rPr>
                <w:noProof/>
                <w:webHidden/>
              </w:rPr>
              <w:instrText xml:space="preserve"> PAGEREF _Toc373787519 \h </w:instrText>
            </w:r>
            <w:r w:rsidR="00925B1B">
              <w:rPr>
                <w:noProof/>
                <w:webHidden/>
              </w:rPr>
            </w:r>
            <w:r w:rsidR="00925B1B">
              <w:rPr>
                <w:noProof/>
                <w:webHidden/>
              </w:rPr>
              <w:fldChar w:fldCharType="separate"/>
            </w:r>
            <w:r w:rsidR="00925B1B">
              <w:rPr>
                <w:noProof/>
                <w:webHidden/>
              </w:rPr>
              <w:t>38</w:t>
            </w:r>
            <w:r w:rsidR="00925B1B">
              <w:rPr>
                <w:noProof/>
                <w:webHidden/>
              </w:rPr>
              <w:fldChar w:fldCharType="end"/>
            </w:r>
          </w:hyperlink>
        </w:p>
        <w:p w:rsidR="00925B1B" w:rsidRDefault="00D35888">
          <w:pPr>
            <w:pStyle w:val="TOC2"/>
            <w:tabs>
              <w:tab w:val="left" w:pos="1100"/>
              <w:tab w:val="right" w:pos="9061"/>
            </w:tabs>
            <w:rPr>
              <w:rFonts w:asciiTheme="minorHAnsi" w:hAnsiTheme="minorHAnsi"/>
              <w:noProof/>
              <w:sz w:val="22"/>
              <w:lang w:val="en-US"/>
            </w:rPr>
          </w:pPr>
          <w:hyperlink w:anchor="_Toc373787520" w:history="1">
            <w:r w:rsidR="00925B1B" w:rsidRPr="005E452F">
              <w:rPr>
                <w:rStyle w:val="Hyperlink"/>
                <w:i/>
                <w:noProof/>
                <w:lang w:val="en-US"/>
              </w:rPr>
              <w:t>2.4.3.2</w:t>
            </w:r>
            <w:r w:rsidR="00925B1B">
              <w:rPr>
                <w:rFonts w:asciiTheme="minorHAnsi" w:hAnsiTheme="minorHAnsi"/>
                <w:noProof/>
                <w:sz w:val="22"/>
                <w:lang w:val="en-US"/>
              </w:rPr>
              <w:tab/>
            </w:r>
            <w:r w:rsidR="00925B1B" w:rsidRPr="005E452F">
              <w:rPr>
                <w:rStyle w:val="Hyperlink"/>
                <w:i/>
                <w:noProof/>
                <w:lang w:val="en-US"/>
              </w:rPr>
              <w:t>SPARQL Service Description</w:t>
            </w:r>
            <w:r w:rsidR="00925B1B">
              <w:rPr>
                <w:noProof/>
                <w:webHidden/>
              </w:rPr>
              <w:tab/>
            </w:r>
            <w:r w:rsidR="00925B1B">
              <w:rPr>
                <w:noProof/>
                <w:webHidden/>
              </w:rPr>
              <w:fldChar w:fldCharType="begin"/>
            </w:r>
            <w:r w:rsidR="00925B1B">
              <w:rPr>
                <w:noProof/>
                <w:webHidden/>
              </w:rPr>
              <w:instrText xml:space="preserve"> PAGEREF _Toc373787520 \h </w:instrText>
            </w:r>
            <w:r w:rsidR="00925B1B">
              <w:rPr>
                <w:noProof/>
                <w:webHidden/>
              </w:rPr>
            </w:r>
            <w:r w:rsidR="00925B1B">
              <w:rPr>
                <w:noProof/>
                <w:webHidden/>
              </w:rPr>
              <w:fldChar w:fldCharType="separate"/>
            </w:r>
            <w:r w:rsidR="00925B1B">
              <w:rPr>
                <w:noProof/>
                <w:webHidden/>
              </w:rPr>
              <w:t>39</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21" w:history="1">
            <w:r w:rsidR="00925B1B" w:rsidRPr="005E452F">
              <w:rPr>
                <w:rStyle w:val="Hyperlink"/>
                <w:noProof/>
              </w:rPr>
              <w:t>2.4.4</w:t>
            </w:r>
            <w:r w:rsidR="00925B1B">
              <w:rPr>
                <w:rFonts w:asciiTheme="minorHAnsi" w:hAnsiTheme="minorHAnsi"/>
                <w:noProof/>
                <w:sz w:val="22"/>
                <w:lang w:val="en-US"/>
              </w:rPr>
              <w:tab/>
            </w:r>
            <w:r w:rsidR="00925B1B" w:rsidRPr="005E452F">
              <w:rPr>
                <w:rStyle w:val="Hyperlink"/>
                <w:noProof/>
              </w:rPr>
              <w:t>Consultas SPARQL Federadas</w:t>
            </w:r>
            <w:r w:rsidR="00925B1B">
              <w:rPr>
                <w:noProof/>
                <w:webHidden/>
              </w:rPr>
              <w:tab/>
            </w:r>
            <w:r w:rsidR="00925B1B">
              <w:rPr>
                <w:noProof/>
                <w:webHidden/>
              </w:rPr>
              <w:fldChar w:fldCharType="begin"/>
            </w:r>
            <w:r w:rsidR="00925B1B">
              <w:rPr>
                <w:noProof/>
                <w:webHidden/>
              </w:rPr>
              <w:instrText xml:space="preserve"> PAGEREF _Toc373787521 \h </w:instrText>
            </w:r>
            <w:r w:rsidR="00925B1B">
              <w:rPr>
                <w:noProof/>
                <w:webHidden/>
              </w:rPr>
            </w:r>
            <w:r w:rsidR="00925B1B">
              <w:rPr>
                <w:noProof/>
                <w:webHidden/>
              </w:rPr>
              <w:fldChar w:fldCharType="separate"/>
            </w:r>
            <w:r w:rsidR="00925B1B">
              <w:rPr>
                <w:noProof/>
                <w:webHidden/>
              </w:rPr>
              <w:t>39</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22" w:history="1">
            <w:r w:rsidR="00925B1B" w:rsidRPr="005E452F">
              <w:rPr>
                <w:rStyle w:val="Hyperlink"/>
                <w:noProof/>
                <w14:scene3d>
                  <w14:camera w14:prst="orthographicFront"/>
                  <w14:lightRig w14:rig="threePt" w14:dir="t">
                    <w14:rot w14:lat="0" w14:lon="0" w14:rev="0"/>
                  </w14:lightRig>
                </w14:scene3d>
              </w:rPr>
              <w:t>2.5</w:t>
            </w:r>
            <w:r w:rsidR="00925B1B">
              <w:rPr>
                <w:rFonts w:asciiTheme="minorHAnsi" w:hAnsiTheme="minorHAnsi"/>
                <w:noProof/>
                <w:sz w:val="22"/>
                <w:lang w:val="en-US"/>
              </w:rPr>
              <w:tab/>
            </w:r>
            <w:r w:rsidR="00925B1B" w:rsidRPr="005E452F">
              <w:rPr>
                <w:rStyle w:val="Hyperlink"/>
                <w:noProof/>
              </w:rPr>
              <w:t>Linked Open Data</w:t>
            </w:r>
            <w:r w:rsidR="00925B1B">
              <w:rPr>
                <w:noProof/>
                <w:webHidden/>
              </w:rPr>
              <w:tab/>
            </w:r>
            <w:r w:rsidR="00925B1B">
              <w:rPr>
                <w:noProof/>
                <w:webHidden/>
              </w:rPr>
              <w:fldChar w:fldCharType="begin"/>
            </w:r>
            <w:r w:rsidR="00925B1B">
              <w:rPr>
                <w:noProof/>
                <w:webHidden/>
              </w:rPr>
              <w:instrText xml:space="preserve"> PAGEREF _Toc373787522 \h </w:instrText>
            </w:r>
            <w:r w:rsidR="00925B1B">
              <w:rPr>
                <w:noProof/>
                <w:webHidden/>
              </w:rPr>
            </w:r>
            <w:r w:rsidR="00925B1B">
              <w:rPr>
                <w:noProof/>
                <w:webHidden/>
              </w:rPr>
              <w:fldChar w:fldCharType="separate"/>
            </w:r>
            <w:r w:rsidR="00925B1B">
              <w:rPr>
                <w:noProof/>
                <w:webHidden/>
              </w:rPr>
              <w:t>40</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23" w:history="1">
            <w:r w:rsidR="00925B1B" w:rsidRPr="005E452F">
              <w:rPr>
                <w:rStyle w:val="Hyperlink"/>
                <w:noProof/>
              </w:rPr>
              <w:t>2.5.1</w:t>
            </w:r>
            <w:r w:rsidR="00925B1B">
              <w:rPr>
                <w:rFonts w:asciiTheme="minorHAnsi" w:hAnsiTheme="minorHAnsi"/>
                <w:noProof/>
                <w:sz w:val="22"/>
                <w:lang w:val="en-US"/>
              </w:rPr>
              <w:tab/>
            </w:r>
            <w:r w:rsidR="00925B1B" w:rsidRPr="005E452F">
              <w:rPr>
                <w:rStyle w:val="Hyperlink"/>
                <w:noProof/>
              </w:rPr>
              <w:t>Visão Geral</w:t>
            </w:r>
            <w:r w:rsidR="00925B1B">
              <w:rPr>
                <w:noProof/>
                <w:webHidden/>
              </w:rPr>
              <w:tab/>
            </w:r>
            <w:r w:rsidR="00925B1B">
              <w:rPr>
                <w:noProof/>
                <w:webHidden/>
              </w:rPr>
              <w:fldChar w:fldCharType="begin"/>
            </w:r>
            <w:r w:rsidR="00925B1B">
              <w:rPr>
                <w:noProof/>
                <w:webHidden/>
              </w:rPr>
              <w:instrText xml:space="preserve"> PAGEREF _Toc373787523 \h </w:instrText>
            </w:r>
            <w:r w:rsidR="00925B1B">
              <w:rPr>
                <w:noProof/>
                <w:webHidden/>
              </w:rPr>
            </w:r>
            <w:r w:rsidR="00925B1B">
              <w:rPr>
                <w:noProof/>
                <w:webHidden/>
              </w:rPr>
              <w:fldChar w:fldCharType="separate"/>
            </w:r>
            <w:r w:rsidR="00925B1B">
              <w:rPr>
                <w:noProof/>
                <w:webHidden/>
              </w:rPr>
              <w:t>40</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24" w:history="1">
            <w:r w:rsidR="00925B1B" w:rsidRPr="005E452F">
              <w:rPr>
                <w:rStyle w:val="Hyperlink"/>
                <w:noProof/>
              </w:rPr>
              <w:t>2.5.2</w:t>
            </w:r>
            <w:r w:rsidR="00925B1B">
              <w:rPr>
                <w:rFonts w:asciiTheme="minorHAnsi" w:hAnsiTheme="minorHAnsi"/>
                <w:noProof/>
                <w:sz w:val="22"/>
                <w:lang w:val="en-US"/>
              </w:rPr>
              <w:tab/>
            </w:r>
            <w:r w:rsidR="00925B1B" w:rsidRPr="005E452F">
              <w:rPr>
                <w:rStyle w:val="Hyperlink"/>
                <w:i/>
                <w:noProof/>
              </w:rPr>
              <w:t>Mashups</w:t>
            </w:r>
            <w:r w:rsidR="00925B1B">
              <w:rPr>
                <w:noProof/>
                <w:webHidden/>
              </w:rPr>
              <w:tab/>
            </w:r>
            <w:r w:rsidR="00925B1B">
              <w:rPr>
                <w:noProof/>
                <w:webHidden/>
              </w:rPr>
              <w:fldChar w:fldCharType="begin"/>
            </w:r>
            <w:r w:rsidR="00925B1B">
              <w:rPr>
                <w:noProof/>
                <w:webHidden/>
              </w:rPr>
              <w:instrText xml:space="preserve"> PAGEREF _Toc373787524 \h </w:instrText>
            </w:r>
            <w:r w:rsidR="00925B1B">
              <w:rPr>
                <w:noProof/>
                <w:webHidden/>
              </w:rPr>
            </w:r>
            <w:r w:rsidR="00925B1B">
              <w:rPr>
                <w:noProof/>
                <w:webHidden/>
              </w:rPr>
              <w:fldChar w:fldCharType="separate"/>
            </w:r>
            <w:r w:rsidR="00925B1B">
              <w:rPr>
                <w:noProof/>
                <w:webHidden/>
              </w:rPr>
              <w:t>42</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25" w:history="1">
            <w:r w:rsidR="00925B1B" w:rsidRPr="005E452F">
              <w:rPr>
                <w:rStyle w:val="Hyperlink"/>
                <w:noProof/>
              </w:rPr>
              <w:t>2.5.3</w:t>
            </w:r>
            <w:r w:rsidR="00925B1B">
              <w:rPr>
                <w:rFonts w:asciiTheme="minorHAnsi" w:hAnsiTheme="minorHAnsi"/>
                <w:noProof/>
                <w:sz w:val="22"/>
                <w:lang w:val="en-US"/>
              </w:rPr>
              <w:tab/>
            </w:r>
            <w:r w:rsidR="00925B1B" w:rsidRPr="005E452F">
              <w:rPr>
                <w:rStyle w:val="Hyperlink"/>
                <w:noProof/>
              </w:rPr>
              <w:t>Orientações gerais de publicação de dados como Linked Open Data</w:t>
            </w:r>
            <w:r w:rsidR="00925B1B">
              <w:rPr>
                <w:noProof/>
                <w:webHidden/>
              </w:rPr>
              <w:tab/>
            </w:r>
            <w:r w:rsidR="00925B1B">
              <w:rPr>
                <w:noProof/>
                <w:webHidden/>
              </w:rPr>
              <w:fldChar w:fldCharType="begin"/>
            </w:r>
            <w:r w:rsidR="00925B1B">
              <w:rPr>
                <w:noProof/>
                <w:webHidden/>
              </w:rPr>
              <w:instrText xml:space="preserve"> PAGEREF _Toc373787525 \h </w:instrText>
            </w:r>
            <w:r w:rsidR="00925B1B">
              <w:rPr>
                <w:noProof/>
                <w:webHidden/>
              </w:rPr>
            </w:r>
            <w:r w:rsidR="00925B1B">
              <w:rPr>
                <w:noProof/>
                <w:webHidden/>
              </w:rPr>
              <w:fldChar w:fldCharType="separate"/>
            </w:r>
            <w:r w:rsidR="00925B1B">
              <w:rPr>
                <w:noProof/>
                <w:webHidden/>
              </w:rPr>
              <w:t>43</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26" w:history="1">
            <w:r w:rsidR="00925B1B" w:rsidRPr="005E452F">
              <w:rPr>
                <w:rStyle w:val="Hyperlink"/>
                <w:noProof/>
              </w:rPr>
              <w:t>2.5.4</w:t>
            </w:r>
            <w:r w:rsidR="00925B1B">
              <w:rPr>
                <w:rFonts w:asciiTheme="minorHAnsi" w:hAnsiTheme="minorHAnsi"/>
                <w:noProof/>
                <w:sz w:val="22"/>
                <w:lang w:val="en-US"/>
              </w:rPr>
              <w:tab/>
            </w:r>
            <w:r w:rsidR="00925B1B" w:rsidRPr="005E452F">
              <w:rPr>
                <w:rStyle w:val="Hyperlink"/>
                <w:noProof/>
              </w:rPr>
              <w:t>Pilha do LOD2</w:t>
            </w:r>
            <w:r w:rsidR="00925B1B">
              <w:rPr>
                <w:noProof/>
                <w:webHidden/>
              </w:rPr>
              <w:tab/>
            </w:r>
            <w:r w:rsidR="00925B1B">
              <w:rPr>
                <w:noProof/>
                <w:webHidden/>
              </w:rPr>
              <w:fldChar w:fldCharType="begin"/>
            </w:r>
            <w:r w:rsidR="00925B1B">
              <w:rPr>
                <w:noProof/>
                <w:webHidden/>
              </w:rPr>
              <w:instrText xml:space="preserve"> PAGEREF _Toc373787526 \h </w:instrText>
            </w:r>
            <w:r w:rsidR="00925B1B">
              <w:rPr>
                <w:noProof/>
                <w:webHidden/>
              </w:rPr>
            </w:r>
            <w:r w:rsidR="00925B1B">
              <w:rPr>
                <w:noProof/>
                <w:webHidden/>
              </w:rPr>
              <w:fldChar w:fldCharType="separate"/>
            </w:r>
            <w:r w:rsidR="00925B1B">
              <w:rPr>
                <w:noProof/>
                <w:webHidden/>
              </w:rPr>
              <w:t>44</w:t>
            </w:r>
            <w:r w:rsidR="00925B1B">
              <w:rPr>
                <w:noProof/>
                <w:webHidden/>
              </w:rPr>
              <w:fldChar w:fldCharType="end"/>
            </w:r>
          </w:hyperlink>
        </w:p>
        <w:p w:rsidR="00925B1B" w:rsidRDefault="00D35888" w:rsidP="00312B79">
          <w:pPr>
            <w:pStyle w:val="TOC1"/>
            <w:tabs>
              <w:tab w:val="left" w:pos="480"/>
              <w:tab w:val="right" w:pos="9061"/>
            </w:tabs>
            <w:spacing w:before="360"/>
            <w:rPr>
              <w:rFonts w:asciiTheme="minorHAnsi" w:hAnsiTheme="minorHAnsi"/>
              <w:b w:val="0"/>
              <w:caps w:val="0"/>
              <w:noProof/>
              <w:sz w:val="22"/>
              <w:lang w:val="en-US"/>
            </w:rPr>
          </w:pPr>
          <w:hyperlink w:anchor="_Toc373787527" w:history="1">
            <w:r w:rsidR="00925B1B" w:rsidRPr="005E452F">
              <w:rPr>
                <w:rStyle w:val="Hyperlink"/>
                <w:noProof/>
              </w:rPr>
              <w:t>3</w:t>
            </w:r>
            <w:r w:rsidR="00925B1B">
              <w:rPr>
                <w:rFonts w:asciiTheme="minorHAnsi" w:hAnsiTheme="minorHAnsi"/>
                <w:b w:val="0"/>
                <w:caps w:val="0"/>
                <w:noProof/>
                <w:sz w:val="22"/>
                <w:lang w:val="en-US"/>
              </w:rPr>
              <w:tab/>
            </w:r>
            <w:r w:rsidR="00925B1B" w:rsidRPr="005E452F">
              <w:rPr>
                <w:rStyle w:val="Hyperlink"/>
                <w:noProof/>
              </w:rPr>
              <w:t>Processo de Publicação de Linked Open Data</w:t>
            </w:r>
            <w:r w:rsidR="00925B1B">
              <w:rPr>
                <w:noProof/>
                <w:webHidden/>
              </w:rPr>
              <w:tab/>
            </w:r>
            <w:r w:rsidR="00925B1B">
              <w:rPr>
                <w:noProof/>
                <w:webHidden/>
              </w:rPr>
              <w:fldChar w:fldCharType="begin"/>
            </w:r>
            <w:r w:rsidR="00925B1B">
              <w:rPr>
                <w:noProof/>
                <w:webHidden/>
              </w:rPr>
              <w:instrText xml:space="preserve"> PAGEREF _Toc373787527 \h </w:instrText>
            </w:r>
            <w:r w:rsidR="00925B1B">
              <w:rPr>
                <w:noProof/>
                <w:webHidden/>
              </w:rPr>
            </w:r>
            <w:r w:rsidR="00925B1B">
              <w:rPr>
                <w:noProof/>
                <w:webHidden/>
              </w:rPr>
              <w:fldChar w:fldCharType="separate"/>
            </w:r>
            <w:r w:rsidR="00925B1B">
              <w:rPr>
                <w:noProof/>
                <w:webHidden/>
              </w:rPr>
              <w:t>46</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28" w:history="1">
            <w:r w:rsidR="00925B1B" w:rsidRPr="005E452F">
              <w:rPr>
                <w:rStyle w:val="Hyperlink"/>
                <w:noProof/>
                <w14:scene3d>
                  <w14:camera w14:prst="orthographicFront"/>
                  <w14:lightRig w14:rig="threePt" w14:dir="t">
                    <w14:rot w14:lat="0" w14:lon="0" w14:rev="0"/>
                  </w14:lightRig>
                </w14:scene3d>
              </w:rPr>
              <w:t>3.1</w:t>
            </w:r>
            <w:r w:rsidR="00925B1B">
              <w:rPr>
                <w:rFonts w:asciiTheme="minorHAnsi" w:hAnsiTheme="minorHAnsi"/>
                <w:noProof/>
                <w:sz w:val="22"/>
                <w:lang w:val="en-US"/>
              </w:rPr>
              <w:tab/>
            </w:r>
            <w:r w:rsidR="00925B1B" w:rsidRPr="005E452F">
              <w:rPr>
                <w:rStyle w:val="Hyperlink"/>
                <w:noProof/>
              </w:rPr>
              <w:t>Análise do Domínio</w:t>
            </w:r>
            <w:r w:rsidR="00925B1B">
              <w:rPr>
                <w:noProof/>
                <w:webHidden/>
              </w:rPr>
              <w:tab/>
            </w:r>
            <w:r w:rsidR="00925B1B">
              <w:rPr>
                <w:noProof/>
                <w:webHidden/>
              </w:rPr>
              <w:fldChar w:fldCharType="begin"/>
            </w:r>
            <w:r w:rsidR="00925B1B">
              <w:rPr>
                <w:noProof/>
                <w:webHidden/>
              </w:rPr>
              <w:instrText xml:space="preserve"> PAGEREF _Toc373787528 \h </w:instrText>
            </w:r>
            <w:r w:rsidR="00925B1B">
              <w:rPr>
                <w:noProof/>
                <w:webHidden/>
              </w:rPr>
            </w:r>
            <w:r w:rsidR="00925B1B">
              <w:rPr>
                <w:noProof/>
                <w:webHidden/>
              </w:rPr>
              <w:fldChar w:fldCharType="separate"/>
            </w:r>
            <w:r w:rsidR="00925B1B">
              <w:rPr>
                <w:noProof/>
                <w:webHidden/>
              </w:rPr>
              <w:t>49</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29" w:history="1">
            <w:r w:rsidR="00925B1B" w:rsidRPr="005E452F">
              <w:rPr>
                <w:rStyle w:val="Hyperlink"/>
                <w:noProof/>
                <w14:scene3d>
                  <w14:camera w14:prst="orthographicFront"/>
                  <w14:lightRig w14:rig="threePt" w14:dir="t">
                    <w14:rot w14:lat="0" w14:lon="0" w14:rev="0"/>
                  </w14:lightRig>
                </w14:scene3d>
              </w:rPr>
              <w:t>3.2</w:t>
            </w:r>
            <w:r w:rsidR="00925B1B">
              <w:rPr>
                <w:rFonts w:asciiTheme="minorHAnsi" w:hAnsiTheme="minorHAnsi"/>
                <w:noProof/>
                <w:sz w:val="22"/>
                <w:lang w:val="en-US"/>
              </w:rPr>
              <w:tab/>
            </w:r>
            <w:r w:rsidR="00925B1B" w:rsidRPr="005E452F">
              <w:rPr>
                <w:rStyle w:val="Hyperlink"/>
                <w:noProof/>
              </w:rPr>
              <w:t>Engenharia da Ontologia</w:t>
            </w:r>
            <w:r w:rsidR="00925B1B">
              <w:rPr>
                <w:noProof/>
                <w:webHidden/>
              </w:rPr>
              <w:tab/>
            </w:r>
            <w:r w:rsidR="00925B1B">
              <w:rPr>
                <w:noProof/>
                <w:webHidden/>
              </w:rPr>
              <w:fldChar w:fldCharType="begin"/>
            </w:r>
            <w:r w:rsidR="00925B1B">
              <w:rPr>
                <w:noProof/>
                <w:webHidden/>
              </w:rPr>
              <w:instrText xml:space="preserve"> PAGEREF _Toc373787529 \h </w:instrText>
            </w:r>
            <w:r w:rsidR="00925B1B">
              <w:rPr>
                <w:noProof/>
                <w:webHidden/>
              </w:rPr>
            </w:r>
            <w:r w:rsidR="00925B1B">
              <w:rPr>
                <w:noProof/>
                <w:webHidden/>
              </w:rPr>
              <w:fldChar w:fldCharType="separate"/>
            </w:r>
            <w:r w:rsidR="00925B1B">
              <w:rPr>
                <w:noProof/>
                <w:webHidden/>
              </w:rPr>
              <w:t>50</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30" w:history="1">
            <w:r w:rsidR="00925B1B" w:rsidRPr="005E452F">
              <w:rPr>
                <w:rStyle w:val="Hyperlink"/>
                <w:noProof/>
                <w14:scene3d>
                  <w14:camera w14:prst="orthographicFront"/>
                  <w14:lightRig w14:rig="threePt" w14:dir="t">
                    <w14:rot w14:lat="0" w14:lon="0" w14:rev="0"/>
                  </w14:lightRig>
                </w14:scene3d>
              </w:rPr>
              <w:t>3.3</w:t>
            </w:r>
            <w:r w:rsidR="00925B1B">
              <w:rPr>
                <w:rFonts w:asciiTheme="minorHAnsi" w:hAnsiTheme="minorHAnsi"/>
                <w:noProof/>
                <w:sz w:val="22"/>
                <w:lang w:val="en-US"/>
              </w:rPr>
              <w:tab/>
            </w:r>
            <w:r w:rsidR="00925B1B" w:rsidRPr="005E452F">
              <w:rPr>
                <w:rStyle w:val="Hyperlink"/>
                <w:noProof/>
              </w:rPr>
              <w:t>Projeto de Triplificação</w:t>
            </w:r>
            <w:r w:rsidR="00925B1B">
              <w:rPr>
                <w:noProof/>
                <w:webHidden/>
              </w:rPr>
              <w:tab/>
            </w:r>
            <w:r w:rsidR="00925B1B">
              <w:rPr>
                <w:noProof/>
                <w:webHidden/>
              </w:rPr>
              <w:fldChar w:fldCharType="begin"/>
            </w:r>
            <w:r w:rsidR="00925B1B">
              <w:rPr>
                <w:noProof/>
                <w:webHidden/>
              </w:rPr>
              <w:instrText xml:space="preserve"> PAGEREF _Toc373787530 \h </w:instrText>
            </w:r>
            <w:r w:rsidR="00925B1B">
              <w:rPr>
                <w:noProof/>
                <w:webHidden/>
              </w:rPr>
            </w:r>
            <w:r w:rsidR="00925B1B">
              <w:rPr>
                <w:noProof/>
                <w:webHidden/>
              </w:rPr>
              <w:fldChar w:fldCharType="separate"/>
            </w:r>
            <w:r w:rsidR="00925B1B">
              <w:rPr>
                <w:noProof/>
                <w:webHidden/>
              </w:rPr>
              <w:t>53</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31" w:history="1">
            <w:r w:rsidR="00925B1B" w:rsidRPr="005E452F">
              <w:rPr>
                <w:rStyle w:val="Hyperlink"/>
                <w:noProof/>
                <w14:scene3d>
                  <w14:camera w14:prst="orthographicFront"/>
                  <w14:lightRig w14:rig="threePt" w14:dir="t">
                    <w14:rot w14:lat="0" w14:lon="0" w14:rev="0"/>
                  </w14:lightRig>
                </w14:scene3d>
              </w:rPr>
              <w:t>3.4</w:t>
            </w:r>
            <w:r w:rsidR="00925B1B">
              <w:rPr>
                <w:rFonts w:asciiTheme="minorHAnsi" w:hAnsiTheme="minorHAnsi"/>
                <w:noProof/>
                <w:sz w:val="22"/>
                <w:lang w:val="en-US"/>
              </w:rPr>
              <w:tab/>
            </w:r>
            <w:r w:rsidR="00925B1B" w:rsidRPr="005E452F">
              <w:rPr>
                <w:rStyle w:val="Hyperlink"/>
                <w:noProof/>
              </w:rPr>
              <w:t>Acesso Público aos Dados</w:t>
            </w:r>
            <w:r w:rsidR="00925B1B">
              <w:rPr>
                <w:noProof/>
                <w:webHidden/>
              </w:rPr>
              <w:tab/>
            </w:r>
            <w:r w:rsidR="00925B1B">
              <w:rPr>
                <w:noProof/>
                <w:webHidden/>
              </w:rPr>
              <w:fldChar w:fldCharType="begin"/>
            </w:r>
            <w:r w:rsidR="00925B1B">
              <w:rPr>
                <w:noProof/>
                <w:webHidden/>
              </w:rPr>
              <w:instrText xml:space="preserve"> PAGEREF _Toc373787531 \h </w:instrText>
            </w:r>
            <w:r w:rsidR="00925B1B">
              <w:rPr>
                <w:noProof/>
                <w:webHidden/>
              </w:rPr>
            </w:r>
            <w:r w:rsidR="00925B1B">
              <w:rPr>
                <w:noProof/>
                <w:webHidden/>
              </w:rPr>
              <w:fldChar w:fldCharType="separate"/>
            </w:r>
            <w:r w:rsidR="00925B1B">
              <w:rPr>
                <w:noProof/>
                <w:webHidden/>
              </w:rPr>
              <w:t>56</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32" w:history="1">
            <w:r w:rsidR="00925B1B" w:rsidRPr="005E452F">
              <w:rPr>
                <w:rStyle w:val="Hyperlink"/>
                <w:noProof/>
                <w14:scene3d>
                  <w14:camera w14:prst="orthographicFront"/>
                  <w14:lightRig w14:rig="threePt" w14:dir="t">
                    <w14:rot w14:lat="0" w14:lon="0" w14:rev="0"/>
                  </w14:lightRig>
                </w14:scene3d>
              </w:rPr>
              <w:t>3.5</w:t>
            </w:r>
            <w:r w:rsidR="00925B1B">
              <w:rPr>
                <w:rFonts w:asciiTheme="minorHAnsi" w:hAnsiTheme="minorHAnsi"/>
                <w:noProof/>
                <w:sz w:val="22"/>
                <w:lang w:val="en-US"/>
              </w:rPr>
              <w:tab/>
            </w:r>
            <w:r w:rsidR="00925B1B" w:rsidRPr="005E452F">
              <w:rPr>
                <w:rStyle w:val="Hyperlink"/>
                <w:noProof/>
              </w:rPr>
              <w:t>Aplicações</w:t>
            </w:r>
            <w:r w:rsidR="00925B1B">
              <w:rPr>
                <w:noProof/>
                <w:webHidden/>
              </w:rPr>
              <w:tab/>
            </w:r>
            <w:r w:rsidR="00925B1B">
              <w:rPr>
                <w:noProof/>
                <w:webHidden/>
              </w:rPr>
              <w:fldChar w:fldCharType="begin"/>
            </w:r>
            <w:r w:rsidR="00925B1B">
              <w:rPr>
                <w:noProof/>
                <w:webHidden/>
              </w:rPr>
              <w:instrText xml:space="preserve"> PAGEREF _Toc373787532 \h </w:instrText>
            </w:r>
            <w:r w:rsidR="00925B1B">
              <w:rPr>
                <w:noProof/>
                <w:webHidden/>
              </w:rPr>
            </w:r>
            <w:r w:rsidR="00925B1B">
              <w:rPr>
                <w:noProof/>
                <w:webHidden/>
              </w:rPr>
              <w:fldChar w:fldCharType="separate"/>
            </w:r>
            <w:r w:rsidR="00925B1B">
              <w:rPr>
                <w:noProof/>
                <w:webHidden/>
              </w:rPr>
              <w:t>57</w:t>
            </w:r>
            <w:r w:rsidR="00925B1B">
              <w:rPr>
                <w:noProof/>
                <w:webHidden/>
              </w:rPr>
              <w:fldChar w:fldCharType="end"/>
            </w:r>
          </w:hyperlink>
        </w:p>
        <w:p w:rsidR="00925B1B" w:rsidRDefault="00D35888" w:rsidP="00312B79">
          <w:pPr>
            <w:pStyle w:val="TOC1"/>
            <w:tabs>
              <w:tab w:val="left" w:pos="480"/>
              <w:tab w:val="right" w:pos="9061"/>
            </w:tabs>
            <w:spacing w:before="360"/>
            <w:rPr>
              <w:rFonts w:asciiTheme="minorHAnsi" w:hAnsiTheme="minorHAnsi"/>
              <w:b w:val="0"/>
              <w:caps w:val="0"/>
              <w:noProof/>
              <w:sz w:val="22"/>
              <w:lang w:val="en-US"/>
            </w:rPr>
          </w:pPr>
          <w:hyperlink w:anchor="_Toc373787533" w:history="1">
            <w:r w:rsidR="00925B1B" w:rsidRPr="005E452F">
              <w:rPr>
                <w:rStyle w:val="Hyperlink"/>
                <w:noProof/>
              </w:rPr>
              <w:t>4</w:t>
            </w:r>
            <w:r w:rsidR="00925B1B">
              <w:rPr>
                <w:rFonts w:asciiTheme="minorHAnsi" w:hAnsiTheme="minorHAnsi"/>
                <w:b w:val="0"/>
                <w:caps w:val="0"/>
                <w:noProof/>
                <w:sz w:val="22"/>
                <w:lang w:val="en-US"/>
              </w:rPr>
              <w:tab/>
            </w:r>
            <w:r w:rsidR="00925B1B" w:rsidRPr="005E452F">
              <w:rPr>
                <w:rStyle w:val="Hyperlink"/>
                <w:noProof/>
              </w:rPr>
              <w:t>Processo de Publicação de Linked Open Data aplicado ao PingER</w:t>
            </w:r>
            <w:r w:rsidR="00925B1B">
              <w:rPr>
                <w:noProof/>
                <w:webHidden/>
              </w:rPr>
              <w:tab/>
            </w:r>
            <w:r w:rsidR="00925B1B">
              <w:rPr>
                <w:noProof/>
                <w:webHidden/>
              </w:rPr>
              <w:fldChar w:fldCharType="begin"/>
            </w:r>
            <w:r w:rsidR="00925B1B">
              <w:rPr>
                <w:noProof/>
                <w:webHidden/>
              </w:rPr>
              <w:instrText xml:space="preserve"> PAGEREF _Toc373787533 \h </w:instrText>
            </w:r>
            <w:r w:rsidR="00925B1B">
              <w:rPr>
                <w:noProof/>
                <w:webHidden/>
              </w:rPr>
            </w:r>
            <w:r w:rsidR="00925B1B">
              <w:rPr>
                <w:noProof/>
                <w:webHidden/>
              </w:rPr>
              <w:fldChar w:fldCharType="separate"/>
            </w:r>
            <w:r w:rsidR="00925B1B">
              <w:rPr>
                <w:noProof/>
                <w:webHidden/>
              </w:rPr>
              <w:t>59</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34" w:history="1">
            <w:r w:rsidR="00925B1B" w:rsidRPr="005E452F">
              <w:rPr>
                <w:rStyle w:val="Hyperlink"/>
                <w:noProof/>
                <w14:scene3d>
                  <w14:camera w14:prst="orthographicFront"/>
                  <w14:lightRig w14:rig="threePt" w14:dir="t">
                    <w14:rot w14:lat="0" w14:lon="0" w14:rev="0"/>
                  </w14:lightRig>
                </w14:scene3d>
              </w:rPr>
              <w:t>4.1</w:t>
            </w:r>
            <w:r w:rsidR="00925B1B">
              <w:rPr>
                <w:rFonts w:asciiTheme="minorHAnsi" w:hAnsiTheme="minorHAnsi"/>
                <w:noProof/>
                <w:sz w:val="22"/>
                <w:lang w:val="en-US"/>
              </w:rPr>
              <w:tab/>
            </w:r>
            <w:r w:rsidR="00925B1B" w:rsidRPr="005E452F">
              <w:rPr>
                <w:rStyle w:val="Hyperlink"/>
                <w:noProof/>
              </w:rPr>
              <w:t>Análise do domínio do Projeto PingER</w:t>
            </w:r>
            <w:r w:rsidR="00925B1B">
              <w:rPr>
                <w:noProof/>
                <w:webHidden/>
              </w:rPr>
              <w:tab/>
            </w:r>
            <w:r w:rsidR="00925B1B">
              <w:rPr>
                <w:noProof/>
                <w:webHidden/>
              </w:rPr>
              <w:fldChar w:fldCharType="begin"/>
            </w:r>
            <w:r w:rsidR="00925B1B">
              <w:rPr>
                <w:noProof/>
                <w:webHidden/>
              </w:rPr>
              <w:instrText xml:space="preserve"> PAGEREF _Toc373787534 \h </w:instrText>
            </w:r>
            <w:r w:rsidR="00925B1B">
              <w:rPr>
                <w:noProof/>
                <w:webHidden/>
              </w:rPr>
            </w:r>
            <w:r w:rsidR="00925B1B">
              <w:rPr>
                <w:noProof/>
                <w:webHidden/>
              </w:rPr>
              <w:fldChar w:fldCharType="separate"/>
            </w:r>
            <w:r w:rsidR="00925B1B">
              <w:rPr>
                <w:noProof/>
                <w:webHidden/>
              </w:rPr>
              <w:t>59</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35" w:history="1">
            <w:r w:rsidR="00925B1B" w:rsidRPr="005E452F">
              <w:rPr>
                <w:rStyle w:val="Hyperlink"/>
                <w:noProof/>
              </w:rPr>
              <w:t>4.1.1</w:t>
            </w:r>
            <w:r w:rsidR="00925B1B">
              <w:rPr>
                <w:rFonts w:asciiTheme="minorHAnsi" w:hAnsiTheme="minorHAnsi"/>
                <w:noProof/>
                <w:sz w:val="22"/>
                <w:lang w:val="en-US"/>
              </w:rPr>
              <w:tab/>
            </w:r>
            <w:r w:rsidR="00925B1B" w:rsidRPr="005E452F">
              <w:rPr>
                <w:rStyle w:val="Hyperlink"/>
                <w:noProof/>
              </w:rPr>
              <w:t>Planejamento do Projeto PingER Linked Open Data</w:t>
            </w:r>
            <w:r w:rsidR="00925B1B">
              <w:rPr>
                <w:noProof/>
                <w:webHidden/>
              </w:rPr>
              <w:tab/>
            </w:r>
            <w:r w:rsidR="00925B1B">
              <w:rPr>
                <w:noProof/>
                <w:webHidden/>
              </w:rPr>
              <w:fldChar w:fldCharType="begin"/>
            </w:r>
            <w:r w:rsidR="00925B1B">
              <w:rPr>
                <w:noProof/>
                <w:webHidden/>
              </w:rPr>
              <w:instrText xml:space="preserve"> PAGEREF _Toc373787535 \h </w:instrText>
            </w:r>
            <w:r w:rsidR="00925B1B">
              <w:rPr>
                <w:noProof/>
                <w:webHidden/>
              </w:rPr>
            </w:r>
            <w:r w:rsidR="00925B1B">
              <w:rPr>
                <w:noProof/>
                <w:webHidden/>
              </w:rPr>
              <w:fldChar w:fldCharType="separate"/>
            </w:r>
            <w:r w:rsidR="00925B1B">
              <w:rPr>
                <w:noProof/>
                <w:webHidden/>
              </w:rPr>
              <w:t>59</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36" w:history="1">
            <w:r w:rsidR="00925B1B" w:rsidRPr="005E452F">
              <w:rPr>
                <w:rStyle w:val="Hyperlink"/>
                <w:noProof/>
              </w:rPr>
              <w:t>4.1.2</w:t>
            </w:r>
            <w:r w:rsidR="00925B1B">
              <w:rPr>
                <w:rFonts w:asciiTheme="minorHAnsi" w:hAnsiTheme="minorHAnsi"/>
                <w:noProof/>
                <w:sz w:val="22"/>
                <w:lang w:val="en-US"/>
              </w:rPr>
              <w:tab/>
            </w:r>
            <w:r w:rsidR="00925B1B" w:rsidRPr="005E452F">
              <w:rPr>
                <w:rStyle w:val="Hyperlink"/>
                <w:noProof/>
              </w:rPr>
              <w:t>Seleção dos dados</w:t>
            </w:r>
            <w:r w:rsidR="00925B1B">
              <w:rPr>
                <w:noProof/>
                <w:webHidden/>
              </w:rPr>
              <w:tab/>
            </w:r>
            <w:r w:rsidR="00925B1B">
              <w:rPr>
                <w:noProof/>
                <w:webHidden/>
              </w:rPr>
              <w:fldChar w:fldCharType="begin"/>
            </w:r>
            <w:r w:rsidR="00925B1B">
              <w:rPr>
                <w:noProof/>
                <w:webHidden/>
              </w:rPr>
              <w:instrText xml:space="preserve"> PAGEREF _Toc373787536 \h </w:instrText>
            </w:r>
            <w:r w:rsidR="00925B1B">
              <w:rPr>
                <w:noProof/>
                <w:webHidden/>
              </w:rPr>
            </w:r>
            <w:r w:rsidR="00925B1B">
              <w:rPr>
                <w:noProof/>
                <w:webHidden/>
              </w:rPr>
              <w:fldChar w:fldCharType="separate"/>
            </w:r>
            <w:r w:rsidR="00925B1B">
              <w:rPr>
                <w:noProof/>
                <w:webHidden/>
              </w:rPr>
              <w:t>62</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37" w:history="1">
            <w:r w:rsidR="00925B1B" w:rsidRPr="005E452F">
              <w:rPr>
                <w:rStyle w:val="Hyperlink"/>
                <w:noProof/>
              </w:rPr>
              <w:t>4.1.3</w:t>
            </w:r>
            <w:r w:rsidR="00925B1B">
              <w:rPr>
                <w:rFonts w:asciiTheme="minorHAnsi" w:hAnsiTheme="minorHAnsi"/>
                <w:noProof/>
                <w:sz w:val="22"/>
                <w:lang w:val="en-US"/>
              </w:rPr>
              <w:tab/>
            </w:r>
            <w:r w:rsidR="00925B1B" w:rsidRPr="005E452F">
              <w:rPr>
                <w:rStyle w:val="Hyperlink"/>
                <w:noProof/>
              </w:rPr>
              <w:t>Análise dos dados do Projeto PingER</w:t>
            </w:r>
            <w:r w:rsidR="00925B1B">
              <w:rPr>
                <w:noProof/>
                <w:webHidden/>
              </w:rPr>
              <w:tab/>
            </w:r>
            <w:r w:rsidR="00925B1B">
              <w:rPr>
                <w:noProof/>
                <w:webHidden/>
              </w:rPr>
              <w:fldChar w:fldCharType="begin"/>
            </w:r>
            <w:r w:rsidR="00925B1B">
              <w:rPr>
                <w:noProof/>
                <w:webHidden/>
              </w:rPr>
              <w:instrText xml:space="preserve"> PAGEREF _Toc373787537 \h </w:instrText>
            </w:r>
            <w:r w:rsidR="00925B1B">
              <w:rPr>
                <w:noProof/>
                <w:webHidden/>
              </w:rPr>
            </w:r>
            <w:r w:rsidR="00925B1B">
              <w:rPr>
                <w:noProof/>
                <w:webHidden/>
              </w:rPr>
              <w:fldChar w:fldCharType="separate"/>
            </w:r>
            <w:r w:rsidR="00925B1B">
              <w:rPr>
                <w:noProof/>
                <w:webHidden/>
              </w:rPr>
              <w:t>63</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38" w:history="1">
            <w:r w:rsidR="00925B1B" w:rsidRPr="005E452F">
              <w:rPr>
                <w:rStyle w:val="Hyperlink"/>
                <w:noProof/>
                <w14:scene3d>
                  <w14:camera w14:prst="orthographicFront"/>
                  <w14:lightRig w14:rig="threePt" w14:dir="t">
                    <w14:rot w14:lat="0" w14:lon="0" w14:rev="0"/>
                  </w14:lightRig>
                </w14:scene3d>
              </w:rPr>
              <w:t>4.2</w:t>
            </w:r>
            <w:r w:rsidR="00925B1B">
              <w:rPr>
                <w:rFonts w:asciiTheme="minorHAnsi" w:hAnsiTheme="minorHAnsi"/>
                <w:noProof/>
                <w:sz w:val="22"/>
                <w:lang w:val="en-US"/>
              </w:rPr>
              <w:tab/>
            </w:r>
            <w:r w:rsidR="00925B1B" w:rsidRPr="005E452F">
              <w:rPr>
                <w:rStyle w:val="Hyperlink"/>
                <w:noProof/>
              </w:rPr>
              <w:t>Engenharia da ontologia do projeto PingER Linked Open Data</w:t>
            </w:r>
            <w:r w:rsidR="00925B1B">
              <w:rPr>
                <w:noProof/>
                <w:webHidden/>
              </w:rPr>
              <w:tab/>
            </w:r>
            <w:r w:rsidR="00925B1B">
              <w:rPr>
                <w:noProof/>
                <w:webHidden/>
              </w:rPr>
              <w:fldChar w:fldCharType="begin"/>
            </w:r>
            <w:r w:rsidR="00925B1B">
              <w:rPr>
                <w:noProof/>
                <w:webHidden/>
              </w:rPr>
              <w:instrText xml:space="preserve"> PAGEREF _Toc373787538 \h </w:instrText>
            </w:r>
            <w:r w:rsidR="00925B1B">
              <w:rPr>
                <w:noProof/>
                <w:webHidden/>
              </w:rPr>
            </w:r>
            <w:r w:rsidR="00925B1B">
              <w:rPr>
                <w:noProof/>
                <w:webHidden/>
              </w:rPr>
              <w:fldChar w:fldCharType="separate"/>
            </w:r>
            <w:r w:rsidR="00925B1B">
              <w:rPr>
                <w:noProof/>
                <w:webHidden/>
              </w:rPr>
              <w:t>65</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39" w:history="1">
            <w:r w:rsidR="00925B1B" w:rsidRPr="005E452F">
              <w:rPr>
                <w:rStyle w:val="Hyperlink"/>
                <w:noProof/>
              </w:rPr>
              <w:t>4.2.1</w:t>
            </w:r>
            <w:r w:rsidR="00925B1B">
              <w:rPr>
                <w:rFonts w:asciiTheme="minorHAnsi" w:hAnsiTheme="minorHAnsi"/>
                <w:noProof/>
                <w:sz w:val="22"/>
                <w:lang w:val="en-US"/>
              </w:rPr>
              <w:tab/>
            </w:r>
            <w:r w:rsidR="00925B1B" w:rsidRPr="005E452F">
              <w:rPr>
                <w:rStyle w:val="Hyperlink"/>
                <w:noProof/>
              </w:rPr>
              <w:t>Ontologia MOMENT</w:t>
            </w:r>
            <w:r w:rsidR="00925B1B">
              <w:rPr>
                <w:noProof/>
                <w:webHidden/>
              </w:rPr>
              <w:tab/>
            </w:r>
            <w:r w:rsidR="00925B1B">
              <w:rPr>
                <w:noProof/>
                <w:webHidden/>
              </w:rPr>
              <w:fldChar w:fldCharType="begin"/>
            </w:r>
            <w:r w:rsidR="00925B1B">
              <w:rPr>
                <w:noProof/>
                <w:webHidden/>
              </w:rPr>
              <w:instrText xml:space="preserve"> PAGEREF _Toc373787539 \h </w:instrText>
            </w:r>
            <w:r w:rsidR="00925B1B">
              <w:rPr>
                <w:noProof/>
                <w:webHidden/>
              </w:rPr>
            </w:r>
            <w:r w:rsidR="00925B1B">
              <w:rPr>
                <w:noProof/>
                <w:webHidden/>
              </w:rPr>
              <w:fldChar w:fldCharType="separate"/>
            </w:r>
            <w:r w:rsidR="00925B1B">
              <w:rPr>
                <w:noProof/>
                <w:webHidden/>
              </w:rPr>
              <w:t>65</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40" w:history="1">
            <w:r w:rsidR="00925B1B" w:rsidRPr="005E452F">
              <w:rPr>
                <w:rStyle w:val="Hyperlink"/>
                <w:noProof/>
              </w:rPr>
              <w:t>4.2.2</w:t>
            </w:r>
            <w:r w:rsidR="00925B1B">
              <w:rPr>
                <w:rFonts w:asciiTheme="minorHAnsi" w:hAnsiTheme="minorHAnsi"/>
                <w:noProof/>
                <w:sz w:val="22"/>
                <w:lang w:val="en-US"/>
              </w:rPr>
              <w:tab/>
            </w:r>
            <w:r w:rsidR="00925B1B" w:rsidRPr="005E452F">
              <w:rPr>
                <w:rStyle w:val="Hyperlink"/>
                <w:noProof/>
              </w:rPr>
              <w:t>Ontologias de conceitos gerais (tempo e espaço)</w:t>
            </w:r>
            <w:r w:rsidR="00925B1B">
              <w:rPr>
                <w:noProof/>
                <w:webHidden/>
              </w:rPr>
              <w:tab/>
            </w:r>
            <w:r w:rsidR="00925B1B">
              <w:rPr>
                <w:noProof/>
                <w:webHidden/>
              </w:rPr>
              <w:fldChar w:fldCharType="begin"/>
            </w:r>
            <w:r w:rsidR="00925B1B">
              <w:rPr>
                <w:noProof/>
                <w:webHidden/>
              </w:rPr>
              <w:instrText xml:space="preserve"> PAGEREF _Toc373787540 \h </w:instrText>
            </w:r>
            <w:r w:rsidR="00925B1B">
              <w:rPr>
                <w:noProof/>
                <w:webHidden/>
              </w:rPr>
            </w:r>
            <w:r w:rsidR="00925B1B">
              <w:rPr>
                <w:noProof/>
                <w:webHidden/>
              </w:rPr>
              <w:fldChar w:fldCharType="separate"/>
            </w:r>
            <w:r w:rsidR="00925B1B">
              <w:rPr>
                <w:noProof/>
                <w:webHidden/>
              </w:rPr>
              <w:t>73</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41" w:history="1">
            <w:r w:rsidR="00925B1B" w:rsidRPr="005E452F">
              <w:rPr>
                <w:rStyle w:val="Hyperlink"/>
                <w:noProof/>
              </w:rPr>
              <w:t>4.2.3</w:t>
            </w:r>
            <w:r w:rsidR="00925B1B">
              <w:rPr>
                <w:rFonts w:asciiTheme="minorHAnsi" w:hAnsiTheme="minorHAnsi"/>
                <w:noProof/>
                <w:sz w:val="22"/>
                <w:lang w:val="en-US"/>
              </w:rPr>
              <w:tab/>
            </w:r>
            <w:r w:rsidR="00925B1B" w:rsidRPr="005E452F">
              <w:rPr>
                <w:rStyle w:val="Hyperlink"/>
                <w:noProof/>
              </w:rPr>
              <w:t>Ontologia proposta para o PingER</w:t>
            </w:r>
            <w:r w:rsidR="00925B1B">
              <w:rPr>
                <w:noProof/>
                <w:webHidden/>
              </w:rPr>
              <w:tab/>
            </w:r>
            <w:r w:rsidR="00925B1B">
              <w:rPr>
                <w:noProof/>
                <w:webHidden/>
              </w:rPr>
              <w:fldChar w:fldCharType="begin"/>
            </w:r>
            <w:r w:rsidR="00925B1B">
              <w:rPr>
                <w:noProof/>
                <w:webHidden/>
              </w:rPr>
              <w:instrText xml:space="preserve"> PAGEREF _Toc373787541 \h </w:instrText>
            </w:r>
            <w:r w:rsidR="00925B1B">
              <w:rPr>
                <w:noProof/>
                <w:webHidden/>
              </w:rPr>
            </w:r>
            <w:r w:rsidR="00925B1B">
              <w:rPr>
                <w:noProof/>
                <w:webHidden/>
              </w:rPr>
              <w:fldChar w:fldCharType="separate"/>
            </w:r>
            <w:r w:rsidR="00925B1B">
              <w:rPr>
                <w:noProof/>
                <w:webHidden/>
              </w:rPr>
              <w:t>77</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42" w:history="1">
            <w:r w:rsidR="00925B1B" w:rsidRPr="005E452F">
              <w:rPr>
                <w:rStyle w:val="Hyperlink"/>
                <w:noProof/>
                <w14:scene3d>
                  <w14:camera w14:prst="orthographicFront"/>
                  <w14:lightRig w14:rig="threePt" w14:dir="t">
                    <w14:rot w14:lat="0" w14:lon="0" w14:rev="0"/>
                  </w14:lightRig>
                </w14:scene3d>
              </w:rPr>
              <w:t>4.3</w:t>
            </w:r>
            <w:r w:rsidR="00925B1B">
              <w:rPr>
                <w:rFonts w:asciiTheme="minorHAnsi" w:hAnsiTheme="minorHAnsi"/>
                <w:noProof/>
                <w:sz w:val="22"/>
                <w:lang w:val="en-US"/>
              </w:rPr>
              <w:tab/>
            </w:r>
            <w:r w:rsidR="00925B1B" w:rsidRPr="005E452F">
              <w:rPr>
                <w:rStyle w:val="Hyperlink"/>
                <w:noProof/>
              </w:rPr>
              <w:t>O Projeto de Triplificação do PingER Linked Open Data</w:t>
            </w:r>
            <w:r w:rsidR="00925B1B">
              <w:rPr>
                <w:noProof/>
                <w:webHidden/>
              </w:rPr>
              <w:tab/>
            </w:r>
            <w:r w:rsidR="00925B1B">
              <w:rPr>
                <w:noProof/>
                <w:webHidden/>
              </w:rPr>
              <w:fldChar w:fldCharType="begin"/>
            </w:r>
            <w:r w:rsidR="00925B1B">
              <w:rPr>
                <w:noProof/>
                <w:webHidden/>
              </w:rPr>
              <w:instrText xml:space="preserve"> PAGEREF _Toc373787542 \h </w:instrText>
            </w:r>
            <w:r w:rsidR="00925B1B">
              <w:rPr>
                <w:noProof/>
                <w:webHidden/>
              </w:rPr>
            </w:r>
            <w:r w:rsidR="00925B1B">
              <w:rPr>
                <w:noProof/>
                <w:webHidden/>
              </w:rPr>
              <w:fldChar w:fldCharType="separate"/>
            </w:r>
            <w:r w:rsidR="00925B1B">
              <w:rPr>
                <w:noProof/>
                <w:webHidden/>
              </w:rPr>
              <w:t>80</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43" w:history="1">
            <w:r w:rsidR="00925B1B" w:rsidRPr="005E452F">
              <w:rPr>
                <w:rStyle w:val="Hyperlink"/>
                <w:noProof/>
              </w:rPr>
              <w:t>4.3.1</w:t>
            </w:r>
            <w:r w:rsidR="00925B1B">
              <w:rPr>
                <w:rFonts w:asciiTheme="minorHAnsi" w:hAnsiTheme="minorHAnsi"/>
                <w:noProof/>
                <w:sz w:val="22"/>
                <w:lang w:val="en-US"/>
              </w:rPr>
              <w:tab/>
            </w:r>
            <w:r w:rsidR="00925B1B" w:rsidRPr="005E452F">
              <w:rPr>
                <w:rStyle w:val="Hyperlink"/>
                <w:noProof/>
              </w:rPr>
              <w:t>A escolha do SGBD RDF</w:t>
            </w:r>
            <w:r w:rsidR="00925B1B">
              <w:rPr>
                <w:noProof/>
                <w:webHidden/>
              </w:rPr>
              <w:tab/>
            </w:r>
            <w:r w:rsidR="00925B1B">
              <w:rPr>
                <w:noProof/>
                <w:webHidden/>
              </w:rPr>
              <w:fldChar w:fldCharType="begin"/>
            </w:r>
            <w:r w:rsidR="00925B1B">
              <w:rPr>
                <w:noProof/>
                <w:webHidden/>
              </w:rPr>
              <w:instrText xml:space="preserve"> PAGEREF _Toc373787543 \h </w:instrText>
            </w:r>
            <w:r w:rsidR="00925B1B">
              <w:rPr>
                <w:noProof/>
                <w:webHidden/>
              </w:rPr>
            </w:r>
            <w:r w:rsidR="00925B1B">
              <w:rPr>
                <w:noProof/>
                <w:webHidden/>
              </w:rPr>
              <w:fldChar w:fldCharType="separate"/>
            </w:r>
            <w:r w:rsidR="00925B1B">
              <w:rPr>
                <w:noProof/>
                <w:webHidden/>
              </w:rPr>
              <w:t>80</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44" w:history="1">
            <w:r w:rsidR="00925B1B" w:rsidRPr="005E452F">
              <w:rPr>
                <w:rStyle w:val="Hyperlink"/>
                <w:noProof/>
              </w:rPr>
              <w:t>4.3.2</w:t>
            </w:r>
            <w:r w:rsidR="00925B1B">
              <w:rPr>
                <w:rFonts w:asciiTheme="minorHAnsi" w:hAnsiTheme="minorHAnsi"/>
                <w:noProof/>
                <w:sz w:val="22"/>
                <w:lang w:val="en-US"/>
              </w:rPr>
              <w:tab/>
            </w:r>
            <w:r w:rsidR="00925B1B" w:rsidRPr="005E452F">
              <w:rPr>
                <w:rStyle w:val="Hyperlink"/>
                <w:noProof/>
              </w:rPr>
              <w:t>ETC de Dados Gerais</w:t>
            </w:r>
            <w:r w:rsidR="00925B1B">
              <w:rPr>
                <w:noProof/>
                <w:webHidden/>
              </w:rPr>
              <w:tab/>
            </w:r>
            <w:r w:rsidR="00925B1B">
              <w:rPr>
                <w:noProof/>
                <w:webHidden/>
              </w:rPr>
              <w:fldChar w:fldCharType="begin"/>
            </w:r>
            <w:r w:rsidR="00925B1B">
              <w:rPr>
                <w:noProof/>
                <w:webHidden/>
              </w:rPr>
              <w:instrText xml:space="preserve"> PAGEREF _Toc373787544 \h </w:instrText>
            </w:r>
            <w:r w:rsidR="00925B1B">
              <w:rPr>
                <w:noProof/>
                <w:webHidden/>
              </w:rPr>
            </w:r>
            <w:r w:rsidR="00925B1B">
              <w:rPr>
                <w:noProof/>
                <w:webHidden/>
              </w:rPr>
              <w:fldChar w:fldCharType="separate"/>
            </w:r>
            <w:r w:rsidR="00925B1B">
              <w:rPr>
                <w:noProof/>
                <w:webHidden/>
              </w:rPr>
              <w:t>83</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45" w:history="1">
            <w:r w:rsidR="00925B1B" w:rsidRPr="005E452F">
              <w:rPr>
                <w:rStyle w:val="Hyperlink"/>
                <w:noProof/>
              </w:rPr>
              <w:t>4.3.3</w:t>
            </w:r>
            <w:r w:rsidR="00925B1B">
              <w:rPr>
                <w:rFonts w:asciiTheme="minorHAnsi" w:hAnsiTheme="minorHAnsi"/>
                <w:noProof/>
                <w:sz w:val="22"/>
                <w:lang w:val="en-US"/>
              </w:rPr>
              <w:tab/>
            </w:r>
            <w:r w:rsidR="00925B1B" w:rsidRPr="005E452F">
              <w:rPr>
                <w:rStyle w:val="Hyperlink"/>
                <w:noProof/>
              </w:rPr>
              <w:t>ETC de Dados de Medida de Rede</w:t>
            </w:r>
            <w:r w:rsidR="00925B1B">
              <w:rPr>
                <w:noProof/>
                <w:webHidden/>
              </w:rPr>
              <w:tab/>
            </w:r>
            <w:r w:rsidR="00925B1B">
              <w:rPr>
                <w:noProof/>
                <w:webHidden/>
              </w:rPr>
              <w:fldChar w:fldCharType="begin"/>
            </w:r>
            <w:r w:rsidR="00925B1B">
              <w:rPr>
                <w:noProof/>
                <w:webHidden/>
              </w:rPr>
              <w:instrText xml:space="preserve"> PAGEREF _Toc373787545 \h </w:instrText>
            </w:r>
            <w:r w:rsidR="00925B1B">
              <w:rPr>
                <w:noProof/>
                <w:webHidden/>
              </w:rPr>
            </w:r>
            <w:r w:rsidR="00925B1B">
              <w:rPr>
                <w:noProof/>
                <w:webHidden/>
              </w:rPr>
              <w:fldChar w:fldCharType="separate"/>
            </w:r>
            <w:r w:rsidR="00925B1B">
              <w:rPr>
                <w:noProof/>
                <w:webHidden/>
              </w:rPr>
              <w:t>87</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46" w:history="1">
            <w:r w:rsidR="00925B1B" w:rsidRPr="005E452F">
              <w:rPr>
                <w:rStyle w:val="Hyperlink"/>
                <w:noProof/>
                <w14:scene3d>
                  <w14:camera w14:prst="orthographicFront"/>
                  <w14:lightRig w14:rig="threePt" w14:dir="t">
                    <w14:rot w14:lat="0" w14:lon="0" w14:rev="0"/>
                  </w14:lightRig>
                </w14:scene3d>
              </w:rPr>
              <w:t>4.4</w:t>
            </w:r>
            <w:r w:rsidR="00925B1B">
              <w:rPr>
                <w:rFonts w:asciiTheme="minorHAnsi" w:hAnsiTheme="minorHAnsi"/>
                <w:noProof/>
                <w:sz w:val="22"/>
                <w:lang w:val="en-US"/>
              </w:rPr>
              <w:tab/>
            </w:r>
            <w:r w:rsidR="00925B1B" w:rsidRPr="005E452F">
              <w:rPr>
                <w:rStyle w:val="Hyperlink"/>
                <w:noProof/>
              </w:rPr>
              <w:t>Aberturas dos dados do PingER LOD</w:t>
            </w:r>
            <w:r w:rsidR="00925B1B">
              <w:rPr>
                <w:noProof/>
                <w:webHidden/>
              </w:rPr>
              <w:tab/>
            </w:r>
            <w:r w:rsidR="00925B1B">
              <w:rPr>
                <w:noProof/>
                <w:webHidden/>
              </w:rPr>
              <w:fldChar w:fldCharType="begin"/>
            </w:r>
            <w:r w:rsidR="00925B1B">
              <w:rPr>
                <w:noProof/>
                <w:webHidden/>
              </w:rPr>
              <w:instrText xml:space="preserve"> PAGEREF _Toc373787546 \h </w:instrText>
            </w:r>
            <w:r w:rsidR="00925B1B">
              <w:rPr>
                <w:noProof/>
                <w:webHidden/>
              </w:rPr>
            </w:r>
            <w:r w:rsidR="00925B1B">
              <w:rPr>
                <w:noProof/>
                <w:webHidden/>
              </w:rPr>
              <w:fldChar w:fldCharType="separate"/>
            </w:r>
            <w:r w:rsidR="00925B1B">
              <w:rPr>
                <w:noProof/>
                <w:webHidden/>
              </w:rPr>
              <w:t>91</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47" w:history="1">
            <w:r w:rsidR="00925B1B" w:rsidRPr="005E452F">
              <w:rPr>
                <w:rStyle w:val="Hyperlink"/>
                <w:noProof/>
                <w14:scene3d>
                  <w14:camera w14:prst="orthographicFront"/>
                  <w14:lightRig w14:rig="threePt" w14:dir="t">
                    <w14:rot w14:lat="0" w14:lon="0" w14:rev="0"/>
                  </w14:lightRig>
                </w14:scene3d>
              </w:rPr>
              <w:t>4.5</w:t>
            </w:r>
            <w:r w:rsidR="00925B1B">
              <w:rPr>
                <w:rFonts w:asciiTheme="minorHAnsi" w:hAnsiTheme="minorHAnsi"/>
                <w:noProof/>
                <w:sz w:val="22"/>
                <w:lang w:val="en-US"/>
              </w:rPr>
              <w:tab/>
            </w:r>
            <w:r w:rsidR="00925B1B" w:rsidRPr="005E452F">
              <w:rPr>
                <w:rStyle w:val="Hyperlink"/>
                <w:noProof/>
              </w:rPr>
              <w:t>Aplicações para o projeto PingER Linked Open Data</w:t>
            </w:r>
            <w:r w:rsidR="00925B1B">
              <w:rPr>
                <w:noProof/>
                <w:webHidden/>
              </w:rPr>
              <w:tab/>
            </w:r>
            <w:r w:rsidR="00925B1B">
              <w:rPr>
                <w:noProof/>
                <w:webHidden/>
              </w:rPr>
              <w:fldChar w:fldCharType="begin"/>
            </w:r>
            <w:r w:rsidR="00925B1B">
              <w:rPr>
                <w:noProof/>
                <w:webHidden/>
              </w:rPr>
              <w:instrText xml:space="preserve"> PAGEREF _Toc373787547 \h </w:instrText>
            </w:r>
            <w:r w:rsidR="00925B1B">
              <w:rPr>
                <w:noProof/>
                <w:webHidden/>
              </w:rPr>
            </w:r>
            <w:r w:rsidR="00925B1B">
              <w:rPr>
                <w:noProof/>
                <w:webHidden/>
              </w:rPr>
              <w:fldChar w:fldCharType="separate"/>
            </w:r>
            <w:r w:rsidR="00925B1B">
              <w:rPr>
                <w:noProof/>
                <w:webHidden/>
              </w:rPr>
              <w:t>93</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48" w:history="1">
            <w:r w:rsidR="00925B1B" w:rsidRPr="005E452F">
              <w:rPr>
                <w:rStyle w:val="Hyperlink"/>
                <w:noProof/>
              </w:rPr>
              <w:t>4.5.1</w:t>
            </w:r>
            <w:r w:rsidR="00925B1B">
              <w:rPr>
                <w:rFonts w:asciiTheme="minorHAnsi" w:hAnsiTheme="minorHAnsi"/>
                <w:noProof/>
                <w:sz w:val="22"/>
                <w:lang w:val="en-US"/>
              </w:rPr>
              <w:tab/>
            </w:r>
            <w:r w:rsidR="00925B1B" w:rsidRPr="005E452F">
              <w:rPr>
                <w:rStyle w:val="Hyperlink"/>
                <w:noProof/>
              </w:rPr>
              <w:t>Análise simultânea de múltiplas métricas de rede</w:t>
            </w:r>
            <w:r w:rsidR="00925B1B">
              <w:rPr>
                <w:noProof/>
                <w:webHidden/>
              </w:rPr>
              <w:tab/>
            </w:r>
            <w:r w:rsidR="00925B1B">
              <w:rPr>
                <w:noProof/>
                <w:webHidden/>
              </w:rPr>
              <w:fldChar w:fldCharType="begin"/>
            </w:r>
            <w:r w:rsidR="00925B1B">
              <w:rPr>
                <w:noProof/>
                <w:webHidden/>
              </w:rPr>
              <w:instrText xml:space="preserve"> PAGEREF _Toc373787548 \h </w:instrText>
            </w:r>
            <w:r w:rsidR="00925B1B">
              <w:rPr>
                <w:noProof/>
                <w:webHidden/>
              </w:rPr>
            </w:r>
            <w:r w:rsidR="00925B1B">
              <w:rPr>
                <w:noProof/>
                <w:webHidden/>
              </w:rPr>
              <w:fldChar w:fldCharType="separate"/>
            </w:r>
            <w:r w:rsidR="00925B1B">
              <w:rPr>
                <w:noProof/>
                <w:webHidden/>
              </w:rPr>
              <w:t>94</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49" w:history="1">
            <w:r w:rsidR="00925B1B" w:rsidRPr="005E452F">
              <w:rPr>
                <w:rStyle w:val="Hyperlink"/>
                <w:noProof/>
              </w:rPr>
              <w:t>4.5.2</w:t>
            </w:r>
            <w:r w:rsidR="00925B1B">
              <w:rPr>
                <w:rFonts w:asciiTheme="minorHAnsi" w:hAnsiTheme="minorHAnsi"/>
                <w:noProof/>
                <w:sz w:val="22"/>
                <w:lang w:val="en-US"/>
              </w:rPr>
              <w:tab/>
            </w:r>
            <w:r w:rsidR="00925B1B" w:rsidRPr="005E452F">
              <w:rPr>
                <w:rStyle w:val="Hyperlink"/>
                <w:noProof/>
              </w:rPr>
              <w:t>Métricas de Rede x Métricas de Universidades</w:t>
            </w:r>
            <w:r w:rsidR="00925B1B">
              <w:rPr>
                <w:noProof/>
                <w:webHidden/>
              </w:rPr>
              <w:tab/>
            </w:r>
            <w:r w:rsidR="00925B1B">
              <w:rPr>
                <w:noProof/>
                <w:webHidden/>
              </w:rPr>
              <w:fldChar w:fldCharType="begin"/>
            </w:r>
            <w:r w:rsidR="00925B1B">
              <w:rPr>
                <w:noProof/>
                <w:webHidden/>
              </w:rPr>
              <w:instrText xml:space="preserve"> PAGEREF _Toc373787549 \h </w:instrText>
            </w:r>
            <w:r w:rsidR="00925B1B">
              <w:rPr>
                <w:noProof/>
                <w:webHidden/>
              </w:rPr>
            </w:r>
            <w:r w:rsidR="00925B1B">
              <w:rPr>
                <w:noProof/>
                <w:webHidden/>
              </w:rPr>
              <w:fldChar w:fldCharType="separate"/>
            </w:r>
            <w:r w:rsidR="00925B1B">
              <w:rPr>
                <w:noProof/>
                <w:webHidden/>
              </w:rPr>
              <w:t>96</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50" w:history="1">
            <w:r w:rsidR="00925B1B" w:rsidRPr="005E452F">
              <w:rPr>
                <w:rStyle w:val="Hyperlink"/>
                <w:noProof/>
              </w:rPr>
              <w:t>4.5.3</w:t>
            </w:r>
            <w:r w:rsidR="00925B1B">
              <w:rPr>
                <w:rFonts w:asciiTheme="minorHAnsi" w:hAnsiTheme="minorHAnsi"/>
                <w:noProof/>
                <w:sz w:val="22"/>
                <w:lang w:val="en-US"/>
              </w:rPr>
              <w:tab/>
            </w:r>
            <w:r w:rsidR="00925B1B" w:rsidRPr="005E452F">
              <w:rPr>
                <w:rStyle w:val="Hyperlink"/>
                <w:noProof/>
              </w:rPr>
              <w:t>Métricas de Rede x PIB dos países Desenvolvimento e Pesquisa</w:t>
            </w:r>
            <w:r w:rsidR="00925B1B">
              <w:rPr>
                <w:noProof/>
                <w:webHidden/>
              </w:rPr>
              <w:tab/>
            </w:r>
            <w:r w:rsidR="00925B1B">
              <w:rPr>
                <w:noProof/>
                <w:webHidden/>
              </w:rPr>
              <w:fldChar w:fldCharType="begin"/>
            </w:r>
            <w:r w:rsidR="00925B1B">
              <w:rPr>
                <w:noProof/>
                <w:webHidden/>
              </w:rPr>
              <w:instrText xml:space="preserve"> PAGEREF _Toc373787550 \h </w:instrText>
            </w:r>
            <w:r w:rsidR="00925B1B">
              <w:rPr>
                <w:noProof/>
                <w:webHidden/>
              </w:rPr>
            </w:r>
            <w:r w:rsidR="00925B1B">
              <w:rPr>
                <w:noProof/>
                <w:webHidden/>
              </w:rPr>
              <w:fldChar w:fldCharType="separate"/>
            </w:r>
            <w:r w:rsidR="00925B1B">
              <w:rPr>
                <w:noProof/>
                <w:webHidden/>
              </w:rPr>
              <w:t>99</w:t>
            </w:r>
            <w:r w:rsidR="00925B1B">
              <w:rPr>
                <w:noProof/>
                <w:webHidden/>
              </w:rPr>
              <w:fldChar w:fldCharType="end"/>
            </w:r>
          </w:hyperlink>
        </w:p>
        <w:p w:rsidR="00925B1B" w:rsidRDefault="00D35888">
          <w:pPr>
            <w:pStyle w:val="TOC2"/>
            <w:tabs>
              <w:tab w:val="left" w:pos="880"/>
              <w:tab w:val="right" w:pos="9061"/>
            </w:tabs>
            <w:rPr>
              <w:rFonts w:asciiTheme="minorHAnsi" w:hAnsiTheme="minorHAnsi"/>
              <w:noProof/>
              <w:sz w:val="22"/>
              <w:lang w:val="en-US"/>
            </w:rPr>
          </w:pPr>
          <w:hyperlink w:anchor="_Toc373787551" w:history="1">
            <w:r w:rsidR="00925B1B" w:rsidRPr="005E452F">
              <w:rPr>
                <w:rStyle w:val="Hyperlink"/>
                <w:noProof/>
              </w:rPr>
              <w:t>4.5.4</w:t>
            </w:r>
            <w:r w:rsidR="00925B1B">
              <w:rPr>
                <w:rFonts w:asciiTheme="minorHAnsi" w:hAnsiTheme="minorHAnsi"/>
                <w:noProof/>
                <w:sz w:val="22"/>
                <w:lang w:val="en-US"/>
              </w:rPr>
              <w:tab/>
            </w:r>
            <w:r w:rsidR="00925B1B" w:rsidRPr="005E452F">
              <w:rPr>
                <w:rStyle w:val="Hyperlink"/>
                <w:noProof/>
              </w:rPr>
              <w:t>Dados do PingER LOD como entrada para o CubeViz</w:t>
            </w:r>
            <w:r w:rsidR="00925B1B">
              <w:rPr>
                <w:noProof/>
                <w:webHidden/>
              </w:rPr>
              <w:tab/>
            </w:r>
            <w:r w:rsidR="00925B1B">
              <w:rPr>
                <w:noProof/>
                <w:webHidden/>
              </w:rPr>
              <w:fldChar w:fldCharType="begin"/>
            </w:r>
            <w:r w:rsidR="00925B1B">
              <w:rPr>
                <w:noProof/>
                <w:webHidden/>
              </w:rPr>
              <w:instrText xml:space="preserve"> PAGEREF _Toc373787551 \h </w:instrText>
            </w:r>
            <w:r w:rsidR="00925B1B">
              <w:rPr>
                <w:noProof/>
                <w:webHidden/>
              </w:rPr>
            </w:r>
            <w:r w:rsidR="00925B1B">
              <w:rPr>
                <w:noProof/>
                <w:webHidden/>
              </w:rPr>
              <w:fldChar w:fldCharType="separate"/>
            </w:r>
            <w:r w:rsidR="00925B1B">
              <w:rPr>
                <w:noProof/>
                <w:webHidden/>
              </w:rPr>
              <w:t>101</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52" w:history="1">
            <w:r w:rsidR="00925B1B" w:rsidRPr="005E452F">
              <w:rPr>
                <w:rStyle w:val="Hyperlink"/>
                <w:noProof/>
                <w14:scene3d>
                  <w14:camera w14:prst="orthographicFront"/>
                  <w14:lightRig w14:rig="threePt" w14:dir="t">
                    <w14:rot w14:lat="0" w14:lon="0" w14:rev="0"/>
                  </w14:lightRig>
                </w14:scene3d>
              </w:rPr>
              <w:t>4.6</w:t>
            </w:r>
            <w:r w:rsidR="00925B1B">
              <w:rPr>
                <w:rFonts w:asciiTheme="minorHAnsi" w:hAnsiTheme="minorHAnsi"/>
                <w:noProof/>
                <w:sz w:val="22"/>
                <w:lang w:val="en-US"/>
              </w:rPr>
              <w:tab/>
            </w:r>
            <w:r w:rsidR="00925B1B" w:rsidRPr="005E452F">
              <w:rPr>
                <w:rStyle w:val="Hyperlink"/>
                <w:noProof/>
              </w:rPr>
              <w:t>Transições entre as fases</w:t>
            </w:r>
            <w:r w:rsidR="00925B1B">
              <w:rPr>
                <w:noProof/>
                <w:webHidden/>
              </w:rPr>
              <w:tab/>
            </w:r>
            <w:r w:rsidR="00925B1B">
              <w:rPr>
                <w:noProof/>
                <w:webHidden/>
              </w:rPr>
              <w:fldChar w:fldCharType="begin"/>
            </w:r>
            <w:r w:rsidR="00925B1B">
              <w:rPr>
                <w:noProof/>
                <w:webHidden/>
              </w:rPr>
              <w:instrText xml:space="preserve"> PAGEREF _Toc373787552 \h </w:instrText>
            </w:r>
            <w:r w:rsidR="00925B1B">
              <w:rPr>
                <w:noProof/>
                <w:webHidden/>
              </w:rPr>
            </w:r>
            <w:r w:rsidR="00925B1B">
              <w:rPr>
                <w:noProof/>
                <w:webHidden/>
              </w:rPr>
              <w:fldChar w:fldCharType="separate"/>
            </w:r>
            <w:r w:rsidR="00925B1B">
              <w:rPr>
                <w:noProof/>
                <w:webHidden/>
              </w:rPr>
              <w:t>103</w:t>
            </w:r>
            <w:r w:rsidR="00925B1B">
              <w:rPr>
                <w:noProof/>
                <w:webHidden/>
              </w:rPr>
              <w:fldChar w:fldCharType="end"/>
            </w:r>
          </w:hyperlink>
        </w:p>
        <w:p w:rsidR="00925B1B" w:rsidRDefault="00D35888" w:rsidP="00312B79">
          <w:pPr>
            <w:pStyle w:val="TOC1"/>
            <w:tabs>
              <w:tab w:val="left" w:pos="480"/>
              <w:tab w:val="right" w:pos="9061"/>
            </w:tabs>
            <w:spacing w:before="360"/>
            <w:rPr>
              <w:rFonts w:asciiTheme="minorHAnsi" w:hAnsiTheme="minorHAnsi"/>
              <w:b w:val="0"/>
              <w:caps w:val="0"/>
              <w:noProof/>
              <w:sz w:val="22"/>
              <w:lang w:val="en-US"/>
            </w:rPr>
          </w:pPr>
          <w:hyperlink w:anchor="_Toc373787553" w:history="1">
            <w:r w:rsidR="00925B1B" w:rsidRPr="005E452F">
              <w:rPr>
                <w:rStyle w:val="Hyperlink"/>
                <w:noProof/>
              </w:rPr>
              <w:t>5</w:t>
            </w:r>
            <w:r w:rsidR="00925B1B">
              <w:rPr>
                <w:rFonts w:asciiTheme="minorHAnsi" w:hAnsiTheme="minorHAnsi"/>
                <w:b w:val="0"/>
                <w:caps w:val="0"/>
                <w:noProof/>
                <w:sz w:val="22"/>
                <w:lang w:val="en-US"/>
              </w:rPr>
              <w:tab/>
            </w:r>
            <w:r w:rsidR="00925B1B" w:rsidRPr="005E452F">
              <w:rPr>
                <w:rStyle w:val="Hyperlink"/>
                <w:noProof/>
              </w:rPr>
              <w:t>Conclusão</w:t>
            </w:r>
            <w:r w:rsidR="00925B1B">
              <w:rPr>
                <w:noProof/>
                <w:webHidden/>
              </w:rPr>
              <w:tab/>
            </w:r>
            <w:r w:rsidR="00925B1B">
              <w:rPr>
                <w:noProof/>
                <w:webHidden/>
              </w:rPr>
              <w:fldChar w:fldCharType="begin"/>
            </w:r>
            <w:r w:rsidR="00925B1B">
              <w:rPr>
                <w:noProof/>
                <w:webHidden/>
              </w:rPr>
              <w:instrText xml:space="preserve"> PAGEREF _Toc373787553 \h </w:instrText>
            </w:r>
            <w:r w:rsidR="00925B1B">
              <w:rPr>
                <w:noProof/>
                <w:webHidden/>
              </w:rPr>
            </w:r>
            <w:r w:rsidR="00925B1B">
              <w:rPr>
                <w:noProof/>
                <w:webHidden/>
              </w:rPr>
              <w:fldChar w:fldCharType="separate"/>
            </w:r>
            <w:r w:rsidR="00925B1B">
              <w:rPr>
                <w:noProof/>
                <w:webHidden/>
              </w:rPr>
              <w:t>105</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54" w:history="1">
            <w:r w:rsidR="00925B1B" w:rsidRPr="005E452F">
              <w:rPr>
                <w:rStyle w:val="Hyperlink"/>
                <w:noProof/>
                <w14:scene3d>
                  <w14:camera w14:prst="orthographicFront"/>
                  <w14:lightRig w14:rig="threePt" w14:dir="t">
                    <w14:rot w14:lat="0" w14:lon="0" w14:rev="0"/>
                  </w14:lightRig>
                </w14:scene3d>
              </w:rPr>
              <w:t>5.1</w:t>
            </w:r>
            <w:r w:rsidR="00925B1B">
              <w:rPr>
                <w:rFonts w:asciiTheme="minorHAnsi" w:hAnsiTheme="minorHAnsi"/>
                <w:noProof/>
                <w:sz w:val="22"/>
                <w:lang w:val="en-US"/>
              </w:rPr>
              <w:tab/>
            </w:r>
            <w:r w:rsidR="00925B1B" w:rsidRPr="005E452F">
              <w:rPr>
                <w:rStyle w:val="Hyperlink"/>
                <w:noProof/>
              </w:rPr>
              <w:t>Trabalhos futuros</w:t>
            </w:r>
            <w:r w:rsidR="00925B1B">
              <w:rPr>
                <w:noProof/>
                <w:webHidden/>
              </w:rPr>
              <w:tab/>
            </w:r>
            <w:r w:rsidR="00925B1B">
              <w:rPr>
                <w:noProof/>
                <w:webHidden/>
              </w:rPr>
              <w:fldChar w:fldCharType="begin"/>
            </w:r>
            <w:r w:rsidR="00925B1B">
              <w:rPr>
                <w:noProof/>
                <w:webHidden/>
              </w:rPr>
              <w:instrText xml:space="preserve"> PAGEREF _Toc373787554 \h </w:instrText>
            </w:r>
            <w:r w:rsidR="00925B1B">
              <w:rPr>
                <w:noProof/>
                <w:webHidden/>
              </w:rPr>
            </w:r>
            <w:r w:rsidR="00925B1B">
              <w:rPr>
                <w:noProof/>
                <w:webHidden/>
              </w:rPr>
              <w:fldChar w:fldCharType="separate"/>
            </w:r>
            <w:r w:rsidR="00925B1B">
              <w:rPr>
                <w:noProof/>
                <w:webHidden/>
              </w:rPr>
              <w:t>105</w:t>
            </w:r>
            <w:r w:rsidR="00925B1B">
              <w:rPr>
                <w:noProof/>
                <w:webHidden/>
              </w:rPr>
              <w:fldChar w:fldCharType="end"/>
            </w:r>
          </w:hyperlink>
        </w:p>
        <w:p w:rsidR="00925B1B" w:rsidRDefault="00D35888">
          <w:pPr>
            <w:pStyle w:val="TOC2"/>
            <w:tabs>
              <w:tab w:val="left" w:pos="660"/>
              <w:tab w:val="right" w:pos="9061"/>
            </w:tabs>
            <w:rPr>
              <w:rFonts w:asciiTheme="minorHAnsi" w:hAnsiTheme="minorHAnsi"/>
              <w:noProof/>
              <w:sz w:val="22"/>
              <w:lang w:val="en-US"/>
            </w:rPr>
          </w:pPr>
          <w:hyperlink w:anchor="_Toc373787555" w:history="1">
            <w:r w:rsidR="00925B1B" w:rsidRPr="005E452F">
              <w:rPr>
                <w:rStyle w:val="Hyperlink"/>
                <w:noProof/>
                <w14:scene3d>
                  <w14:camera w14:prst="orthographicFront"/>
                  <w14:lightRig w14:rig="threePt" w14:dir="t">
                    <w14:rot w14:lat="0" w14:lon="0" w14:rev="0"/>
                  </w14:lightRig>
                </w14:scene3d>
              </w:rPr>
              <w:t>5.2</w:t>
            </w:r>
            <w:r w:rsidR="00925B1B">
              <w:rPr>
                <w:rFonts w:asciiTheme="minorHAnsi" w:hAnsiTheme="minorHAnsi"/>
                <w:noProof/>
                <w:sz w:val="22"/>
                <w:lang w:val="en-US"/>
              </w:rPr>
              <w:tab/>
            </w:r>
            <w:r w:rsidR="00925B1B" w:rsidRPr="005E452F">
              <w:rPr>
                <w:rStyle w:val="Hyperlink"/>
                <w:noProof/>
              </w:rPr>
              <w:t>Considerações finais</w:t>
            </w:r>
            <w:r w:rsidR="00925B1B">
              <w:rPr>
                <w:noProof/>
                <w:webHidden/>
              </w:rPr>
              <w:tab/>
            </w:r>
            <w:r w:rsidR="00925B1B">
              <w:rPr>
                <w:noProof/>
                <w:webHidden/>
              </w:rPr>
              <w:fldChar w:fldCharType="begin"/>
            </w:r>
            <w:r w:rsidR="00925B1B">
              <w:rPr>
                <w:noProof/>
                <w:webHidden/>
              </w:rPr>
              <w:instrText xml:space="preserve"> PAGEREF _Toc373787555 \h </w:instrText>
            </w:r>
            <w:r w:rsidR="00925B1B">
              <w:rPr>
                <w:noProof/>
                <w:webHidden/>
              </w:rPr>
            </w:r>
            <w:r w:rsidR="00925B1B">
              <w:rPr>
                <w:noProof/>
                <w:webHidden/>
              </w:rPr>
              <w:fldChar w:fldCharType="separate"/>
            </w:r>
            <w:r w:rsidR="00925B1B">
              <w:rPr>
                <w:noProof/>
                <w:webHidden/>
              </w:rPr>
              <w:t>106</w:t>
            </w:r>
            <w:r w:rsidR="00925B1B">
              <w:rPr>
                <w:noProof/>
                <w:webHidden/>
              </w:rPr>
              <w:fldChar w:fldCharType="end"/>
            </w:r>
          </w:hyperlink>
        </w:p>
        <w:p w:rsidR="00925B1B" w:rsidRDefault="00D35888" w:rsidP="00925B1B">
          <w:pPr>
            <w:pStyle w:val="TOC1"/>
            <w:tabs>
              <w:tab w:val="right" w:pos="9061"/>
            </w:tabs>
            <w:spacing w:before="360"/>
            <w:rPr>
              <w:rFonts w:asciiTheme="minorHAnsi" w:hAnsiTheme="minorHAnsi"/>
              <w:b w:val="0"/>
              <w:caps w:val="0"/>
              <w:noProof/>
              <w:sz w:val="22"/>
              <w:lang w:val="en-US"/>
            </w:rPr>
          </w:pPr>
          <w:hyperlink w:anchor="_Toc373787556" w:history="1">
            <w:r w:rsidR="00925B1B" w:rsidRPr="005E452F">
              <w:rPr>
                <w:rStyle w:val="Hyperlink"/>
                <w:noProof/>
              </w:rPr>
              <w:t>REFERÊNCIAS</w:t>
            </w:r>
            <w:r w:rsidR="00925B1B">
              <w:rPr>
                <w:noProof/>
                <w:webHidden/>
              </w:rPr>
              <w:tab/>
            </w:r>
            <w:r w:rsidR="00925B1B">
              <w:rPr>
                <w:noProof/>
                <w:webHidden/>
              </w:rPr>
              <w:fldChar w:fldCharType="begin"/>
            </w:r>
            <w:r w:rsidR="00925B1B">
              <w:rPr>
                <w:noProof/>
                <w:webHidden/>
              </w:rPr>
              <w:instrText xml:space="preserve"> PAGEREF _Toc373787556 \h </w:instrText>
            </w:r>
            <w:r w:rsidR="00925B1B">
              <w:rPr>
                <w:noProof/>
                <w:webHidden/>
              </w:rPr>
            </w:r>
            <w:r w:rsidR="00925B1B">
              <w:rPr>
                <w:noProof/>
                <w:webHidden/>
              </w:rPr>
              <w:fldChar w:fldCharType="separate"/>
            </w:r>
            <w:r w:rsidR="00925B1B">
              <w:rPr>
                <w:noProof/>
                <w:webHidden/>
              </w:rPr>
              <w:t>109</w:t>
            </w:r>
            <w:r w:rsidR="00925B1B">
              <w:rPr>
                <w:noProof/>
                <w:webHidden/>
              </w:rPr>
              <w:fldChar w:fldCharType="end"/>
            </w:r>
          </w:hyperlink>
        </w:p>
        <w:p w:rsidR="00925B1B" w:rsidRDefault="00D35888" w:rsidP="00925B1B">
          <w:pPr>
            <w:pStyle w:val="TOC1"/>
            <w:tabs>
              <w:tab w:val="right" w:pos="9061"/>
            </w:tabs>
            <w:spacing w:before="360"/>
            <w:rPr>
              <w:rFonts w:asciiTheme="minorHAnsi" w:hAnsiTheme="minorHAnsi"/>
              <w:b w:val="0"/>
              <w:caps w:val="0"/>
              <w:noProof/>
              <w:sz w:val="22"/>
              <w:lang w:val="en-US"/>
            </w:rPr>
          </w:pPr>
          <w:hyperlink w:anchor="_Toc373787557" w:history="1">
            <w:r w:rsidR="00925B1B" w:rsidRPr="005E452F">
              <w:rPr>
                <w:rStyle w:val="Hyperlink"/>
                <w:noProof/>
              </w:rPr>
              <w:t>APÊNDICES</w:t>
            </w:r>
            <w:r w:rsidR="00925B1B">
              <w:rPr>
                <w:noProof/>
                <w:webHidden/>
              </w:rPr>
              <w:tab/>
            </w:r>
            <w:r w:rsidR="00925B1B">
              <w:rPr>
                <w:noProof/>
                <w:webHidden/>
              </w:rPr>
              <w:fldChar w:fldCharType="begin"/>
            </w:r>
            <w:r w:rsidR="00925B1B">
              <w:rPr>
                <w:noProof/>
                <w:webHidden/>
              </w:rPr>
              <w:instrText xml:space="preserve"> PAGEREF _Toc373787557 \h </w:instrText>
            </w:r>
            <w:r w:rsidR="00925B1B">
              <w:rPr>
                <w:noProof/>
                <w:webHidden/>
              </w:rPr>
            </w:r>
            <w:r w:rsidR="00925B1B">
              <w:rPr>
                <w:noProof/>
                <w:webHidden/>
              </w:rPr>
              <w:fldChar w:fldCharType="separate"/>
            </w:r>
            <w:r w:rsidR="00925B1B">
              <w:rPr>
                <w:noProof/>
                <w:webHidden/>
              </w:rPr>
              <w:t>115</w:t>
            </w:r>
            <w:r w:rsidR="00925B1B">
              <w:rPr>
                <w:noProof/>
                <w:webHidden/>
              </w:rPr>
              <w:fldChar w:fldCharType="end"/>
            </w:r>
          </w:hyperlink>
        </w:p>
        <w:p w:rsidR="00925B1B" w:rsidRDefault="00D35888" w:rsidP="00925B1B">
          <w:pPr>
            <w:pStyle w:val="TOC1"/>
            <w:tabs>
              <w:tab w:val="right" w:pos="9061"/>
            </w:tabs>
            <w:spacing w:before="360"/>
            <w:rPr>
              <w:rFonts w:asciiTheme="minorHAnsi" w:hAnsiTheme="minorHAnsi"/>
              <w:b w:val="0"/>
              <w:caps w:val="0"/>
              <w:noProof/>
              <w:sz w:val="22"/>
              <w:lang w:val="en-US"/>
            </w:rPr>
          </w:pPr>
          <w:hyperlink w:anchor="_Toc373787558" w:history="1">
            <w:r w:rsidR="00925B1B" w:rsidRPr="005E452F">
              <w:rPr>
                <w:rStyle w:val="Hyperlink"/>
                <w:noProof/>
                <w:lang w:val="en-US"/>
              </w:rPr>
              <w:t>ANEXOS</w:t>
            </w:r>
            <w:r w:rsidR="00925B1B">
              <w:rPr>
                <w:noProof/>
                <w:webHidden/>
              </w:rPr>
              <w:tab/>
            </w:r>
            <w:r w:rsidR="00925B1B">
              <w:rPr>
                <w:noProof/>
                <w:webHidden/>
              </w:rPr>
              <w:fldChar w:fldCharType="begin"/>
            </w:r>
            <w:r w:rsidR="00925B1B">
              <w:rPr>
                <w:noProof/>
                <w:webHidden/>
              </w:rPr>
              <w:instrText xml:space="preserve"> PAGEREF _Toc373787558 \h </w:instrText>
            </w:r>
            <w:r w:rsidR="00925B1B">
              <w:rPr>
                <w:noProof/>
                <w:webHidden/>
              </w:rPr>
            </w:r>
            <w:r w:rsidR="00925B1B">
              <w:rPr>
                <w:noProof/>
                <w:webHidden/>
              </w:rPr>
              <w:fldChar w:fldCharType="separate"/>
            </w:r>
            <w:r w:rsidR="00925B1B">
              <w:rPr>
                <w:noProof/>
                <w:webHidden/>
              </w:rPr>
              <w:t>129</w:t>
            </w:r>
            <w:r w:rsidR="00925B1B">
              <w:rPr>
                <w:noProof/>
                <w:webHidden/>
              </w:rPr>
              <w:fldChar w:fldCharType="end"/>
            </w:r>
          </w:hyperlink>
        </w:p>
        <w:p w:rsidR="00A554F7" w:rsidRDefault="00A554F7" w:rsidP="00A554F7">
          <w:pPr>
            <w:pStyle w:val="MySumario"/>
            <w:spacing w:before="360" w:after="360"/>
          </w:pPr>
          <w:r>
            <w:fldChar w:fldCharType="end"/>
          </w:r>
        </w:p>
      </w:sdtContent>
    </w:sdt>
    <w:p w:rsidR="00A554F7" w:rsidRDefault="00A554F7" w:rsidP="00A554F7">
      <w:pPr>
        <w:spacing w:after="200" w:line="276" w:lineRule="auto"/>
        <w:ind w:firstLine="0"/>
      </w:pPr>
      <w:r>
        <w:t xml:space="preserve"> </w:t>
      </w:r>
      <w:r>
        <w:br w:type="page"/>
      </w:r>
    </w:p>
    <w:p w:rsidR="0032556F" w:rsidRDefault="0032556F" w:rsidP="00E24F8F">
      <w:pPr>
        <w:pStyle w:val="Capitulo"/>
        <w:spacing w:before="360" w:after="360"/>
        <w:sectPr w:rsidR="0032556F" w:rsidSect="002C7193">
          <w:pgSz w:w="11906" w:h="16838"/>
          <w:pgMar w:top="1701" w:right="1134" w:bottom="1134" w:left="1701" w:header="709" w:footer="709" w:gutter="0"/>
          <w:cols w:space="708"/>
          <w:docGrid w:linePitch="360"/>
        </w:sectPr>
      </w:pPr>
    </w:p>
    <w:p w:rsidR="006E3FA8" w:rsidRDefault="006E3FA8" w:rsidP="00E24F8F">
      <w:pPr>
        <w:pStyle w:val="Capitulo"/>
        <w:spacing w:before="360" w:after="360"/>
      </w:pPr>
      <w:bookmarkStart w:id="1" w:name="_Toc373787494"/>
      <w:r>
        <w:lastRenderedPageBreak/>
        <w:t>Introdução</w:t>
      </w:r>
      <w:bookmarkEnd w:id="1"/>
    </w:p>
    <w:p w:rsidR="006E3FA8" w:rsidRDefault="006E3FA8" w:rsidP="00E24F8F">
      <w:pPr>
        <w:pStyle w:val="Secao"/>
        <w:spacing w:before="360" w:after="360"/>
      </w:pPr>
      <w:bookmarkStart w:id="2" w:name="_Toc373787495"/>
      <w:r>
        <w:t xml:space="preserve">O </w:t>
      </w:r>
      <w:r w:rsidRPr="006B590E">
        <w:t>problema</w:t>
      </w:r>
      <w:r>
        <w:t xml:space="preserve"> da Web atual</w:t>
      </w:r>
      <w:bookmarkEnd w:id="2"/>
    </w:p>
    <w:p w:rsidR="006E3FA8" w:rsidRDefault="006E3FA8" w:rsidP="00EA6203">
      <w:r w:rsidRPr="00EF4B4E">
        <w:t>Nos dias de hoje, gasta</w:t>
      </w:r>
      <w:r>
        <w:t>-</w:t>
      </w:r>
      <w:r w:rsidRPr="00EF4B4E">
        <w:t>se muito tempo tentando encontrar ex</w:t>
      </w:r>
      <w:r>
        <w:t xml:space="preserve">atamente o que se busca na </w:t>
      </w:r>
      <w:r w:rsidRPr="005435E7">
        <w:t>web</w:t>
      </w:r>
      <w:r>
        <w:t>.</w:t>
      </w:r>
      <w:r w:rsidR="007200A9">
        <w:t xml:space="preserve"> </w:t>
      </w:r>
      <w:r w:rsidRPr="00AA06DB">
        <w:t>David Siegel</w:t>
      </w:r>
      <w:r>
        <w:t xml:space="preserve"> (2010) exemplifica que pesquisa e marketing estão intimamente relacionados. No setor de marketing, além de serviço e qualidade de produtos, a pesquisa seguida de encontrar o produto também é essencial. Marketing é apenas um dos muitos setores da sociedade que utilizam e dependem da pesquisa na web. Cerca de 25% do tempo de expediente de um profissional do conhecimento são gastos pesquisando informações essenciais ao seu trabalho (SIEGEL, 2010).</w:t>
      </w:r>
    </w:p>
    <w:p w:rsidR="006E3FA8" w:rsidRDefault="006E3FA8" w:rsidP="006E3FA8">
      <w:r>
        <w:t xml:space="preserve">Os americanos fazem cerca de 7,5 bilhões de pesquisas nos principais </w:t>
      </w:r>
      <w:r w:rsidRPr="00D3784A">
        <w:t>mecanismos de busca</w:t>
      </w:r>
      <w:r>
        <w:t xml:space="preserve"> (por exemplo, Google e Bing) por mês e cerca de um terço, ou seja, 2,48 bilhões de pesquisas na web resultam em nada (SIEGEL, 2010). Qualquer um que utilize a Internet hoje em dia já se deparou com alguma pesquisa que ou não retorna nada ou que se necessite fazer várias outras pesquisas e clicar em vários links até encontrar o que se busca. O problema se intensifica se for levado em consideração que muitos dos websites espalhados pela Internet possuem um campo de “pesquisa”. Em outras palavras, as buscas estão por todo lado, não se restringindo ao Google ou Bing.</w:t>
      </w:r>
    </w:p>
    <w:p w:rsidR="006E3FA8" w:rsidRDefault="006E3FA8" w:rsidP="006E3FA8">
      <w:r>
        <w:t xml:space="preserve">Adicionando-se ao fato das pesquisas não retornarem algum resultado, ainda existe o contratempo ocasionado porque os mecanismos de busca, em geral, desconsideram a semântica do que está sendo buscado. Siegel (2010) explica, ainda, o conceito de resultado </w:t>
      </w:r>
      <w:r w:rsidRPr="004D3A3B">
        <w:t>falso positivo</w:t>
      </w:r>
      <w:r>
        <w:rPr>
          <w:i/>
        </w:rPr>
        <w:t xml:space="preserve"> </w:t>
      </w:r>
      <w:r>
        <w:t xml:space="preserve">nas buscas: “é quando aparece uma resposta que não deveria estar lá.” Isso fica evidenciado quando se busca por palavras que existam homônimos para elas. Por exemplo, se alguém busca por </w:t>
      </w:r>
      <w:r w:rsidRPr="000A5A9C">
        <w:rPr>
          <w:rStyle w:val="Codigo"/>
        </w:rPr>
        <w:t>países do globo</w:t>
      </w:r>
      <w:r>
        <w:t xml:space="preserve">, sendo </w:t>
      </w:r>
      <w:r w:rsidRPr="000A5A9C">
        <w:rPr>
          <w:rStyle w:val="Codigo"/>
        </w:rPr>
        <w:t>globo</w:t>
      </w:r>
      <w:r>
        <w:t xml:space="preserve"> um sinônimo para mundo, e os primeiros resultados apresentam links para países em que a TV Globo atua. Isso poderia ser resolvido se os mecanismos de busca levassem em conta a semântica das palavras buscadas para distinguir os resultados e apresentar exatamente o que se busca.</w:t>
      </w:r>
    </w:p>
    <w:p w:rsidR="006E3FA8" w:rsidRDefault="006E3FA8" w:rsidP="006E3FA8">
      <w:r>
        <w:t xml:space="preserve">Ademais, outro problema da web atual é a dificuldade dos mecanismos de busca lidarem com muitas palavras-chave nas pesquisas. Experimentalmente, alguém que tente realizar uma única pesquisa com vários parâmetros normalmente não consegue chegar ao resultado esperado. Isso se evidencia quando se busca, por exemplo, algo bem específico e preciso: </w:t>
      </w:r>
      <w:r w:rsidRPr="006E3FA8">
        <w:rPr>
          <w:rStyle w:val="Codigo"/>
        </w:rPr>
        <w:t>quais são os endereços de farmácias próximas onde posso encontrar agora paracetamol 750 mg a menos de R$ 3,50?.</w:t>
      </w:r>
      <w:r>
        <w:t xml:space="preserve"> Nessa pesquisa, o mecanismo de </w:t>
      </w:r>
      <w:r>
        <w:lastRenderedPageBreak/>
        <w:t xml:space="preserve">busca precisa entender o que é </w:t>
      </w:r>
      <w:r w:rsidRPr="006E3FA8">
        <w:rPr>
          <w:rStyle w:val="Codigo"/>
        </w:rPr>
        <w:t>próximo</w:t>
      </w:r>
      <w:r>
        <w:t xml:space="preserve">, </w:t>
      </w:r>
      <w:r w:rsidRPr="006E3FA8">
        <w:rPr>
          <w:rStyle w:val="Codigo"/>
        </w:rPr>
        <w:t>agora</w:t>
      </w:r>
      <w:r>
        <w:rPr>
          <w:i/>
        </w:rPr>
        <w:t xml:space="preserve">, </w:t>
      </w:r>
      <w:r w:rsidRPr="006E3FA8">
        <w:rPr>
          <w:rStyle w:val="Codigo"/>
        </w:rPr>
        <w:t>menos</w:t>
      </w:r>
      <w:r>
        <w:rPr>
          <w:i/>
        </w:rPr>
        <w:t xml:space="preserve"> </w:t>
      </w:r>
      <w:r w:rsidRPr="006E3FA8">
        <w:rPr>
          <w:rStyle w:val="Codigo"/>
        </w:rPr>
        <w:t>de</w:t>
      </w:r>
      <w:r>
        <w:rPr>
          <w:i/>
        </w:rPr>
        <w:t xml:space="preserve">, </w:t>
      </w:r>
      <w:r w:rsidRPr="006E3FA8">
        <w:rPr>
          <w:rStyle w:val="Codigo"/>
        </w:rPr>
        <w:t>R</w:t>
      </w:r>
      <w:r>
        <w:rPr>
          <w:rStyle w:val="Codigo"/>
        </w:rPr>
        <w:t>$</w:t>
      </w:r>
      <w:r>
        <w:rPr>
          <w:i/>
        </w:rPr>
        <w:t xml:space="preserve">, </w:t>
      </w:r>
      <w:r w:rsidRPr="006E3FA8">
        <w:rPr>
          <w:rStyle w:val="Codigo"/>
        </w:rPr>
        <w:t>mg</w:t>
      </w:r>
      <w:r>
        <w:rPr>
          <w:i/>
        </w:rPr>
        <w:t xml:space="preserve">, </w:t>
      </w:r>
      <w:r w:rsidRPr="006E3FA8">
        <w:rPr>
          <w:rStyle w:val="Codigo"/>
        </w:rPr>
        <w:t>paracetamol</w:t>
      </w:r>
      <w:r w:rsidR="007200A9">
        <w:rPr>
          <w:i/>
        </w:rPr>
        <w:t xml:space="preserve"> </w:t>
      </w:r>
      <w:r>
        <w:t>e</w:t>
      </w:r>
      <w:r>
        <w:rPr>
          <w:i/>
        </w:rPr>
        <w:t xml:space="preserve"> </w:t>
      </w:r>
      <w:r w:rsidRPr="006E3FA8">
        <w:rPr>
          <w:rStyle w:val="Codigo"/>
        </w:rPr>
        <w:t>endereços</w:t>
      </w:r>
      <w:r>
        <w:rPr>
          <w:i/>
        </w:rPr>
        <w:t xml:space="preserve"> </w:t>
      </w:r>
      <w:r w:rsidRPr="006E3FA8">
        <w:rPr>
          <w:rStyle w:val="Codigo"/>
        </w:rPr>
        <w:t>de</w:t>
      </w:r>
      <w:r>
        <w:rPr>
          <w:i/>
        </w:rPr>
        <w:t xml:space="preserve"> </w:t>
      </w:r>
      <w:r w:rsidRPr="006E3FA8">
        <w:rPr>
          <w:rStyle w:val="Codigo"/>
        </w:rPr>
        <w:t>farmácia</w:t>
      </w:r>
      <w:r>
        <w:rPr>
          <w:i/>
        </w:rPr>
        <w:t xml:space="preserve">. </w:t>
      </w:r>
      <w:r>
        <w:t>Note a diversidade de natureza de informação e a semântica por detrás de cada palavra-chave tornando a pesquisa extremamente complexa para um mecanismo de busca.</w:t>
      </w:r>
    </w:p>
    <w:p w:rsidR="006E3FA8" w:rsidRDefault="006E3FA8" w:rsidP="006E3FA8">
      <w:r>
        <w:t xml:space="preserve">É bem difícil precisar quantos websites existem, porém sabe-se que são muitos. </w:t>
      </w:r>
      <w:r w:rsidR="00203B0B">
        <w:t xml:space="preserve">Alpert e Hajaj (2008) informaram no blog oficial do </w:t>
      </w:r>
      <w:r>
        <w:t xml:space="preserve">Google </w:t>
      </w:r>
      <w:r w:rsidR="00203B0B">
        <w:t xml:space="preserve">que </w:t>
      </w:r>
      <w:r>
        <w:t xml:space="preserve">1 trilhão de URLs únicas </w:t>
      </w:r>
      <w:r w:rsidR="00203B0B">
        <w:t xml:space="preserve">eram processadas </w:t>
      </w:r>
      <w:r>
        <w:t xml:space="preserve">de uma só vez </w:t>
      </w:r>
      <w:r w:rsidR="00203B0B">
        <w:t>pelo mecanismo de busca</w:t>
      </w:r>
      <w:r>
        <w:t>. Ou seja, é bem razoável afirmar que a informação necessária para responder precisamente à pergunta exemplificada acima já existe, de alguma forma, na web. Todavia, devido à situação em que a web se encontra hoje, recuperar precisamente a informação necessária a uma busca mais complexa ainda é impossível ou extremamente difícil.</w:t>
      </w:r>
    </w:p>
    <w:p w:rsidR="006E3FA8" w:rsidRDefault="006E3FA8" w:rsidP="006E3FA8">
      <w:r>
        <w:t>Entretanto, de modo a amenizar todos esses problemas, para algum tipo de mecanismo de busca ser capaz de responder precisamente a uma pergunta tão específica, a informação necessária para trazer o resultado esperado precisa idealmente ser qualificada de três formas:</w:t>
      </w:r>
    </w:p>
    <w:p w:rsidR="006E3FA8" w:rsidRPr="008B7A9E" w:rsidRDefault="006E3FA8" w:rsidP="001B0A16">
      <w:pPr>
        <w:pStyle w:val="MyListaLetras"/>
        <w:spacing w:before="120" w:after="120"/>
        <w:rPr>
          <w:lang w:val="pt-BR"/>
        </w:rPr>
      </w:pPr>
      <w:r w:rsidRPr="008B7A9E">
        <w:rPr>
          <w:lang w:val="pt-BR"/>
        </w:rPr>
        <w:t xml:space="preserve">Organizada. Analogamente, num cenário além da computação, procurar algum objeto num ambiente bem estruturado e organizado costuma ser muito mais rápido e eficiente do que procurar o mesmo objeto num ambiente completamente bagunçado e desestruturado. A semântica, ou seja, o significado de cada informação, poderia ser utilizada para auxiliar a organização e estruturação de toda a informação espalhada ao redor da web. Em outras palavras, se a informação na web for bem estruturada, além de humanos, os mecanismos de busca especialmente terão mais facilidade encontrar e retornar o resultado esperado. </w:t>
      </w:r>
    </w:p>
    <w:p w:rsidR="006E3FA8" w:rsidRPr="008B7A9E" w:rsidRDefault="006E3FA8" w:rsidP="001B0A16">
      <w:pPr>
        <w:pStyle w:val="MyListaLetras"/>
        <w:spacing w:before="120" w:after="120"/>
        <w:rPr>
          <w:lang w:val="pt-BR"/>
        </w:rPr>
      </w:pPr>
      <w:r w:rsidRPr="008B7A9E">
        <w:rPr>
          <w:lang w:val="pt-BR"/>
        </w:rPr>
        <w:t>Conectada. Pela natureza extremamente diversificada da web, é impraticável imaginar que toda a informação estará retida num único lugar, em especial, num único banco de dados, isolado de outras fontes de dados. Os bancos de dados precisam estar conectados de modo que, ao perguntar algo tão específico, seja possível buscar a informação em vários bancos diferentes ao mesmo tempo maximizando, assim, o domínio da busca. Essa ideia apoia a possibilidade de existirem vários bancos de dados tão conectados e integrados que poderiam ser tratados como um único banco de dados gigante.</w:t>
      </w:r>
    </w:p>
    <w:p w:rsidR="006E3FA8" w:rsidRPr="008B7A9E" w:rsidRDefault="006E3FA8" w:rsidP="001B0A16">
      <w:pPr>
        <w:pStyle w:val="MyListaLetras"/>
        <w:spacing w:before="120" w:after="120"/>
        <w:rPr>
          <w:lang w:val="pt-BR"/>
        </w:rPr>
      </w:pPr>
      <w:r w:rsidRPr="008B7A9E">
        <w:rPr>
          <w:lang w:val="pt-BR"/>
        </w:rPr>
        <w:t xml:space="preserve">Aberta. Algumas vezes a informação até está bem organizada e estruturada, porém não é aberta; fica retida em bancos de dados privados das organizações. É necessário que a informação na web seja pública e de fácil acesso. Essa última qualidade alude à ideia de web colaborativa e pública, em prol da sociedade como </w:t>
      </w:r>
      <w:r w:rsidRPr="008B7A9E">
        <w:rPr>
          <w:lang w:val="pt-BR"/>
        </w:rPr>
        <w:lastRenderedPageBreak/>
        <w:t>um todo. Porém, essa é uma das maiores discussões filosóficas neste ramo uma vez que as empresas privadas, muitas vezes, não têm interesse em publicar suas informações, sendo um empecilho para a evolução mais rápida dessas ideias.</w:t>
      </w:r>
    </w:p>
    <w:p w:rsidR="006E3FA8" w:rsidRPr="00562F77" w:rsidRDefault="006E3FA8" w:rsidP="006E3FA8">
      <w:r>
        <w:t>Portanto, atualmente, os mecanismos de busca são definitivamente importantes chegando a ser necessários no dia-a-dia de qualquer pessoa conectada à Internet. Pelos problemas citados, fica evidente que as buscas precisam ser melhoradas significativamente. A web semântica, ainda que esteja muito longe de realmente resolver, é uma ideologia que traz uma alternativa para solucionar as dificuldades mencionadas. Adicionalmente, como parte dessa ideologia promissora, presunçosamente talvez capaz de resolver os problemas da web atual, o mundo da web semântica claramente considera as três qualidades de informação citadas acima.</w:t>
      </w:r>
    </w:p>
    <w:p w:rsidR="006E3FA8" w:rsidRDefault="006E3FA8" w:rsidP="00E24F8F">
      <w:pPr>
        <w:pStyle w:val="Secao"/>
        <w:spacing w:before="360" w:after="360"/>
      </w:pPr>
      <w:bookmarkStart w:id="3" w:name="_Toc373787496"/>
      <w:r>
        <w:t>A Web Semântica</w:t>
      </w:r>
      <w:bookmarkEnd w:id="3"/>
    </w:p>
    <w:p w:rsidR="006E3FA8" w:rsidRDefault="006E3FA8" w:rsidP="006E3FA8">
      <w:r w:rsidRPr="00FC6643">
        <w:t>Tim Berners-Lee</w:t>
      </w:r>
      <w:r w:rsidR="00203B0B">
        <w:t xml:space="preserve"> (1998)</w:t>
      </w:r>
      <w:r w:rsidRPr="00FC6643">
        <w:t xml:space="preserve">, conhecido como </w:t>
      </w:r>
      <w:r>
        <w:t xml:space="preserve">inventor da Web por ter sido </w:t>
      </w:r>
      <w:r w:rsidRPr="00FC6643">
        <w:t xml:space="preserve">um dos autores do projeto do qual se originou a </w:t>
      </w:r>
      <w:r w:rsidRPr="00227573">
        <w:rPr>
          <w:i/>
        </w:rPr>
        <w:t>World Wide Web</w:t>
      </w:r>
      <w:r w:rsidRPr="00FC6643">
        <w:t xml:space="preserve"> </w:t>
      </w:r>
      <w:r w:rsidR="00190B90">
        <w:t>(BERNERS-LEE</w:t>
      </w:r>
      <w:r w:rsidR="00190B90" w:rsidRPr="00190B90">
        <w:t>; CAILLIAU</w:t>
      </w:r>
      <w:r w:rsidR="00190B90">
        <w:t xml:space="preserve">, 1990) </w:t>
      </w:r>
      <w:r w:rsidRPr="00FC6643">
        <w:t>propôs um projeto que enfatiza a necessidade da informação na web ser entendível por máquinas e nomeou-o de Web Semântica. Lee explica que a Web foi designada para ser um espaço de informação útil não apenas para comunicação humano-humano</w:t>
      </w:r>
      <w:r>
        <w:t>,</w:t>
      </w:r>
      <w:r w:rsidRPr="00FC6643">
        <w:t xml:space="preserve"> mas também para que máquinas fossem capazes de entender, participar e </w:t>
      </w:r>
      <w:r>
        <w:t>colaborar</w:t>
      </w:r>
      <w:r w:rsidRPr="00FC6643">
        <w:t>.</w:t>
      </w:r>
      <w:r>
        <w:t xml:space="preserve"> Idealmente, a Web Semântica é uma rede de dados (em Inglês, </w:t>
      </w:r>
      <w:r w:rsidRPr="009D03BC">
        <w:rPr>
          <w:i/>
        </w:rPr>
        <w:t>Web of Data</w:t>
      </w:r>
      <w:r>
        <w:t xml:space="preserve">). Em outras palavras, a Web Semântica visa promover padrões comuns e incentivar o uso deles de modo a transformar toda a informação contida na Web, predominantemente </w:t>
      </w:r>
      <w:r w:rsidRPr="00190B90">
        <w:t>não estruturada</w:t>
      </w:r>
      <w:r>
        <w:t xml:space="preserve">, num grande banco de dados global, com suas </w:t>
      </w:r>
      <w:r w:rsidR="009D03BC">
        <w:t>características de estruturação (BERNERS-LEE, 1998)</w:t>
      </w:r>
      <w:r>
        <w:t>.</w:t>
      </w:r>
    </w:p>
    <w:p w:rsidR="006E3FA8" w:rsidRPr="00AE66BD" w:rsidRDefault="006E3FA8" w:rsidP="006E3FA8">
      <w:r>
        <w:t>Lee é o diretor do World Wide Web Consortium (W3C), que é uma organização fundada em 1994 e que desenvolve padrões e tecnologias interoperáveis (especificações, guias, softwares e ferramentas) para a Web. A missão amplamente declarada do W3C é levar a W</w:t>
      </w:r>
      <w:r w:rsidR="009D03BC">
        <w:t>eb ao seu “potencial completo” (BERNERS-LEE, 2013)</w:t>
      </w:r>
      <w:r>
        <w:t xml:space="preserve">. Especialmente, o W3C formaliza recomendações, conhecidas como “Recomendação do W3C” </w:t>
      </w:r>
      <w:r w:rsidRPr="004B0C6E">
        <w:rPr>
          <w:i/>
        </w:rPr>
        <w:t>(“W3C Recommendation”)</w:t>
      </w:r>
      <w:r>
        <w:t xml:space="preserve">, o nível mais maduro, entre vários outros, nos estágios de desenvolvimento de padrões para a Web. Padrões que recebem a marca de “Recomendação do W3C” são mais respeitados porque são aprovados pelos membros do W3C e seu diretor após extensas discussões e construções de consenso entre os membros internos do consórcio e </w:t>
      </w:r>
      <w:r>
        <w:lastRenderedPageBreak/>
        <w:t xml:space="preserve">também entre os membros e a comunidade web </w:t>
      </w:r>
      <w:r w:rsidR="00AE66BD">
        <w:t>(</w:t>
      </w:r>
      <w:r w:rsidR="00AE66BD" w:rsidRPr="00AE66BD">
        <w:t>WORLD WIDE WEB CONSORTIUM</w:t>
      </w:r>
      <w:r w:rsidR="00AE66BD">
        <w:t>, 2005).</w:t>
      </w:r>
    </w:p>
    <w:p w:rsidR="006E3FA8" w:rsidRDefault="006E3FA8" w:rsidP="006E3FA8">
      <w:r>
        <w:t xml:space="preserve">A Web Semântica e suas tecnologias são recomendações do W3C e é a visão que o </w:t>
      </w:r>
      <w:r w:rsidR="00AE66BD">
        <w:t>C</w:t>
      </w:r>
      <w:r>
        <w:t xml:space="preserve">onsórcio tem de Web de dados ligados. De acordo com o W3C, as tecnologias de Web Semântica possibilitam que as pessoas criem bancos de dados na Web, construa vocabulários e escreva </w:t>
      </w:r>
      <w:r w:rsidR="00AE66BD">
        <w:t>regras para lidar com os dados (</w:t>
      </w:r>
      <w:r w:rsidR="00AE66BD" w:rsidRPr="00AE66BD">
        <w:t>WORLD WIDE WEB CONSORTIUM</w:t>
      </w:r>
      <w:r w:rsidR="00AE66BD">
        <w:t>, 2005)</w:t>
      </w:r>
      <w:r>
        <w:t>.</w:t>
      </w:r>
    </w:p>
    <w:p w:rsidR="006E3FA8" w:rsidRDefault="006E3FA8" w:rsidP="006E3FA8">
      <w:r>
        <w:t>A ideologia da Web Semântica inspirou muitas pessoas a se engajarem e pesquisarem essa área. Atualmente, a comunidade é bem forte e todos os dias são desenvolvidas novas técnicas</w:t>
      </w:r>
      <w:r w:rsidR="00AE66BD">
        <w:t>,</w:t>
      </w:r>
      <w:r>
        <w:t xml:space="preserve"> tecnologias </w:t>
      </w:r>
      <w:r w:rsidR="00AE66BD">
        <w:t xml:space="preserve">e aplicações </w:t>
      </w:r>
      <w:r>
        <w:t>que contribuem para a maximização do potencial da Web, q</w:t>
      </w:r>
      <w:r w:rsidR="00AE66BD">
        <w:t>ue é a missão do W3C (SEMANTIC WEB</w:t>
      </w:r>
      <w:r w:rsidR="00315033">
        <w:t>, 2013</w:t>
      </w:r>
      <w:r w:rsidR="00AE66BD">
        <w:t>).</w:t>
      </w:r>
    </w:p>
    <w:p w:rsidR="006E3FA8" w:rsidRDefault="006E3FA8" w:rsidP="006E3FA8">
      <w:r>
        <w:t>Entretanto, apesar de todos os esforços principalmente vindos dos acadêmicos, ainda há um longo caminho até chegar à ideologia proposta por Berners-Lee e o W3C. Lee</w:t>
      </w:r>
      <w:r w:rsidR="00315033">
        <w:t>, Shadbolt</w:t>
      </w:r>
      <w:r>
        <w:t xml:space="preserve"> e </w:t>
      </w:r>
      <w:r w:rsidR="00315033">
        <w:t>Hall (2006) afirmaram naquele ano</w:t>
      </w:r>
      <w:r>
        <w:t>: “esta ideia simples continua amplamente não realizada</w:t>
      </w:r>
      <w:r w:rsidR="00315033">
        <w:t>”</w:t>
      </w:r>
      <w:r>
        <w:t>. Atualmente, sete anos depois, esta afirmação ainda é pertinente.</w:t>
      </w:r>
      <w:r w:rsidR="007200A9">
        <w:t xml:space="preserve"> </w:t>
      </w:r>
      <w:r>
        <w:t xml:space="preserve">O autor da página principal da comunidade de Web Semântica a descreve como uma “visão utópica” </w:t>
      </w:r>
      <w:r w:rsidR="00315033">
        <w:t>(SEMANTIC WEB, 2013)</w:t>
      </w:r>
      <w:r>
        <w:t xml:space="preserve">, demonstrando o quão longe da realidade atual isso tudo se encontra. Isso evidencia o quanto essas ideias ainda precisam ser difundidas e motivadas de modo a tornar a Web Semântica tão popular ou importante quanto </w:t>
      </w:r>
      <w:r w:rsidR="00315033">
        <w:t>à</w:t>
      </w:r>
      <w:r>
        <w:t xml:space="preserve"> World Wide Web. Ainda há um caminho muito longo a ser percorrido, tanto no desempenho das tecnologias quanto na divulgação da ideologia. De qualquer maneira, fato é que as tecnologias existentes atualmente já constatam claramente o grande poder da Web Semântica. Este trabalho mostrará algumas delas.</w:t>
      </w:r>
    </w:p>
    <w:p w:rsidR="006E3FA8" w:rsidRDefault="006E3FA8" w:rsidP="006E3FA8">
      <w:r>
        <w:t>Em relação às áreas da Ciência da Computação em que a Web Semântica se enquadra, pode-se dizer que em duas grandes áreas: Banco de Dados e Inteligência Artificial. Como visto, a Web Semântica foi essencialmente concebida para facilitar o entendimento das informações na Web não só por humanos, mas também por computadores. A Inteligência Artificial estuda</w:t>
      </w:r>
      <w:r w:rsidRPr="005E1F31">
        <w:t xml:space="preserve"> </w:t>
      </w:r>
      <w:r>
        <w:t>desenvolver algoritmos que fazem com que uma máquina seja inteligente o suficiente para fazer inferências. Ou seja, deduzir informações que não estão explicitadas num banco de dados. Existe um ramo na Web Semântica que só foca, estuda e desenvolve práticas em inferências lógicas. Essa subárea da Web Semântica é conhecida por “Inferências Semânticas” (</w:t>
      </w:r>
      <w:r w:rsidRPr="008F4B2D">
        <w:rPr>
          <w:i/>
        </w:rPr>
        <w:t>Semantic Reasoning</w:t>
      </w:r>
      <w:r>
        <w:t>)</w:t>
      </w:r>
      <w:r w:rsidR="00315033">
        <w:t xml:space="preserve"> (FRANCONI, 2002)</w:t>
      </w:r>
      <w:r>
        <w:t>.</w:t>
      </w:r>
    </w:p>
    <w:p w:rsidR="006E3FA8" w:rsidRDefault="006E3FA8" w:rsidP="006E3FA8">
      <w:r>
        <w:t>A outra grande área da Ciência da Computação que estuda Web Semântica é Banco de Dados. O foco é analisar como os dados são armazenados, organizados, como se ligam, se interoperam e quais as melhores técnicas de recuperação desses dados.</w:t>
      </w:r>
    </w:p>
    <w:p w:rsidR="006E3FA8" w:rsidRDefault="006E3FA8" w:rsidP="006E3FA8">
      <w:r>
        <w:lastRenderedPageBreak/>
        <w:t>É importante ressaltar que este trabalho tem uma visão essencialmente voltada para Banco de Dados, embora não desconsidere a parte de Inteligência Artificial.</w:t>
      </w:r>
    </w:p>
    <w:p w:rsidR="006E3FA8" w:rsidRDefault="006E3FA8" w:rsidP="00E24F8F">
      <w:pPr>
        <w:pStyle w:val="Secao"/>
        <w:spacing w:before="360" w:after="360"/>
      </w:pPr>
      <w:bookmarkStart w:id="4" w:name="_Toc373787497"/>
      <w:r>
        <w:t>SLAC</w:t>
      </w:r>
      <w:r w:rsidR="00366D6E">
        <w:t xml:space="preserve"> e PingER</w:t>
      </w:r>
      <w:bookmarkEnd w:id="4"/>
    </w:p>
    <w:p w:rsidR="00843254" w:rsidRDefault="00843254" w:rsidP="00F20FC3">
      <w:pPr>
        <w:pStyle w:val="Secao"/>
        <w:numPr>
          <w:ilvl w:val="2"/>
          <w:numId w:val="4"/>
        </w:numPr>
        <w:spacing w:before="360" w:after="360"/>
      </w:pPr>
      <w:bookmarkStart w:id="5" w:name="_Toc373787498"/>
      <w:r>
        <w:t>História do SLAC como motivação</w:t>
      </w:r>
      <w:bookmarkEnd w:id="5"/>
    </w:p>
    <w:p w:rsidR="006E3FA8" w:rsidRPr="00151D7A" w:rsidRDefault="006E3FA8" w:rsidP="006E3FA8">
      <w:r w:rsidRPr="00151D7A">
        <w:t xml:space="preserve">A oportunidade de aplicar os conceitos de web semântica </w:t>
      </w:r>
      <w:r>
        <w:t>no</w:t>
      </w:r>
      <w:r w:rsidRPr="00151D7A">
        <w:t xml:space="preserve"> cenário</w:t>
      </w:r>
      <w:r>
        <w:t xml:space="preserve"> real</w:t>
      </w:r>
      <w:r w:rsidRPr="00151D7A">
        <w:t xml:space="preserve"> foi proporcionada graças a uma parceria entre o Grupo de Engenharia do Conhecimento na Universidade Federal do Rio de Janeiro (GRECO)</w:t>
      </w:r>
      <w:r w:rsidR="00315033">
        <w:rPr>
          <w:rStyle w:val="FootnoteReference"/>
        </w:rPr>
        <w:footnoteReference w:id="1"/>
      </w:r>
      <w:r w:rsidRPr="00151D7A">
        <w:t xml:space="preserve">, representado </w:t>
      </w:r>
      <w:r>
        <w:t>pela</w:t>
      </w:r>
      <w:r w:rsidR="00315033">
        <w:t xml:space="preserve"> Profa. Dr.</w:t>
      </w:r>
      <w:r>
        <w:t xml:space="preserve"> </w:t>
      </w:r>
      <w:r w:rsidRPr="00151D7A">
        <w:t xml:space="preserve">Maria Luiza Machado Campos, e o SLAC </w:t>
      </w:r>
      <w:r>
        <w:t xml:space="preserve">Stanford </w:t>
      </w:r>
      <w:r w:rsidRPr="00151D7A">
        <w:t>National Accelerator Laboratory (SLAC)</w:t>
      </w:r>
      <w:r w:rsidR="0027370E">
        <w:rPr>
          <w:rStyle w:val="FootnoteReference"/>
        </w:rPr>
        <w:footnoteReference w:id="2"/>
      </w:r>
      <w:r w:rsidRPr="00151D7A">
        <w:t xml:space="preserve">, operado pela Universidade de Stanford, representado por </w:t>
      </w:r>
      <w:r w:rsidR="00315033">
        <w:t xml:space="preserve">Prof. Dr. </w:t>
      </w:r>
      <w:r w:rsidRPr="00151D7A">
        <w:t xml:space="preserve">Bebo White e </w:t>
      </w:r>
      <w:r w:rsidR="00315033">
        <w:t xml:space="preserve">Prof. Dr. </w:t>
      </w:r>
      <w:r w:rsidRPr="00151D7A">
        <w:t>Les Cottrell. Este trabalho teve origem como parte do programa de intercâmbio do Governo Federal do Brasil, conhecido como Ciência sem Fronteiras</w:t>
      </w:r>
      <w:r w:rsidR="0027370E">
        <w:rPr>
          <w:rStyle w:val="FootnoteReference"/>
        </w:rPr>
        <w:footnoteReference w:id="3"/>
      </w:r>
      <w:r w:rsidRPr="00151D7A">
        <w:t xml:space="preserve">. Nesse programa, o aluno em intercâmbio completa um ano letivo numa </w:t>
      </w:r>
      <w:r>
        <w:t>universidade</w:t>
      </w:r>
      <w:r w:rsidRPr="00151D7A">
        <w:t xml:space="preserve"> do exterior e</w:t>
      </w:r>
      <w:r>
        <w:t xml:space="preserve"> depois</w:t>
      </w:r>
      <w:r w:rsidRPr="00151D7A">
        <w:t xml:space="preserve"> permanece três meses em um programa de estágio supervisionado </w:t>
      </w:r>
      <w:r>
        <w:t>em expediente integral, o qual foi desenvolvido no SLAC.</w:t>
      </w:r>
    </w:p>
    <w:p w:rsidR="002C2064" w:rsidRPr="00404F1F" w:rsidRDefault="006E3FA8" w:rsidP="006E3FA8">
      <w:r>
        <w:t>O SLAC é um laboratório respeitado, especializado em aceleração de partículas atômicas</w:t>
      </w:r>
      <w:r w:rsidR="0027370E">
        <w:t>. Esses tipos de pesquisa científica, em especial de ciências físicas, historicamente demonstram impulsionar o desenvolvimento tecnológico</w:t>
      </w:r>
      <w:r w:rsidR="007C684E">
        <w:t xml:space="preserve"> de novas áreas</w:t>
      </w:r>
      <w:r w:rsidR="0027370E">
        <w:t xml:space="preserve">, especialmente da computação. </w:t>
      </w:r>
      <w:r w:rsidR="002C2064">
        <w:t>A propósito, foi também de um laboratório renomado especializado em física de partículas, o CERN (European Organization for Nuclear Research)</w:t>
      </w:r>
      <w:r w:rsidR="00190B90">
        <w:rPr>
          <w:rStyle w:val="FootnoteReference"/>
        </w:rPr>
        <w:footnoteReference w:id="4"/>
      </w:r>
      <w:r w:rsidR="002C2064">
        <w:t>, – atualmente na mídia pelo prêmio Nobel de Física de 2013 pelo descobrimento do bóson de Higgs</w:t>
      </w:r>
      <w:r w:rsidR="00404F1F">
        <w:t xml:space="preserve"> (NOBEL PRIZE, 2013) </w:t>
      </w:r>
      <w:r w:rsidR="002C2064">
        <w:t xml:space="preserve">–, que se originou o projeto conhecido como o nascimento da World Wide Web proposto em 1990 por </w:t>
      </w:r>
      <w:r w:rsidR="00404F1F">
        <w:t xml:space="preserve">Berners-Lee e </w:t>
      </w:r>
      <w:r w:rsidR="002C2064">
        <w:t>R. Cailliau</w:t>
      </w:r>
      <w:r w:rsidR="00404F1F">
        <w:t xml:space="preserve">, sendo </w:t>
      </w:r>
      <w:r w:rsidR="00A46B98">
        <w:t xml:space="preserve">Lee </w:t>
      </w:r>
      <w:r w:rsidR="00404F1F">
        <w:t>quem propôs a web semântica (</w:t>
      </w:r>
      <w:r w:rsidR="00404F1F" w:rsidRPr="00404F1F">
        <w:t>BERNERS-LEE</w:t>
      </w:r>
      <w:r w:rsidR="00404F1F">
        <w:t>, 1998).</w:t>
      </w:r>
    </w:p>
    <w:p w:rsidR="006E3FA8" w:rsidRDefault="007C684E" w:rsidP="006E3FA8">
      <w:r>
        <w:t xml:space="preserve">Adicionalmente, também em </w:t>
      </w:r>
      <w:r w:rsidR="006E3FA8">
        <w:t xml:space="preserve">1990, cientistas do SLAC receberam o prêmio Nobel de Física pelas investigações pioneiras para o desenvolvimento do modelo da partícula subatômica </w:t>
      </w:r>
      <w:r w:rsidR="006E3FA8">
        <w:rPr>
          <w:i/>
        </w:rPr>
        <w:t>quark</w:t>
      </w:r>
      <w:r w:rsidR="00366D6E">
        <w:rPr>
          <w:i/>
        </w:rPr>
        <w:t xml:space="preserve"> </w:t>
      </w:r>
      <w:r w:rsidR="00366D6E">
        <w:t>(WHEELER, 2006).</w:t>
      </w:r>
      <w:r w:rsidR="006E3FA8">
        <w:t xml:space="preserve"> </w:t>
      </w:r>
      <w:r w:rsidR="00366D6E">
        <w:t xml:space="preserve">Ademais, </w:t>
      </w:r>
      <w:r w:rsidR="00843254">
        <w:t xml:space="preserve">Les Cottrell – </w:t>
      </w:r>
      <w:r w:rsidR="006E3FA8">
        <w:t>líder da equipe de com</w:t>
      </w:r>
      <w:r>
        <w:t xml:space="preserve">putação do time responsável por esse Nobel e </w:t>
      </w:r>
      <w:r w:rsidR="006E3FA8">
        <w:t xml:space="preserve">chefe atual do departamento de </w:t>
      </w:r>
      <w:r w:rsidR="00843254">
        <w:t>redes e telecomunicação do SLAC – e Bebo White –</w:t>
      </w:r>
      <w:r w:rsidR="006E3FA8">
        <w:t xml:space="preserve"> especialista em ciências da web e conselheiro no SLAC</w:t>
      </w:r>
      <w:r w:rsidR="00843254">
        <w:t xml:space="preserve"> –</w:t>
      </w:r>
      <w:r w:rsidR="006E3FA8">
        <w:t xml:space="preserve"> fizeram parte da equipe responsável pela instalação do</w:t>
      </w:r>
      <w:r w:rsidR="00843254">
        <w:t xml:space="preserve"> p</w:t>
      </w:r>
      <w:r w:rsidR="006E3FA8">
        <w:t xml:space="preserve">rimeiro servidor World Wide </w:t>
      </w:r>
      <w:r w:rsidR="006E3FA8">
        <w:lastRenderedPageBreak/>
        <w:t>Web no SLAC e primeiro fora da Europa. Além disso, Cottrell é o líder e idealizador do projeto utilizado como cenário por este trabalho, o projeto PingER.</w:t>
      </w:r>
    </w:p>
    <w:p w:rsidR="006E3FA8" w:rsidRDefault="006E3FA8" w:rsidP="006E3FA8">
      <w:r>
        <w:t>Cottrel</w:t>
      </w:r>
      <w:r w:rsidR="007C684E">
        <w:t xml:space="preserve">l, Bebo e Maria Luiza e equipe </w:t>
      </w:r>
      <w:r>
        <w:t>supervisionaram e auxiliaram diretamente este trabalho.</w:t>
      </w:r>
    </w:p>
    <w:p w:rsidR="006E3FA8" w:rsidRDefault="006E3FA8" w:rsidP="006E3FA8">
      <w:r>
        <w:t xml:space="preserve">Sendo assim, além de estar na historicamente prestigiada Universidade de Stanford, todos esses fatores e ambiente colaboraram efetivamente </w:t>
      </w:r>
      <w:r w:rsidR="00843254">
        <w:t xml:space="preserve">para a motivação deste trabalho, cujo </w:t>
      </w:r>
      <w:r w:rsidR="007A73B3">
        <w:t>objetivo</w:t>
      </w:r>
      <w:r w:rsidR="00843254">
        <w:t xml:space="preserve"> é aplicar os conceitos de web semântica num cenário</w:t>
      </w:r>
      <w:r w:rsidR="00BE3BE3">
        <w:t xml:space="preserve"> real (do PingER) e abrir</w:t>
      </w:r>
      <w:r w:rsidR="00843254">
        <w:t xml:space="preserve"> os dados no formato de </w:t>
      </w:r>
      <w:r w:rsidR="004235F6">
        <w:t>Dados Abertos Interligados (</w:t>
      </w:r>
      <w:r w:rsidR="00843254" w:rsidRPr="004235F6">
        <w:rPr>
          <w:i/>
        </w:rPr>
        <w:t>Linked Open Data</w:t>
      </w:r>
      <w:r w:rsidR="004235F6">
        <w:t xml:space="preserve"> – LOD)</w:t>
      </w:r>
      <w:r w:rsidR="00843254">
        <w:t>.</w:t>
      </w:r>
    </w:p>
    <w:p w:rsidR="00843254" w:rsidRDefault="00843254" w:rsidP="00F20FC3">
      <w:pPr>
        <w:pStyle w:val="Secao"/>
        <w:numPr>
          <w:ilvl w:val="2"/>
          <w:numId w:val="4"/>
        </w:numPr>
        <w:spacing w:before="360" w:after="360"/>
      </w:pPr>
      <w:bookmarkStart w:id="6" w:name="_Toc373787499"/>
      <w:r>
        <w:t>Cenário real: PingER</w:t>
      </w:r>
      <w:bookmarkEnd w:id="6"/>
    </w:p>
    <w:p w:rsidR="006E3FA8" w:rsidRPr="00366D6E" w:rsidRDefault="00843254" w:rsidP="00366D6E">
      <w:r>
        <w:t>O cenário d</w:t>
      </w:r>
      <w:r w:rsidR="000C1CA9">
        <w:t>este</w:t>
      </w:r>
      <w:r>
        <w:t xml:space="preserve"> trabalho é o projeto PingER (Ping End-to-end Reporting), que </w:t>
      </w:r>
      <w:r w:rsidR="006E3FA8">
        <w:t>monitora o desempenho de links de Internet ao redor do mundo. Foi d</w:t>
      </w:r>
      <w:r w:rsidR="006E3FA8" w:rsidRPr="007C21C5">
        <w:t>esenvolvido pelo Grupo IEPM (Internet End-to-end Performance Monitoring)</w:t>
      </w:r>
      <w:r w:rsidR="00366D6E">
        <w:rPr>
          <w:rStyle w:val="FootnoteReference"/>
        </w:rPr>
        <w:footnoteReference w:id="5"/>
      </w:r>
      <w:r w:rsidR="00366D6E">
        <w:t xml:space="preserve"> no SLAC </w:t>
      </w:r>
      <w:r w:rsidR="006E3FA8">
        <w:t>e é</w:t>
      </w:r>
      <w:r w:rsidR="006E3FA8" w:rsidRPr="007C21C5">
        <w:t xml:space="preserve"> </w:t>
      </w:r>
      <w:r w:rsidR="006E3FA8">
        <w:t xml:space="preserve">liderado pelo departamento de redes e telecomunicações, na divisão de Computação no SLAC. </w:t>
      </w:r>
      <w:r w:rsidR="006E3FA8" w:rsidRPr="007C21C5">
        <w:t xml:space="preserve">PingER tem dados </w:t>
      </w:r>
      <w:r w:rsidR="006E3FA8">
        <w:t xml:space="preserve">de monitoramento da qualidade de links de Internet </w:t>
      </w:r>
      <w:r w:rsidR="006E3FA8" w:rsidRPr="007C21C5">
        <w:t>desde 1998</w:t>
      </w:r>
      <w:r w:rsidR="006E3FA8">
        <w:t xml:space="preserve"> até os dias de hoje. O projeto descreve medições de cerca de 80 </w:t>
      </w:r>
      <w:r w:rsidR="006E3FA8" w:rsidRPr="00366D6E">
        <w:t>nós monitores p</w:t>
      </w:r>
      <w:r w:rsidR="006E3FA8">
        <w:t>ara mais de 800</w:t>
      </w:r>
      <w:r w:rsidR="006E3FA8" w:rsidRPr="00366D6E">
        <w:t xml:space="preserve"> nós monitorados</w:t>
      </w:r>
      <w:r w:rsidR="00366D6E" w:rsidRPr="00366D6E">
        <w:t xml:space="preserve"> </w:t>
      </w:r>
      <w:r w:rsidR="00366D6E">
        <w:t>ao redor do mundo (cerca de 8500</w:t>
      </w:r>
      <w:r w:rsidR="006E3FA8">
        <w:t xml:space="preserve"> pares) em mais de 160 países, cobrindo 99% da população mundial conectada à Internet </w:t>
      </w:r>
      <w:r w:rsidR="00366D6E">
        <w:t>(COTTRELL, 2001)</w:t>
      </w:r>
      <w:r w:rsidR="006E3FA8">
        <w:t>.</w:t>
      </w:r>
      <w:r w:rsidR="00366D6E">
        <w:t xml:space="preserve"> Uma descrição mais aprofundada sobre o domínio do PingER, o que seus dados medem e como s</w:t>
      </w:r>
      <w:r w:rsidR="004235F6">
        <w:t>ão acessados será apresentada na seção 4.1</w:t>
      </w:r>
      <w:r w:rsidR="00366D6E">
        <w:t xml:space="preserve"> quando analisaremos o domínio do PingER.</w:t>
      </w:r>
    </w:p>
    <w:p w:rsidR="006E3FA8" w:rsidRPr="0090488B" w:rsidRDefault="00247B11" w:rsidP="006E3FA8">
      <w:r>
        <w:t>Cottrell (2011) explica</w:t>
      </w:r>
      <w:r w:rsidR="006E3FA8" w:rsidRPr="0090488B">
        <w:t xml:space="preserve"> que os dados obtidos nas medições do projeto PingER provê várias aplicações de cunho: </w:t>
      </w:r>
    </w:p>
    <w:p w:rsidR="006E3FA8" w:rsidRPr="006B590E" w:rsidRDefault="006E3FA8" w:rsidP="006E3FA8">
      <w:pPr>
        <w:pStyle w:val="ListParagraph"/>
        <w:rPr>
          <w:lang w:val="pt-BR"/>
        </w:rPr>
      </w:pPr>
      <w:r w:rsidRPr="006B590E">
        <w:rPr>
          <w:lang w:val="pt-BR"/>
        </w:rPr>
        <w:t xml:space="preserve">Técnico. Dados sobre fácil monitoramento de métricas de rede como </w:t>
      </w:r>
      <w:r w:rsidRPr="00BF4D65">
        <w:rPr>
          <w:i/>
          <w:lang w:val="pt-BR"/>
        </w:rPr>
        <w:t>throughput,</w:t>
      </w:r>
      <w:r w:rsidRPr="006B590E">
        <w:rPr>
          <w:lang w:val="pt-BR"/>
        </w:rPr>
        <w:t xml:space="preserve"> perda de pacotes, tempos de resposta, medidas de um link em particular, etc.</w:t>
      </w:r>
    </w:p>
    <w:p w:rsidR="006E3FA8" w:rsidRPr="006B590E" w:rsidRDefault="006E3FA8" w:rsidP="006E3FA8">
      <w:pPr>
        <w:pStyle w:val="ListParagraph"/>
        <w:rPr>
          <w:lang w:val="pt-BR"/>
        </w:rPr>
      </w:pPr>
      <w:r w:rsidRPr="006B590E">
        <w:rPr>
          <w:lang w:val="pt-BR"/>
        </w:rPr>
        <w:t>Econômico. Baseados nas descobertas proporcionadas pelos dados do PingER, uma recomendação pode ser feita para auxiliar no suporte à decisão de uma pessoa ou instituição de aumentar a banda de Internet de um determinado lugar.</w:t>
      </w:r>
    </w:p>
    <w:p w:rsidR="006E3FA8" w:rsidRPr="00232792" w:rsidRDefault="006E3FA8" w:rsidP="006E3FA8">
      <w:pPr>
        <w:pStyle w:val="ListParagraph"/>
      </w:pPr>
      <w:r w:rsidRPr="006B590E">
        <w:rPr>
          <w:lang w:val="pt-BR"/>
        </w:rPr>
        <w:t xml:space="preserve">Detecção de problemas. Os dados podem ser utilizados para identificar algum problema relacionado à rede de Internet de algum lugar específico. Quando e onde ocorreu o problema, se ainda está ocorrendo, etc. </w:t>
      </w:r>
      <w:r w:rsidRPr="00232792">
        <w:t xml:space="preserve">Análises quantitativas e qualitativas são disponibilizadas. </w:t>
      </w:r>
    </w:p>
    <w:p w:rsidR="006E3FA8" w:rsidRPr="006B590E" w:rsidRDefault="006E3FA8" w:rsidP="006E3FA8">
      <w:pPr>
        <w:pStyle w:val="ListParagraph"/>
        <w:rPr>
          <w:lang w:val="pt-BR"/>
        </w:rPr>
      </w:pPr>
      <w:r w:rsidRPr="006B590E">
        <w:rPr>
          <w:lang w:val="pt-BR"/>
        </w:rPr>
        <w:lastRenderedPageBreak/>
        <w:t>Colaborativo. Para a colaboração entre cientistas e acadêmicos, um certo grau de qualidade de link é necessário. Diversas métricas providas pelos dados do PingER possibilitam medir a qualidade dos links.</w:t>
      </w:r>
    </w:p>
    <w:p w:rsidR="006E3FA8" w:rsidRPr="006B590E" w:rsidRDefault="004235F6" w:rsidP="006E3FA8">
      <w:pPr>
        <w:pStyle w:val="ListParagraph"/>
        <w:rPr>
          <w:lang w:val="pt-BR"/>
        </w:rPr>
      </w:pPr>
      <w:r>
        <w:rPr>
          <w:lang w:val="pt-BR"/>
        </w:rPr>
        <w:t>Quantificação</w:t>
      </w:r>
      <w:r w:rsidR="006E3FA8" w:rsidRPr="006B590E">
        <w:rPr>
          <w:lang w:val="pt-BR"/>
        </w:rPr>
        <w:t xml:space="preserve"> </w:t>
      </w:r>
      <w:r>
        <w:rPr>
          <w:lang w:val="pt-BR"/>
        </w:rPr>
        <w:t>d</w:t>
      </w:r>
      <w:r w:rsidR="006E3FA8" w:rsidRPr="006B590E">
        <w:rPr>
          <w:lang w:val="pt-BR"/>
        </w:rPr>
        <w:t>o impacto de eventos. Os dados do PingER têm sido usados para mostrar o impacto da Internet em cortes de cabos submarinos, terremotos e tsunamis, impacto de novas conexões, etc.</w:t>
      </w:r>
    </w:p>
    <w:p w:rsidR="006E3FA8" w:rsidRPr="00232792" w:rsidRDefault="006E3FA8" w:rsidP="006E3FA8">
      <w:pPr>
        <w:pStyle w:val="ListParagraph"/>
      </w:pPr>
      <w:r w:rsidRPr="006B590E">
        <w:rPr>
          <w:lang w:val="pt-BR"/>
        </w:rPr>
        <w:t xml:space="preserve">Roteamento. PingER pode ser usado para auxiliar a identificação de roteamentos inapropriados estendendo </w:t>
      </w:r>
      <w:r w:rsidRPr="00BF4D65">
        <w:rPr>
          <w:i/>
          <w:lang w:val="pt-BR"/>
        </w:rPr>
        <w:t>Round Trip Times</w:t>
      </w:r>
      <w:r w:rsidRPr="006B590E">
        <w:rPr>
          <w:lang w:val="pt-BR"/>
        </w:rPr>
        <w:t xml:space="preserve">. </w:t>
      </w:r>
      <w:r w:rsidRPr="00232792">
        <w:t>Também pode ser utilizado para escolher a melhor rota.</w:t>
      </w:r>
    </w:p>
    <w:p w:rsidR="006E3FA8" w:rsidRDefault="006E3FA8" w:rsidP="006E3FA8">
      <w:r>
        <w:t>Adicionalmente, PingER possui vários casos de estudo que demonstram na prática as aplicações dos dados colhidos pelo projeto. Por exemplo, alguns objetos de estudo que puderam ser identificados utilizando exclusivamente os dados do PingER</w:t>
      </w:r>
      <w:r w:rsidR="00247B11">
        <w:t xml:space="preserve"> (COTTRELL, 2013)</w:t>
      </w:r>
      <w:r>
        <w:t xml:space="preserve">: </w:t>
      </w:r>
    </w:p>
    <w:p w:rsidR="006E3FA8" w:rsidRPr="006B590E" w:rsidRDefault="006E3FA8" w:rsidP="006E3FA8">
      <w:pPr>
        <w:pStyle w:val="ListParagraph"/>
        <w:rPr>
          <w:lang w:val="pt-BR"/>
        </w:rPr>
      </w:pPr>
      <w:r w:rsidRPr="006B590E">
        <w:rPr>
          <w:lang w:val="pt-BR"/>
        </w:rPr>
        <w:t>Em setembro de 2013, os dados apontavam para uma desconexão súbita do Sudão da Internet;</w:t>
      </w:r>
    </w:p>
    <w:p w:rsidR="006E3FA8" w:rsidRPr="006B590E" w:rsidRDefault="006E3FA8" w:rsidP="006E3FA8">
      <w:pPr>
        <w:pStyle w:val="ListParagraph"/>
        <w:rPr>
          <w:lang w:val="pt-BR"/>
        </w:rPr>
      </w:pPr>
      <w:r w:rsidRPr="006B590E">
        <w:rPr>
          <w:lang w:val="pt-BR"/>
        </w:rPr>
        <w:t>Os dados possibilitaram identificar que a Síria ficou off-line por 20 horas entre os dias 7 e 8 de maio de 2013;</w:t>
      </w:r>
    </w:p>
    <w:p w:rsidR="006E3FA8" w:rsidRPr="006B590E" w:rsidRDefault="006E3FA8" w:rsidP="006E3FA8">
      <w:pPr>
        <w:pStyle w:val="ListParagraph"/>
        <w:rPr>
          <w:lang w:val="pt-BR"/>
        </w:rPr>
      </w:pPr>
      <w:r w:rsidRPr="006B590E">
        <w:rPr>
          <w:lang w:val="pt-BR"/>
        </w:rPr>
        <w:t>Em 27 de fevereiro de 2010, os dados de monitoramento da Internet no Chile foram perturbados consideravelmente, condizendo com o terremoto de escalas desastrosas que aconteceu neste dia no Chile. Isso contribui para quantificar o impacto desse tipo de evento;</w:t>
      </w:r>
    </w:p>
    <w:p w:rsidR="006E3FA8" w:rsidRPr="006B590E" w:rsidRDefault="006E3FA8" w:rsidP="006E3FA8">
      <w:pPr>
        <w:pStyle w:val="ListParagraph"/>
        <w:rPr>
          <w:lang w:val="pt-BR"/>
        </w:rPr>
      </w:pPr>
      <w:r w:rsidRPr="006B590E">
        <w:rPr>
          <w:lang w:val="pt-BR"/>
        </w:rPr>
        <w:t>Os dados do PingER demonstram uma melhoria linear da Internet no Brasil entre Janeiro e Julho de 2001;</w:t>
      </w:r>
    </w:p>
    <w:p w:rsidR="006E3FA8" w:rsidRPr="006B590E" w:rsidRDefault="006E3FA8" w:rsidP="006E3FA8">
      <w:pPr>
        <w:pStyle w:val="ListParagraph"/>
        <w:rPr>
          <w:lang w:val="pt-BR"/>
        </w:rPr>
      </w:pPr>
      <w:r w:rsidRPr="006B590E">
        <w:rPr>
          <w:lang w:val="pt-BR"/>
        </w:rPr>
        <w:t>Utilizando os dados, é possível distinguir que áreas da África tem uma conexão pior e que precisam de esforços mais urgentemente.</w:t>
      </w:r>
    </w:p>
    <w:p w:rsidR="006E3FA8" w:rsidRDefault="006E3FA8" w:rsidP="006E3FA8">
      <w:r>
        <w:t xml:space="preserve">Analisando esses aspectos, conclui-se que os dados providos pelo projeto PingER são consideravelmente úteis e importantes. Por medirem a qualidade </w:t>
      </w:r>
      <w:r w:rsidR="008F7623">
        <w:t xml:space="preserve">da Internet em várias perspectivas </w:t>
      </w:r>
      <w:r>
        <w:t>ao redor do mundo, são capazes de identificar eventos, situações ou lugares críticos que precisam da Internet e do acesso à informação. Isso tudo contribui</w:t>
      </w:r>
      <w:r w:rsidR="008F7623">
        <w:t>u</w:t>
      </w:r>
      <w:r>
        <w:t xml:space="preserve"> para o crescimento tecnológico, social e educacional da sociedade ao redor do mundo. Dessa forma, a importância do projeto também atuou como motivador deste trabalho.</w:t>
      </w:r>
    </w:p>
    <w:p w:rsidR="00C85AF9" w:rsidRDefault="00C85AF9" w:rsidP="00E24F8F">
      <w:pPr>
        <w:pStyle w:val="Secao"/>
        <w:spacing w:before="360" w:after="360"/>
      </w:pPr>
      <w:bookmarkStart w:id="8" w:name="_Toc373787500"/>
      <w:r>
        <w:lastRenderedPageBreak/>
        <w:t>Objetivo: PingER Linked Open Data</w:t>
      </w:r>
      <w:bookmarkEnd w:id="8"/>
    </w:p>
    <w:p w:rsidR="0040444F" w:rsidRDefault="006E3FA8" w:rsidP="005315B6">
      <w:r>
        <w:t>Por</w:t>
      </w:r>
      <w:r w:rsidR="0040444F">
        <w:t xml:space="preserve"> todos</w:t>
      </w:r>
      <w:r>
        <w:t xml:space="preserve"> </w:t>
      </w:r>
      <w:r w:rsidR="00C85AF9">
        <w:t>os</w:t>
      </w:r>
      <w:r>
        <w:t xml:space="preserve"> motivos</w:t>
      </w:r>
      <w:r w:rsidR="00C85AF9">
        <w:t xml:space="preserve"> da</w:t>
      </w:r>
      <w:r w:rsidR="005315B6">
        <w:t>s seções</w:t>
      </w:r>
      <w:r w:rsidR="00C85AF9">
        <w:t xml:space="preserve"> anterior</w:t>
      </w:r>
      <w:r w:rsidR="005315B6">
        <w:t>es</w:t>
      </w:r>
      <w:r>
        <w:t>, e</w:t>
      </w:r>
      <w:r w:rsidRPr="00C27CC4">
        <w:t>ste trabalho de conclusão de curso tem por objetivo</w:t>
      </w:r>
      <w:r w:rsidR="00574087">
        <w:t>, após</w:t>
      </w:r>
      <w:r>
        <w:t xml:space="preserve"> reunir </w:t>
      </w:r>
      <w:r w:rsidR="00775463">
        <w:t xml:space="preserve">os </w:t>
      </w:r>
      <w:r w:rsidR="002A2AB2">
        <w:t>elementos</w:t>
      </w:r>
      <w:r w:rsidR="0040444F">
        <w:t xml:space="preserve"> </w:t>
      </w:r>
      <w:r w:rsidR="00775463">
        <w:t xml:space="preserve">conceituais e tecnológicos </w:t>
      </w:r>
      <w:r w:rsidRPr="00C27CC4">
        <w:t>da web semântica</w:t>
      </w:r>
      <w:r w:rsidR="00574087">
        <w:t>, desenvolver um projeto para publicar dados do PingER em Linked Open Data</w:t>
      </w:r>
      <w:r w:rsidR="0040444F">
        <w:t>.</w:t>
      </w:r>
      <w:r w:rsidR="00574087">
        <w:t xml:space="preserve"> A esse projeto deu-se o nome de PingER Linked Open Data</w:t>
      </w:r>
      <w:r w:rsidR="00F741E1">
        <w:rPr>
          <w:rStyle w:val="FootnoteReference"/>
        </w:rPr>
        <w:footnoteReference w:id="6"/>
      </w:r>
      <w:r w:rsidR="00574087">
        <w:t>.</w:t>
      </w:r>
      <w:r w:rsidR="005315B6">
        <w:t xml:space="preserve"> Como consequência do desenvolvimento do projeto, foi proposto um Processo de Publicação de Linked Open Data o qual reúne orientações de como publicar dados em LOD, enfatizando as vantagens proporcionadas pela publicação nesse formato.</w:t>
      </w:r>
    </w:p>
    <w:p w:rsidR="0040444F" w:rsidRDefault="00CD7D72" w:rsidP="0040444F">
      <w:r>
        <w:t xml:space="preserve">O </w:t>
      </w:r>
      <w:r w:rsidR="00574087">
        <w:t>projeto PingER Linked Open Data</w:t>
      </w:r>
      <w:r w:rsidR="0040444F">
        <w:t xml:space="preserve"> será mostrado detalhadamente, desde o início da sua concepção até a fase de consumo e aplicações dos dados. T</w:t>
      </w:r>
      <w:r w:rsidR="0040444F" w:rsidRPr="00C27CC4">
        <w:t xml:space="preserve">odos os benefícios proporcionados </w:t>
      </w:r>
      <w:r w:rsidR="0040444F">
        <w:t xml:space="preserve">pela utilização das tecnologias de web semântica </w:t>
      </w:r>
      <w:r w:rsidR="0040444F" w:rsidRPr="00C27CC4">
        <w:t xml:space="preserve">serão </w:t>
      </w:r>
      <w:r w:rsidR="0063435D">
        <w:t>enfatizados</w:t>
      </w:r>
      <w:r w:rsidR="0040444F">
        <w:t xml:space="preserve"> neste projeto</w:t>
      </w:r>
      <w:r w:rsidR="0040444F" w:rsidRPr="00C27CC4">
        <w:t xml:space="preserve">, </w:t>
      </w:r>
      <w:r w:rsidR="0063435D">
        <w:t>evidenciando</w:t>
      </w:r>
      <w:r w:rsidR="0040444F" w:rsidRPr="00C27CC4">
        <w:t xml:space="preserve"> o que </w:t>
      </w:r>
      <w:r w:rsidR="0063435D">
        <w:t>ela</w:t>
      </w:r>
      <w:r w:rsidR="0040444F" w:rsidRPr="00C27CC4">
        <w:t xml:space="preserve"> se propõe a resolver e melhorar</w:t>
      </w:r>
      <w:r w:rsidR="0040444F">
        <w:t>. Entretanto, as dificuldades encontradas até o produto final também serão ressaltadas.</w:t>
      </w:r>
    </w:p>
    <w:p w:rsidR="00846967" w:rsidRPr="002F1E9E" w:rsidRDefault="00846967" w:rsidP="00846967">
      <w:r w:rsidRPr="00B44C63">
        <w:t>Quanto à estrutura desta monografia, no capítulo 2 será feita uma revisão da literatura da web semântica, focando essencialmente nos aspectos práticos fundamentais e essenciais com o objetivo de publicar dados em LOD.</w:t>
      </w:r>
      <w:r w:rsidR="005315B6">
        <w:t xml:space="preserve"> </w:t>
      </w:r>
      <w:r w:rsidRPr="00B44C63">
        <w:t xml:space="preserve">No capítulo 3, será apresentada </w:t>
      </w:r>
      <w:r w:rsidR="005315B6">
        <w:t>a proposta de abordagem do P</w:t>
      </w:r>
      <w:r w:rsidRPr="00B44C63">
        <w:t xml:space="preserve">rocesso de </w:t>
      </w:r>
      <w:r w:rsidR="005315B6">
        <w:t xml:space="preserve">Publicação </w:t>
      </w:r>
      <w:r w:rsidR="0053117A">
        <w:t>de</w:t>
      </w:r>
      <w:r w:rsidR="005315B6">
        <w:t xml:space="preserve"> LOD. </w:t>
      </w:r>
      <w:r w:rsidRPr="00B44C63">
        <w:t xml:space="preserve">No capítulo 4, todo o processo apresentado no capítulo 3 será </w:t>
      </w:r>
      <w:r w:rsidRPr="002F1E9E">
        <w:t>aplicado ao domínio do PingER, apresentando na prática os aspectos tecnológicos da abordagem, ratificando o sucesso das soluções bem como toda a dificuldade até chegar lá.</w:t>
      </w:r>
      <w:r w:rsidR="005315B6" w:rsidRPr="002F1E9E">
        <w:t xml:space="preserve"> Finalmente, o</w:t>
      </w:r>
      <w:r w:rsidRPr="002F1E9E">
        <w:t xml:space="preserve"> capítulo 5 concluirá sintetizando os principais pontos dos capítulos 2, 3 e 4 e resumirá os benefícios proporcionados por este projeto de pesquisa e desenvolvimento. Também listará trabalhos futuros relacionados tanto </w:t>
      </w:r>
      <w:r w:rsidR="0068737F" w:rsidRPr="002F1E9E">
        <w:t>à</w:t>
      </w:r>
      <w:r w:rsidRPr="002F1E9E">
        <w:t xml:space="preserve"> web semântica em geral quanto ao projeto PingER LOD.</w:t>
      </w:r>
    </w:p>
    <w:p w:rsidR="0040444F" w:rsidRDefault="0040444F" w:rsidP="006E3FA8"/>
    <w:p w:rsidR="0040444F" w:rsidRPr="004361BB" w:rsidRDefault="0040444F" w:rsidP="00FD75FA">
      <w:pPr>
        <w:rPr>
          <w:color w:val="FF0000"/>
        </w:rPr>
      </w:pPr>
    </w:p>
    <w:p w:rsidR="004361BB" w:rsidRPr="004361BB" w:rsidRDefault="004361BB" w:rsidP="00FD75FA">
      <w:pPr>
        <w:rPr>
          <w:color w:val="FF0000"/>
        </w:rPr>
      </w:pPr>
    </w:p>
    <w:p w:rsidR="004361BB" w:rsidRPr="004361BB" w:rsidRDefault="004361BB">
      <w:pPr>
        <w:spacing w:after="200" w:line="276" w:lineRule="auto"/>
        <w:ind w:firstLine="0"/>
        <w:rPr>
          <w:color w:val="FF0000"/>
        </w:rPr>
      </w:pPr>
      <w:r w:rsidRPr="004361BB">
        <w:rPr>
          <w:color w:val="FF0000"/>
        </w:rPr>
        <w:br w:type="page"/>
      </w:r>
    </w:p>
    <w:p w:rsidR="00FD75FA" w:rsidRDefault="003E6FA6" w:rsidP="00E24F8F">
      <w:pPr>
        <w:pStyle w:val="Capitulo"/>
        <w:spacing w:before="360" w:after="360"/>
      </w:pPr>
      <w:bookmarkStart w:id="9" w:name="_Toc373787501"/>
      <w:r>
        <w:lastRenderedPageBreak/>
        <w:t>F</w:t>
      </w:r>
      <w:r w:rsidR="00FD75FA">
        <w:t>undamentos da web semântica</w:t>
      </w:r>
      <w:bookmarkEnd w:id="9"/>
    </w:p>
    <w:p w:rsidR="00FD75FA" w:rsidRDefault="00FD75FA" w:rsidP="00E24F8F">
      <w:pPr>
        <w:pStyle w:val="Secao"/>
        <w:spacing w:before="360" w:after="360"/>
      </w:pPr>
      <w:bookmarkStart w:id="10" w:name="_Toc373787502"/>
      <w:r>
        <w:t>Definições fundamentais de Ciência da Web</w:t>
      </w:r>
      <w:bookmarkEnd w:id="10"/>
    </w:p>
    <w:p w:rsidR="00FD75FA" w:rsidRPr="004361BB" w:rsidRDefault="004361BB" w:rsidP="00FD75FA">
      <w:r w:rsidRPr="004361BB">
        <w:t>Antes de prosseguirmos para os detalhes técnicos da Web Semântica, é</w:t>
      </w:r>
      <w:r w:rsidR="00FD75FA" w:rsidRPr="004361BB">
        <w:t xml:space="preserve"> necessário definir alguns termos fundamentais em Ciência da Web.</w:t>
      </w:r>
    </w:p>
    <w:p w:rsidR="001B0A16" w:rsidRPr="001B0A16" w:rsidRDefault="001B0A16" w:rsidP="00F20FC3">
      <w:pPr>
        <w:pStyle w:val="MyListaLetras"/>
        <w:numPr>
          <w:ilvl w:val="0"/>
          <w:numId w:val="20"/>
        </w:numPr>
        <w:spacing w:before="120" w:after="120"/>
      </w:pPr>
      <w:r>
        <w:t>Web</w:t>
      </w:r>
    </w:p>
    <w:p w:rsidR="00FD75FA" w:rsidRPr="00F135A6" w:rsidRDefault="00FD75FA" w:rsidP="001B0A16">
      <w:r w:rsidRPr="001B0A16">
        <w:rPr>
          <w:i/>
        </w:rPr>
        <w:t>World Wide Web</w:t>
      </w:r>
      <w:r w:rsidR="00C665D0">
        <w:t xml:space="preserve"> (WWW) ou simplesmente</w:t>
      </w:r>
      <w:r w:rsidRPr="00F135A6">
        <w:t xml:space="preserve"> web é um sistema de documentos de hipertextos interligados acessado pela Internet. Também é toda a ideia de um sistema aberto que a comunidade mundial utiliza para produzir, consumir e trocar dados e informação.</w:t>
      </w:r>
      <w:r w:rsidR="007200A9">
        <w:t xml:space="preserve"> </w:t>
      </w:r>
      <w:r w:rsidRPr="00F135A6">
        <w:t>Algumas vezes o termo “</w:t>
      </w:r>
      <w:r>
        <w:t>I</w:t>
      </w:r>
      <w:r w:rsidRPr="00F135A6">
        <w:t>nternet” é, de forma mais relaxada, utilizado como sinônimo de web.</w:t>
      </w:r>
    </w:p>
    <w:p w:rsidR="001B0A16" w:rsidRDefault="00FD75FA" w:rsidP="001B0A16">
      <w:pPr>
        <w:pStyle w:val="MyListaLetras"/>
        <w:spacing w:before="120" w:after="120"/>
      </w:pPr>
      <w:r w:rsidRPr="001B0A16">
        <w:t>Dado</w:t>
      </w:r>
      <w:r w:rsidRPr="006B544F">
        <w:t xml:space="preserve"> </w:t>
      </w:r>
    </w:p>
    <w:p w:rsidR="00FD75FA" w:rsidRDefault="00FD75FA" w:rsidP="001B0A16">
      <w:r>
        <w:t xml:space="preserve"> “Informação factual, especialmente organizada para análise ou usada para tomadas de decisão</w:t>
      </w:r>
      <w:r w:rsidR="004361BB">
        <w:t xml:space="preserve">” </w:t>
      </w:r>
      <w:r w:rsidR="004361BB">
        <w:rPr>
          <w:rStyle w:val="FootnoteReference"/>
        </w:rPr>
        <w:footnoteReference w:id="7"/>
      </w:r>
      <w:r w:rsidR="004361BB">
        <w:t>.</w:t>
      </w:r>
      <w:r>
        <w:t xml:space="preserve"> Para Ciência da Computação, é qualquer registro do mundo real que possa ser processado por um computador</w:t>
      </w:r>
      <w:r w:rsidR="004361BB">
        <w:t xml:space="preserve">. </w:t>
      </w:r>
      <w:r>
        <w:t xml:space="preserve">Por exemplo, o número </w:t>
      </w:r>
      <w:r w:rsidRPr="004361BB">
        <w:rPr>
          <w:rStyle w:val="Codigo"/>
        </w:rPr>
        <w:t>46</w:t>
      </w:r>
      <w:r>
        <w:t xml:space="preserve"> ou o conjunto de palavras </w:t>
      </w:r>
      <w:r w:rsidRPr="004361BB">
        <w:rPr>
          <w:rStyle w:val="Codigo"/>
        </w:rPr>
        <w:t>João Alberto</w:t>
      </w:r>
      <w:r>
        <w:t>.</w:t>
      </w:r>
    </w:p>
    <w:p w:rsidR="001B0A16" w:rsidRDefault="00FD75FA" w:rsidP="001B0A16">
      <w:pPr>
        <w:pStyle w:val="MyListaLetras"/>
        <w:spacing w:before="120" w:after="120"/>
      </w:pPr>
      <w:r w:rsidRPr="006B544F">
        <w:t>Informação</w:t>
      </w:r>
    </w:p>
    <w:p w:rsidR="00FD75FA" w:rsidRDefault="00FD75FA" w:rsidP="001B0A16">
      <w:r>
        <w:t>É um dado interpretado de uma mane</w:t>
      </w:r>
      <w:r w:rsidR="00F919E8">
        <w:t xml:space="preserve">ira que seja útil no mundo real. </w:t>
      </w:r>
      <w:r>
        <w:t xml:space="preserve">Por exemplo, entender ou interpretar que o conjunto de caracteres </w:t>
      </w:r>
      <w:r w:rsidR="004361BB" w:rsidRPr="004361BB">
        <w:rPr>
          <w:rStyle w:val="Codigo"/>
        </w:rPr>
        <w:t>Brasil</w:t>
      </w:r>
      <w:r>
        <w:t xml:space="preserve"> é o </w:t>
      </w:r>
      <w:r>
        <w:rPr>
          <w:b/>
        </w:rPr>
        <w:t>nome</w:t>
      </w:r>
      <w:r>
        <w:t xml:space="preserve"> de um lugar que tem uma população </w:t>
      </w:r>
      <w:r w:rsidR="004361BB">
        <w:t xml:space="preserve">e que o número </w:t>
      </w:r>
      <w:r w:rsidRPr="004361BB">
        <w:rPr>
          <w:rStyle w:val="Codigo"/>
        </w:rPr>
        <w:t>201.032.714</w:t>
      </w:r>
      <w:r w:rsidR="004361BB">
        <w:t xml:space="preserve"> é</w:t>
      </w:r>
      <w:r>
        <w:t xml:space="preserve"> a </w:t>
      </w:r>
      <w:r>
        <w:rPr>
          <w:b/>
        </w:rPr>
        <w:t xml:space="preserve">população </w:t>
      </w:r>
      <w:r w:rsidRPr="00B26D06">
        <w:t>d</w:t>
      </w:r>
      <w:r>
        <w:t xml:space="preserve">esse lugar. Apesar </w:t>
      </w:r>
      <w:r w:rsidRPr="0069107F">
        <w:t xml:space="preserve">dessa </w:t>
      </w:r>
      <w:r>
        <w:t>interpretação ser tão natural para humanos, é necessário haver algo a mais para auxiliar os computadores a interpretarem dados, tornando-os em informação útil.</w:t>
      </w:r>
    </w:p>
    <w:p w:rsidR="001B0A16" w:rsidRDefault="00FD75FA" w:rsidP="001B0A16">
      <w:pPr>
        <w:pStyle w:val="MyListaLetras"/>
        <w:spacing w:before="120" w:after="120"/>
      </w:pPr>
      <w:r w:rsidRPr="006B544F">
        <w:t>Metadado</w:t>
      </w:r>
    </w:p>
    <w:p w:rsidR="00FD75FA" w:rsidRPr="005E1AF7" w:rsidRDefault="00FD75FA" w:rsidP="001B0A16">
      <w:r>
        <w:t xml:space="preserve"> “Meta-” é um prefixo grego que significa “depois”, “além”, “junto de”, “sobre</w:t>
      </w:r>
      <w:r w:rsidR="004361BB">
        <w:t xml:space="preserve">” </w:t>
      </w:r>
      <w:r w:rsidR="004361BB">
        <w:rPr>
          <w:rStyle w:val="FootnoteReference"/>
        </w:rPr>
        <w:footnoteReference w:id="8"/>
      </w:r>
      <w:r w:rsidR="004361BB">
        <w:t>.</w:t>
      </w:r>
      <w:r>
        <w:t xml:space="preserve"> Em Ciência da Web, entende-se que metadado é “dado que descreve dado” e é </w:t>
      </w:r>
      <w:r w:rsidR="004361BB">
        <w:t>essencial</w:t>
      </w:r>
      <w:r>
        <w:t xml:space="preserve"> para auxiliar a organização dos dados na</w:t>
      </w:r>
      <w:r w:rsidR="000A5A9C">
        <w:t xml:space="preserve"> web. Nos exemplos anteriores, </w:t>
      </w:r>
      <w:r>
        <w:rPr>
          <w:b/>
        </w:rPr>
        <w:t>população</w:t>
      </w:r>
      <w:r>
        <w:t xml:space="preserve"> seria um me</w:t>
      </w:r>
      <w:r w:rsidR="004361BB">
        <w:t xml:space="preserve">tadado para o dado </w:t>
      </w:r>
      <w:r w:rsidRPr="004361BB">
        <w:rPr>
          <w:rStyle w:val="Codigo"/>
        </w:rPr>
        <w:t>201.032.714</w:t>
      </w:r>
      <w:r>
        <w:t xml:space="preserve">. É importante destacar a importância que os metadados têm para trazer </w:t>
      </w:r>
      <w:r w:rsidRPr="005E1AF7">
        <w:t>a semântica aos dados.</w:t>
      </w:r>
    </w:p>
    <w:p w:rsidR="001B0A16" w:rsidRDefault="001B0A16" w:rsidP="001B0A16">
      <w:pPr>
        <w:pStyle w:val="MyListaLetras"/>
        <w:spacing w:before="120" w:after="120"/>
      </w:pPr>
      <w:r>
        <w:t xml:space="preserve">Estruturação dos dados </w:t>
      </w:r>
    </w:p>
    <w:p w:rsidR="00FD75FA" w:rsidRPr="0069107F" w:rsidRDefault="00FD75FA" w:rsidP="001B0A16">
      <w:r w:rsidRPr="0069107F">
        <w:lastRenderedPageBreak/>
        <w:t xml:space="preserve">Diz-se que os dados em relação a um domínio estão estruturados quando eles estão organizados em </w:t>
      </w:r>
      <w:r>
        <w:t>entidades</w:t>
      </w:r>
      <w:r w:rsidRPr="0069107F">
        <w:t xml:space="preserve"> (ou </w:t>
      </w:r>
      <w:r w:rsidRPr="004361BB">
        <w:t>classes</w:t>
      </w:r>
      <w:r w:rsidRPr="0069107F">
        <w:t xml:space="preserve">) que compartilham as mesmas </w:t>
      </w:r>
      <w:r w:rsidR="004361BB">
        <w:t xml:space="preserve">características (ou </w:t>
      </w:r>
      <w:r w:rsidRPr="0069107F">
        <w:t>propriedades</w:t>
      </w:r>
      <w:r w:rsidR="004361BB">
        <w:t xml:space="preserve"> ou atributos)</w:t>
      </w:r>
      <w:r w:rsidRPr="0069107F">
        <w:t xml:space="preserve">, quando as </w:t>
      </w:r>
      <w:r>
        <w:t>entidades</w:t>
      </w:r>
      <w:r w:rsidRPr="0069107F">
        <w:t xml:space="preserve"> estão classificadas de acordo com alguma taxonomia e indivíduos pertencentes a uma mesma classificação possuem as mesmas propriedades. Por exemplo, criar a </w:t>
      </w:r>
      <w:r>
        <w:t>classe</w:t>
      </w:r>
      <w:r w:rsidRPr="0069107F">
        <w:t xml:space="preserve"> </w:t>
      </w:r>
      <w:r w:rsidRPr="0081525A">
        <w:rPr>
          <w:rStyle w:val="Codigo"/>
        </w:rPr>
        <w:t xml:space="preserve">Lugar com População, </w:t>
      </w:r>
      <w:r w:rsidRPr="0069107F">
        <w:t xml:space="preserve">dizer que todos os lugares </w:t>
      </w:r>
      <w:r>
        <w:t xml:space="preserve">com população </w:t>
      </w:r>
      <w:r w:rsidRPr="0069107F">
        <w:t xml:space="preserve">possuem as propriedades nome e </w:t>
      </w:r>
      <w:r>
        <w:t>população</w:t>
      </w:r>
      <w:r w:rsidRPr="0069107F">
        <w:t xml:space="preserve">. Criar a </w:t>
      </w:r>
      <w:r>
        <w:t>classe</w:t>
      </w:r>
      <w:r w:rsidR="0081525A">
        <w:t xml:space="preserve"> </w:t>
      </w:r>
      <w:r w:rsidRPr="0081525A">
        <w:rPr>
          <w:rStyle w:val="Codigo"/>
        </w:rPr>
        <w:t>País</w:t>
      </w:r>
      <w:r w:rsidRPr="0069107F">
        <w:t>, dizer que todo país é um lugar</w:t>
      </w:r>
      <w:r>
        <w:t xml:space="preserve"> com população</w:t>
      </w:r>
      <w:r w:rsidRPr="0069107F">
        <w:t xml:space="preserve"> </w:t>
      </w:r>
      <w:r>
        <w:t>e</w:t>
      </w:r>
      <w:r w:rsidRPr="0069107F">
        <w:t xml:space="preserve"> que tod</w:t>
      </w:r>
      <w:r>
        <w:t xml:space="preserve">o país </w:t>
      </w:r>
      <w:r w:rsidRPr="0081525A">
        <w:rPr>
          <w:rStyle w:val="Codigo"/>
        </w:rPr>
        <w:t>tem capital</w:t>
      </w:r>
      <w:r>
        <w:t>.</w:t>
      </w:r>
      <w:r w:rsidRPr="0069107F">
        <w:t xml:space="preserve"> Criar os indivíduos </w:t>
      </w:r>
      <w:r w:rsidRPr="0081525A">
        <w:rPr>
          <w:rStyle w:val="Codigo"/>
        </w:rPr>
        <w:t>Brasil</w:t>
      </w:r>
      <w:r w:rsidRPr="0069107F">
        <w:t xml:space="preserve"> e </w:t>
      </w:r>
      <w:r w:rsidRPr="0081525A">
        <w:rPr>
          <w:rStyle w:val="Codigo"/>
        </w:rPr>
        <w:t>Copacabana</w:t>
      </w:r>
      <w:r w:rsidRPr="0069107F">
        <w:t xml:space="preserve"> e dizer que, por serem </w:t>
      </w:r>
      <w:r w:rsidRPr="0081525A">
        <w:rPr>
          <w:rStyle w:val="Codigo"/>
        </w:rPr>
        <w:t>Lugares com População</w:t>
      </w:r>
      <w:r w:rsidRPr="0069107F">
        <w:t xml:space="preserve">, têm </w:t>
      </w:r>
      <w:r w:rsidRPr="0081525A">
        <w:rPr>
          <w:rStyle w:val="Codigo"/>
        </w:rPr>
        <w:t>nome</w:t>
      </w:r>
      <w:r w:rsidRPr="0069107F">
        <w:t xml:space="preserve"> e </w:t>
      </w:r>
      <w:r w:rsidRPr="0081525A">
        <w:rPr>
          <w:rStyle w:val="Codigo"/>
        </w:rPr>
        <w:t>população</w:t>
      </w:r>
      <w:r w:rsidRPr="0069107F">
        <w:t xml:space="preserve">. Porém, somente para </w:t>
      </w:r>
      <w:r w:rsidRPr="0081525A">
        <w:rPr>
          <w:rStyle w:val="Codigo"/>
        </w:rPr>
        <w:t>Brasil</w:t>
      </w:r>
      <w:r w:rsidRPr="0069107F">
        <w:t xml:space="preserve">, uma instância da </w:t>
      </w:r>
      <w:r>
        <w:t>classe</w:t>
      </w:r>
      <w:r w:rsidRPr="0069107F">
        <w:t xml:space="preserve"> </w:t>
      </w:r>
      <w:r w:rsidRPr="0081525A">
        <w:rPr>
          <w:rStyle w:val="Codigo"/>
        </w:rPr>
        <w:t>País</w:t>
      </w:r>
      <w:r w:rsidRPr="0069107F">
        <w:t>,</w:t>
      </w:r>
      <w:r>
        <w:t xml:space="preserve"> faz sentido dizer qual é sua </w:t>
      </w:r>
      <w:r w:rsidRPr="0081525A">
        <w:rPr>
          <w:rStyle w:val="Codigo"/>
        </w:rPr>
        <w:t>capital</w:t>
      </w:r>
      <w:r w:rsidRPr="0069107F">
        <w:t xml:space="preserve">. Infelizmente, a grande maioria dos documentos na web hoje é predominada por dados não estruturados, ou seja, os documentos HTML em geral </w:t>
      </w:r>
      <w:r w:rsidR="008C47C0">
        <w:t>s</w:t>
      </w:r>
      <w:r w:rsidRPr="0069107F">
        <w:t xml:space="preserve">ó contêm dados e textos, mas nada que os descreve ou os dá alguma estrutura. Observação: Nesta monografia, o termo “organizado” é relaxadamente </w:t>
      </w:r>
      <w:r w:rsidR="008C47C0">
        <w:t xml:space="preserve">às vezes </w:t>
      </w:r>
      <w:r w:rsidRPr="0069107F">
        <w:t>utilizado como sinônimo para estruturado.</w:t>
      </w:r>
    </w:p>
    <w:p w:rsidR="001B0A16" w:rsidRDefault="001B0A16" w:rsidP="001B0A16">
      <w:pPr>
        <w:pStyle w:val="MyListaLetras"/>
        <w:spacing w:before="120" w:after="120"/>
      </w:pPr>
      <w:r>
        <w:t xml:space="preserve">Modelo </w:t>
      </w:r>
    </w:p>
    <w:p w:rsidR="0060785B" w:rsidRPr="0060785B" w:rsidRDefault="0060785B" w:rsidP="001B0A16">
      <w:r>
        <w:t>“</w:t>
      </w:r>
      <w:r w:rsidRPr="0060785B">
        <w:t xml:space="preserve">Representação externa e explícita de parte de uma realidade </w:t>
      </w:r>
      <w:r>
        <w:t>vista pelas pessoas que vão utilizar o modelo para entender, mudar, gerenciar e controlar aquela parte da realidade” (</w:t>
      </w:r>
      <w:r w:rsidRPr="0060785B">
        <w:t>PIDD, 2000)</w:t>
      </w:r>
      <w:r>
        <w:t>.</w:t>
      </w:r>
    </w:p>
    <w:p w:rsidR="001B0A16" w:rsidRDefault="001B0A16" w:rsidP="001B0A16">
      <w:pPr>
        <w:pStyle w:val="MyListaLetras"/>
        <w:spacing w:before="120" w:after="120"/>
      </w:pPr>
      <w:r>
        <w:t xml:space="preserve">Esquema </w:t>
      </w:r>
    </w:p>
    <w:p w:rsidR="00FD75FA" w:rsidRDefault="00FD75FA" w:rsidP="001B0A16">
      <w:r>
        <w:t>Uma especificação formal da descrição de toda a estrutura dos dados do domínio. Utiliza os metadados para definir a estrutura, as relações entre as classes, a taxonomia e as restrições (ex. o metadado idade descreve dados do tipo número inteiro).</w:t>
      </w:r>
    </w:p>
    <w:p w:rsidR="001B0A16" w:rsidRDefault="001B0A16" w:rsidP="001B0A16">
      <w:pPr>
        <w:pStyle w:val="MyListaLetras"/>
        <w:spacing w:before="120" w:after="120"/>
      </w:pPr>
      <w:r>
        <w:t xml:space="preserve">Banco de dados </w:t>
      </w:r>
    </w:p>
    <w:p w:rsidR="00FD75FA" w:rsidRDefault="00FD75FA" w:rsidP="001B0A16">
      <w:r>
        <w:t>“C</w:t>
      </w:r>
      <w:r w:rsidRPr="003A02BA">
        <w:t>oleção de dados inter</w:t>
      </w:r>
      <w:r>
        <w:t>-r</w:t>
      </w:r>
      <w:r w:rsidRPr="003A02BA">
        <w:t>elacionados e persistentes que representa um subconjunto dos fatos presentes em um domínio de aplicação</w:t>
      </w:r>
      <w:r>
        <w:t xml:space="preserve"> </w:t>
      </w:r>
      <w:r w:rsidRPr="003A02BA">
        <w:t>(universo de discurso)</w:t>
      </w:r>
      <w:r w:rsidR="00F919E8">
        <w:t>” (ULLMAN, 1997).</w:t>
      </w:r>
    </w:p>
    <w:p w:rsidR="001B0A16" w:rsidRPr="001B0A16" w:rsidRDefault="00FD75FA" w:rsidP="001B0A16">
      <w:pPr>
        <w:pStyle w:val="MyListaLetras"/>
        <w:spacing w:before="120" w:after="120"/>
        <w:rPr>
          <w:b/>
        </w:rPr>
      </w:pPr>
      <w:r w:rsidRPr="00C10DE8">
        <w:t>Navegação</w:t>
      </w:r>
      <w:r>
        <w:t>,</w:t>
      </w:r>
      <w:r w:rsidR="0081525A">
        <w:t xml:space="preserve"> </w:t>
      </w:r>
      <w:r w:rsidR="001B0A16">
        <w:t>busca e consulta</w:t>
      </w:r>
    </w:p>
    <w:p w:rsidR="00FD75FA" w:rsidRPr="00FB0BC2" w:rsidRDefault="00FD75FA" w:rsidP="001B0A16">
      <w:pPr>
        <w:rPr>
          <w:b/>
        </w:rPr>
      </w:pPr>
      <w:r>
        <w:t xml:space="preserve"> Nos sistemas de hipermídia (documentos web ligados por links), </w:t>
      </w:r>
      <w:r w:rsidRPr="00E124B7">
        <w:rPr>
          <w:b/>
        </w:rPr>
        <w:t>navegar</w:t>
      </w:r>
      <w:r>
        <w:t xml:space="preserve"> significa percorrer os links até chegar aonde se deseja. As </w:t>
      </w:r>
      <w:r w:rsidRPr="00AF797B">
        <w:rPr>
          <w:b/>
        </w:rPr>
        <w:t>buscas</w:t>
      </w:r>
      <w:r>
        <w:t xml:space="preserve"> utilizam algoritmos e mecanismos estudados na disciplina Recuperação da Informação para encontrar o que se deseja. Facilita </w:t>
      </w:r>
      <w:r w:rsidR="008C47C0">
        <w:t>significativamente</w:t>
      </w:r>
      <w:r>
        <w:t xml:space="preserve"> encontrar o que se procura e até hoje é essencial na web; tanto é que o Google, a grande referência dos mecanismos de busca, é a ferramenta computacional mais </w:t>
      </w:r>
      <w:r>
        <w:lastRenderedPageBreak/>
        <w:t xml:space="preserve">utilizada no mundo. As </w:t>
      </w:r>
      <w:r w:rsidRPr="00FB0BC2">
        <w:rPr>
          <w:b/>
        </w:rPr>
        <w:t xml:space="preserve">consultas </w:t>
      </w:r>
      <w:r>
        <w:t xml:space="preserve">são comuns em sistemas de banco de dados e é </w:t>
      </w:r>
      <w:r w:rsidR="008C47C0">
        <w:t>consideravelmente</w:t>
      </w:r>
      <w:r>
        <w:t xml:space="preserve"> mais preciso do que as buscas já que atuam num ambiente mais estruturado, facilitando encontrar </w:t>
      </w:r>
      <w:r>
        <w:rPr>
          <w:i/>
        </w:rPr>
        <w:t>exatamente</w:t>
      </w:r>
      <w:r>
        <w:t xml:space="preserve"> o que se procura. Na Web Semântica, </w:t>
      </w:r>
      <w:r w:rsidR="008C47C0">
        <w:t xml:space="preserve">queremos </w:t>
      </w:r>
      <w:r>
        <w:t>realiza</w:t>
      </w:r>
      <w:r w:rsidR="008C47C0">
        <w:t>r</w:t>
      </w:r>
      <w:r>
        <w:t xml:space="preserve"> consultas</w:t>
      </w:r>
      <w:r w:rsidR="008C47C0">
        <w:t xml:space="preserve"> aliadas às já estabelecidas buscas, tornando a pre</w:t>
      </w:r>
      <w:r>
        <w:t>ci</w:t>
      </w:r>
      <w:r w:rsidR="005A4935">
        <w:t>são dos resultados muito melhor (CAMPOS, 2013).</w:t>
      </w:r>
    </w:p>
    <w:p w:rsidR="001B0A16" w:rsidRDefault="001B0A16" w:rsidP="001B0A16">
      <w:pPr>
        <w:pStyle w:val="MyListaLetras"/>
        <w:spacing w:before="120" w:after="120"/>
      </w:pPr>
      <w:r>
        <w:t>Web 3.0</w:t>
      </w:r>
    </w:p>
    <w:p w:rsidR="00FD75FA" w:rsidRDefault="00FD75FA" w:rsidP="001B0A16">
      <w:r>
        <w:t xml:space="preserve"> Entende-se que a Web pode ser dividida em três fases. Resumidamente, </w:t>
      </w:r>
      <w:r w:rsidR="00F07A1C">
        <w:t>n</w:t>
      </w:r>
      <w:r>
        <w:t>os primórdios da WWW, a fase Web 1.0, tida como “Web da publicação”, os websites tinham uma característica “</w:t>
      </w:r>
      <w:r w:rsidRPr="00A4423A">
        <w:rPr>
          <w:i/>
        </w:rPr>
        <w:t>read-only</w:t>
      </w:r>
      <w:r>
        <w:t>”. Ou seja, as informações eram simplesmente expostas em páginas estáticas em HTML puro e conectadas a outras através de “</w:t>
      </w:r>
      <w:r w:rsidRPr="00D07E49">
        <w:rPr>
          <w:i/>
        </w:rPr>
        <w:t>links</w:t>
      </w:r>
      <w:r>
        <w:t xml:space="preserve">”. A maneira mais comum de se encontrar o que procurava era navegando por esses links. Na Web 2.0, conhecida como “Web da interação”, anos depois, muito mais pessoas passaram a ter a capacidade de participar dinamicamente na publicação de conteúdo, deixando a Web com uma característica </w:t>
      </w:r>
      <w:r w:rsidRPr="00A4423A">
        <w:rPr>
          <w:i/>
        </w:rPr>
        <w:t>“read-write”</w:t>
      </w:r>
      <w:r>
        <w:t xml:space="preserve"> e enfatizando sua força e popularidade.</w:t>
      </w:r>
      <w:r w:rsidR="007200A9">
        <w:t xml:space="preserve"> </w:t>
      </w:r>
      <w:r>
        <w:t>A maneira mais comum de se encontrar o que procura é utilizando os mecanismos de busca. A terceira fase, a Web 3.0, às vezes é utilizada como sinônimo de Web Semântica. Nessa fase, considera-se uma Web integrada e mais inteligente de modo a, automaticamente, entender o significado dos dados e consumi-los cruzando e explorando toda a diversidade de natureza e amplitude dos dados publicados na Web</w:t>
      </w:r>
      <w:r w:rsidR="00351CF8">
        <w:t xml:space="preserve"> (WILLIAMS, 2011)</w:t>
      </w:r>
      <w:r>
        <w:t xml:space="preserve">. Conrad Wolfram, irmão do criador do conhecido mecanismo de conhecimento computacional </w:t>
      </w:r>
      <w:r w:rsidRPr="00351CF8">
        <w:rPr>
          <w:i/>
        </w:rPr>
        <w:t>Wolfram Alpha</w:t>
      </w:r>
      <w:r w:rsidR="00351CF8">
        <w:rPr>
          <w:rStyle w:val="FootnoteReference"/>
        </w:rPr>
        <w:footnoteReference w:id="9"/>
      </w:r>
      <w:r>
        <w:t>, argumenta que na Web 3.0 o computador,</w:t>
      </w:r>
      <w:r w:rsidRPr="00CD329B">
        <w:t xml:space="preserve"> </w:t>
      </w:r>
      <w:r>
        <w:t xml:space="preserve">ao invés dos humanos, gera novas informações </w:t>
      </w:r>
      <w:r w:rsidR="00F907BA">
        <w:t>(KOBIE,</w:t>
      </w:r>
      <w:r w:rsidR="002D3E95" w:rsidRPr="002D3E95">
        <w:t xml:space="preserve"> </w:t>
      </w:r>
      <w:r w:rsidR="002D3E95">
        <w:t xml:space="preserve">2010; </w:t>
      </w:r>
      <w:r w:rsidR="00F907BA" w:rsidRPr="00F907BA">
        <w:rPr>
          <w:bCs/>
        </w:rPr>
        <w:t>JOHNSON</w:t>
      </w:r>
      <w:r w:rsidR="00F907BA">
        <w:rPr>
          <w:bCs/>
        </w:rPr>
        <w:t>, 2013).</w:t>
      </w:r>
    </w:p>
    <w:p w:rsidR="001B0A16" w:rsidRDefault="001B0A16" w:rsidP="001B0A16">
      <w:pPr>
        <w:pStyle w:val="MyListaLetras"/>
        <w:spacing w:before="120" w:after="120"/>
      </w:pPr>
      <w:r>
        <w:t xml:space="preserve">Web Semântica </w:t>
      </w:r>
    </w:p>
    <w:p w:rsidR="00FD75FA" w:rsidRDefault="00FD75FA" w:rsidP="001B0A16">
      <w:r>
        <w:t xml:space="preserve"> </w:t>
      </w:r>
      <w:r w:rsidRPr="009C4897">
        <w:t>Uma extensão da Web 2.0 que visa dar significado ao conteúdo das páginas web, facilitando entendimento</w:t>
      </w:r>
      <w:r>
        <w:t>, troca</w:t>
      </w:r>
      <w:r w:rsidRPr="009C4897">
        <w:t xml:space="preserve"> e geração automática de dados por um computador, não só por pessoas.</w:t>
      </w:r>
    </w:p>
    <w:p w:rsidR="001B0A16" w:rsidRDefault="001B0A16" w:rsidP="001B0A16">
      <w:pPr>
        <w:pStyle w:val="MyListaLetras"/>
        <w:spacing w:before="120" w:after="120"/>
      </w:pPr>
      <w:r>
        <w:t xml:space="preserve">Web de Dados </w:t>
      </w:r>
    </w:p>
    <w:p w:rsidR="00FD75FA" w:rsidRPr="00F907BA" w:rsidRDefault="00FD75FA" w:rsidP="001B0A16">
      <w:r w:rsidRPr="00F907BA">
        <w:t xml:space="preserve">(Em Inglês, </w:t>
      </w:r>
      <w:r w:rsidRPr="00F907BA">
        <w:rPr>
          <w:i/>
        </w:rPr>
        <w:t>Data Web</w:t>
      </w:r>
      <w:r w:rsidRPr="00F907BA">
        <w:t xml:space="preserve"> ou </w:t>
      </w:r>
      <w:r w:rsidRPr="00F907BA">
        <w:rPr>
          <w:i/>
        </w:rPr>
        <w:t>Web of Data</w:t>
      </w:r>
      <w:r w:rsidRPr="00F907BA">
        <w:t>). Uma visão idealizada da web que visa converter a web predominada por documentos não estruturados e semi-estruturados em uma web mais estruturada. É mais um nome que aparece</w:t>
      </w:r>
      <w:r w:rsidR="00F07A1C">
        <w:t xml:space="preserve"> na literatura</w:t>
      </w:r>
      <w:r w:rsidRPr="00F907BA">
        <w:t xml:space="preserve"> como sinônimo de “web semântica” </w:t>
      </w:r>
      <w:r w:rsidR="00F907BA" w:rsidRPr="00F907BA">
        <w:t>(</w:t>
      </w:r>
      <w:r w:rsidR="002D3E95" w:rsidRPr="00F907BA">
        <w:rPr>
          <w:rStyle w:val="CharNormal"/>
        </w:rPr>
        <w:t>BLOOMBERG BUSINESSWEEK</w:t>
      </w:r>
      <w:r w:rsidR="00F907BA" w:rsidRPr="00F907BA">
        <w:rPr>
          <w:rStyle w:val="CharNormal"/>
        </w:rPr>
        <w:t>, 2007).</w:t>
      </w:r>
    </w:p>
    <w:p w:rsidR="001B0A16" w:rsidRDefault="001B0A16" w:rsidP="001B0A16">
      <w:pPr>
        <w:pStyle w:val="MyListaLetras"/>
        <w:spacing w:before="120" w:after="120"/>
      </w:pPr>
      <w:r>
        <w:lastRenderedPageBreak/>
        <w:t xml:space="preserve">Ciência da Web </w:t>
      </w:r>
    </w:p>
    <w:p w:rsidR="00FD75FA" w:rsidRDefault="00FD75FA" w:rsidP="001B0A16">
      <w:r>
        <w:t xml:space="preserve">(Em Inglês, Web Science). É a ciência social e tecnológica que estuda como a </w:t>
      </w:r>
      <w:r w:rsidRPr="0090731C">
        <w:rPr>
          <w:i/>
        </w:rPr>
        <w:t>World Wide Web</w:t>
      </w:r>
      <w:r>
        <w:t xml:space="preserve"> afeta, reflexivamente, os humanos, considerando todos os aspectos tecnológ</w:t>
      </w:r>
      <w:r w:rsidR="00F72F82">
        <w:t>icos que envolvem essa relação (</w:t>
      </w:r>
      <w:r w:rsidR="00F72F82" w:rsidRPr="00F72F82">
        <w:rPr>
          <w:rStyle w:val="CharNormal"/>
        </w:rPr>
        <w:t>SHNEIDERMAN</w:t>
      </w:r>
      <w:r w:rsidR="00F72F82">
        <w:rPr>
          <w:rStyle w:val="CharNormal"/>
        </w:rPr>
        <w:t>, 2007).</w:t>
      </w:r>
    </w:p>
    <w:p w:rsidR="00FD75FA" w:rsidRDefault="00FD75FA" w:rsidP="00E24F8F">
      <w:pPr>
        <w:pStyle w:val="Secao"/>
        <w:spacing w:before="360" w:after="360"/>
      </w:pPr>
      <w:bookmarkStart w:id="14" w:name="_Toc373787503"/>
      <w:r>
        <w:t>Ontologias</w:t>
      </w:r>
      <w:bookmarkEnd w:id="14"/>
    </w:p>
    <w:p w:rsidR="00FD75FA" w:rsidRDefault="00FD75FA" w:rsidP="00F20FC3">
      <w:pPr>
        <w:pStyle w:val="Secao"/>
        <w:numPr>
          <w:ilvl w:val="2"/>
          <w:numId w:val="4"/>
        </w:numPr>
        <w:spacing w:before="360" w:after="360"/>
      </w:pPr>
      <w:bookmarkStart w:id="15" w:name="_Toc373787504"/>
      <w:r>
        <w:t>Definição de ontologia</w:t>
      </w:r>
      <w:bookmarkEnd w:id="15"/>
    </w:p>
    <w:p w:rsidR="00FD75FA" w:rsidRDefault="00F07A1C" w:rsidP="00FD75FA">
      <w:pPr>
        <w:pStyle w:val="CitacoesLongas"/>
      </w:pPr>
      <w:r>
        <w:t xml:space="preserve">Thomas </w:t>
      </w:r>
      <w:r w:rsidR="00495207">
        <w:t>Gruber (</w:t>
      </w:r>
      <w:r>
        <w:t xml:space="preserve">apud CAMPOS, 2013) </w:t>
      </w:r>
      <w:r w:rsidR="00495207">
        <w:t>define ontologia como sendo “</w:t>
      </w:r>
      <w:r w:rsidR="00FD75FA">
        <w:t>uma especificação explícita e formal de uma conceituação compartilhada</w:t>
      </w:r>
      <w:r w:rsidR="00495207">
        <w:t>”</w:t>
      </w:r>
      <w:r w:rsidR="00FD75FA">
        <w:t>.</w:t>
      </w:r>
      <w:r w:rsidR="007200A9">
        <w:t xml:space="preserve"> </w:t>
      </w:r>
      <w:r w:rsidR="00495207">
        <w:t>É uma especificação porque é um modelo abstrato de um fenômeno no mundo; é explícita porque os tipos de conceitos usados e suas restrições devem estar explicitamente definidos; é formal porque a ontologia deve ser processada por máquina; é compartilhada, pois as ontologias devem capturar o conhecimento aceito por consenso pelas comunidades que delas fazem uso</w:t>
      </w:r>
      <w:r w:rsidR="00F721AB">
        <w:t>.</w:t>
      </w:r>
    </w:p>
    <w:p w:rsidR="00FD75FA" w:rsidRDefault="00FD75FA" w:rsidP="00FD75FA">
      <w:pPr>
        <w:pStyle w:val="CitacoesLongas"/>
      </w:pPr>
    </w:p>
    <w:p w:rsidR="00495207" w:rsidRPr="00495207" w:rsidRDefault="00495207" w:rsidP="002371FC">
      <w:r w:rsidRPr="00495207">
        <w:t>Para Guarino</w:t>
      </w:r>
      <w:r w:rsidR="002371FC">
        <w:t xml:space="preserve"> (1998)</w:t>
      </w:r>
      <w:r w:rsidRPr="00495207">
        <w:t xml:space="preserve">, o uso mais </w:t>
      </w:r>
      <w:r w:rsidR="002371FC" w:rsidRPr="00495207">
        <w:t>frequente</w:t>
      </w:r>
      <w:r>
        <w:t xml:space="preserve"> do termo “ontologia” na área de</w:t>
      </w:r>
      <w:r w:rsidR="002371FC">
        <w:t xml:space="preserve"> </w:t>
      </w:r>
      <w:r w:rsidRPr="00495207">
        <w:t>Inteligênc</w:t>
      </w:r>
      <w:r w:rsidR="002371FC">
        <w:t>i</w:t>
      </w:r>
      <w:r w:rsidRPr="00495207">
        <w:t>a Artificial se refere a um “artefato de engenharia, constituído de um vocabulário específico usado para descrever uma certa realidade, mais o conjunto de pressupostos explícitos relacionados a um signifi</w:t>
      </w:r>
      <w:r w:rsidR="002371FC">
        <w:t xml:space="preserve">cado pretendido do vocabulário”. Em palavras mais simples, </w:t>
      </w:r>
      <w:r w:rsidR="002371FC" w:rsidRPr="002371FC">
        <w:t>“uma ontologia descreve uma hierarquia de conceitos relacionados pela reunião de relacionamentos”</w:t>
      </w:r>
      <w:r w:rsidR="002371FC">
        <w:t xml:space="preserve"> </w:t>
      </w:r>
      <w:r w:rsidR="002371FC" w:rsidRPr="002371FC">
        <w:t>(GUARINO, 1998; GUARINO; GIARETTA; CARRARA, 1993)</w:t>
      </w:r>
      <w:r w:rsidR="002371FC">
        <w:t>.</w:t>
      </w:r>
    </w:p>
    <w:p w:rsidR="000A5A9C" w:rsidRDefault="002371FC" w:rsidP="00C65F14">
      <w:r>
        <w:t xml:space="preserve">Para </w:t>
      </w:r>
      <w:r w:rsidR="00B801E8">
        <w:t>a web de dados</w:t>
      </w:r>
      <w:r>
        <w:t>, a ontologia funciona como o modelo que define a estrutura de um domínio, incluindo a taxonomia, caracterização dos conceitos, relação entre eles e restrições específicas do domínio.</w:t>
      </w:r>
      <w:r w:rsidR="00C65F14">
        <w:t xml:space="preserve"> Na Web Semântica, a ontologia adiciona relações mais semânticas e inteligentes entre docum</w:t>
      </w:r>
      <w:r w:rsidR="00214365">
        <w:t>entos ou qualquer outro recurso</w:t>
      </w:r>
      <w:r w:rsidR="00C65F14">
        <w:t xml:space="preserve"> na web.</w:t>
      </w:r>
      <w:r w:rsidR="00FD75FA">
        <w:t xml:space="preserve"> </w:t>
      </w:r>
    </w:p>
    <w:p w:rsidR="000A5A9C" w:rsidRDefault="000A5A9C" w:rsidP="000A5A9C">
      <w:pPr>
        <w:keepNext/>
        <w:ind w:firstLine="0"/>
      </w:pPr>
      <w:r>
        <w:rPr>
          <w:noProof/>
          <w:color w:val="FF0000"/>
          <w:lang w:val="en-US" w:eastAsia="en-US"/>
        </w:rPr>
        <w:lastRenderedPageBreak/>
        <w:drawing>
          <wp:inline distT="0" distB="0" distL="0" distR="0" wp14:anchorId="21C5269B" wp14:editId="2366DC01">
            <wp:extent cx="5760085" cy="2908300"/>
            <wp:effectExtent l="0" t="0" r="0"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908300"/>
                    </a:xfrm>
                    <a:prstGeom prst="rect">
                      <a:avLst/>
                    </a:prstGeom>
                  </pic:spPr>
                </pic:pic>
              </a:graphicData>
            </a:graphic>
          </wp:inline>
        </w:drawing>
      </w:r>
    </w:p>
    <w:p w:rsidR="000A5A9C" w:rsidRDefault="000A5A9C" w:rsidP="001E37CB">
      <w:pPr>
        <w:pStyle w:val="LegendaFigura"/>
        <w:spacing w:after="360"/>
      </w:pPr>
      <w:bookmarkStart w:id="16" w:name="_Toc373848907"/>
      <w:r>
        <w:t xml:space="preserve">Figura </w:t>
      </w:r>
      <w:fldSimple w:instr=" SEQ Figura \* ARABIC ">
        <w:r w:rsidR="0088310F">
          <w:rPr>
            <w:noProof/>
          </w:rPr>
          <w:t>1</w:t>
        </w:r>
      </w:fldSimple>
      <w:r w:rsidR="00B02B3A">
        <w:t xml:space="preserve"> – Comparação entre a web de documentos e a web de dados, com ligações semânticas</w:t>
      </w:r>
      <w:r w:rsidR="003F4EC6">
        <w:t xml:space="preserve"> </w:t>
      </w:r>
      <w:commentRangeStart w:id="17"/>
      <w:r w:rsidR="003F4EC6">
        <w:t>(CAMPOS, 2013).</w:t>
      </w:r>
      <w:bookmarkEnd w:id="16"/>
      <w:commentRangeEnd w:id="17"/>
      <w:r w:rsidR="00AE7C54">
        <w:rPr>
          <w:rStyle w:val="CommentReference"/>
          <w:bCs w:val="0"/>
        </w:rPr>
        <w:commentReference w:id="17"/>
      </w:r>
    </w:p>
    <w:p w:rsidR="00FD75FA" w:rsidRPr="00D00AED" w:rsidRDefault="00FD75FA" w:rsidP="001E37CB">
      <w:r w:rsidRPr="00D00AED">
        <w:t xml:space="preserve">Deve-se enfatizar sua característica de ser de fácil entendimento não só para humanos, mas para máquinas processarem. Além disso, também acrescenta uma camada de inferência sobre objetos da Web </w:t>
      </w:r>
      <w:r w:rsidR="00D00AED" w:rsidRPr="00D00AED">
        <w:t>(</w:t>
      </w:r>
      <w:r w:rsidR="00D00AED" w:rsidRPr="00D00AED">
        <w:rPr>
          <w:bCs/>
        </w:rPr>
        <w:t>GRUBER, 1993).</w:t>
      </w:r>
      <w:r w:rsidR="00D00AED" w:rsidRPr="00D00AED">
        <w:t xml:space="preserve"> </w:t>
      </w:r>
      <w:r w:rsidRPr="00D00AED">
        <w:t>Em adição, ontologias estabelecem níveis de interoperabilidade entre as aplicações de Web Semântica (</w:t>
      </w:r>
      <w:r w:rsidR="00D00AED" w:rsidRPr="00D00AED">
        <w:t>BERNERS-LEE, 2006</w:t>
      </w:r>
      <w:r w:rsidRPr="00D00AED">
        <w:t xml:space="preserve">) e acrescentam significado, representação e expressividade sobre as camadas atuais da Web </w:t>
      </w:r>
      <w:r w:rsidR="00D00AED" w:rsidRPr="00D00AED">
        <w:t>(</w:t>
      </w:r>
      <w:r w:rsidR="00D00AED" w:rsidRPr="00D00AED">
        <w:rPr>
          <w:bCs/>
        </w:rPr>
        <w:t>DJURIC; GAŠEVIC; DEVEDŽIC, 2006).</w:t>
      </w:r>
    </w:p>
    <w:p w:rsidR="00FD75FA" w:rsidRPr="00D00AED" w:rsidRDefault="00FD75FA" w:rsidP="00FD75FA">
      <w:r w:rsidRPr="00D00AED">
        <w:t xml:space="preserve"> Resumidamente, é </w:t>
      </w:r>
      <w:r w:rsidR="00D00AED" w:rsidRPr="00D00AED">
        <w:t xml:space="preserve">a maneira de modelar conceitos </w:t>
      </w:r>
      <w:r w:rsidRPr="00D00AED">
        <w:t>no mundo da web semântica. Em analogia com o mundo do banco de dados (BD) relacional, a ontologia do projeto de web semântica seria o modelo Entidade-Relacionamento de um projeto de BD relacional.</w:t>
      </w:r>
    </w:p>
    <w:p w:rsidR="00FD75FA" w:rsidRDefault="00FD75FA" w:rsidP="00FD75FA">
      <w:r w:rsidRPr="00D00AED">
        <w:t xml:space="preserve">Entretanto, apesar da analogia com o modelo do banco de dados relacional, as ontologias são bem mais flexíveis que os esquemas tradicionalmente estruturados dos BDs relacionais. </w:t>
      </w:r>
      <w:r>
        <w:t>Ou seja, a</w:t>
      </w:r>
      <w:r w:rsidRPr="00B515FE">
        <w:t xml:space="preserve">lterar a estrutura de um modelo de ontologia costuma ser bem menos penoso quando comparado ao mesmo tipo de alteração num esquema de banco de dados relacional. </w:t>
      </w:r>
      <w:r>
        <w:t xml:space="preserve">Esse fato é notório quando se adiciona ou remove relações ou entidades no </w:t>
      </w:r>
      <w:r w:rsidRPr="00B515FE">
        <w:t>banco de dados no</w:t>
      </w:r>
      <w:r>
        <w:t>s</w:t>
      </w:r>
      <w:r w:rsidRPr="00B515FE">
        <w:t xml:space="preserve"> formato</w:t>
      </w:r>
      <w:r>
        <w:t>s</w:t>
      </w:r>
      <w:r w:rsidRPr="00B515FE">
        <w:t xml:space="preserve"> </w:t>
      </w:r>
      <w:r>
        <w:t>da</w:t>
      </w:r>
      <w:r w:rsidRPr="00B515FE">
        <w:t xml:space="preserve"> web semântica já </w:t>
      </w:r>
      <w:r>
        <w:t>povoado</w:t>
      </w:r>
      <w:r w:rsidRPr="00B515FE">
        <w:t xml:space="preserve"> com milhões de registros. Isso é mais um benefício proporcionado pela utilização de tecnologias de web semântica.</w:t>
      </w:r>
    </w:p>
    <w:p w:rsidR="00FD75FA" w:rsidRDefault="00FD75FA" w:rsidP="00FD75FA">
      <w:r>
        <w:t>Uma ontologia é composta por:</w:t>
      </w:r>
    </w:p>
    <w:p w:rsidR="00FD75FA" w:rsidRPr="006716DD" w:rsidRDefault="00FD75FA" w:rsidP="00FD75FA">
      <w:pPr>
        <w:pStyle w:val="ListParagraph"/>
        <w:rPr>
          <w:lang w:val="pt-BR"/>
        </w:rPr>
      </w:pPr>
      <w:r w:rsidRPr="00A8014F">
        <w:rPr>
          <w:lang w:val="pt-BR"/>
        </w:rPr>
        <w:t>Vocabulário controlado, que são listas d</w:t>
      </w:r>
      <w:r>
        <w:rPr>
          <w:lang w:val="pt-BR"/>
        </w:rPr>
        <w:t>os termos do domínio</w:t>
      </w:r>
      <w:r w:rsidRPr="00A8014F">
        <w:rPr>
          <w:lang w:val="pt-BR"/>
        </w:rPr>
        <w:t xml:space="preserve"> enumerados explicitamente. Todos os termos devem ser não ambíguos e não redundantes.</w:t>
      </w:r>
      <w:r>
        <w:rPr>
          <w:lang w:val="pt-BR"/>
        </w:rPr>
        <w:t xml:space="preserve"> Um </w:t>
      </w:r>
      <w:r>
        <w:rPr>
          <w:lang w:val="pt-BR"/>
        </w:rPr>
        <w:lastRenderedPageBreak/>
        <w:t>glossário contendo uma definição n</w:t>
      </w:r>
      <w:r w:rsidRPr="00A8014F">
        <w:rPr>
          <w:lang w:val="pt-BR"/>
        </w:rPr>
        <w:t>ão ambígu</w:t>
      </w:r>
      <w:r>
        <w:rPr>
          <w:lang w:val="pt-BR"/>
        </w:rPr>
        <w:t>a</w:t>
      </w:r>
      <w:r w:rsidRPr="00A8014F">
        <w:rPr>
          <w:lang w:val="pt-BR"/>
        </w:rPr>
        <w:t xml:space="preserve"> e não redundante</w:t>
      </w:r>
      <w:r>
        <w:rPr>
          <w:lang w:val="pt-BR"/>
        </w:rPr>
        <w:t xml:space="preserve"> de cada um desses termos é essencial para a descrição do vocabulário controlado;</w:t>
      </w:r>
    </w:p>
    <w:p w:rsidR="00FD75FA" w:rsidRPr="00A8014F" w:rsidRDefault="00FD75FA" w:rsidP="00FD75FA">
      <w:pPr>
        <w:pStyle w:val="ListParagraph"/>
        <w:rPr>
          <w:lang w:val="pt-BR"/>
        </w:rPr>
      </w:pPr>
      <w:r w:rsidRPr="00A8014F">
        <w:rPr>
          <w:lang w:val="pt-BR"/>
        </w:rPr>
        <w:t xml:space="preserve">Taxonomia, que são coleções de vocabulários controlados organizados em uma estrutura </w:t>
      </w:r>
      <w:r w:rsidRPr="00D00AED">
        <w:rPr>
          <w:lang w:val="pt-BR"/>
        </w:rPr>
        <w:t>hierárquica</w:t>
      </w:r>
      <w:r w:rsidRPr="00A8014F">
        <w:rPr>
          <w:lang w:val="pt-BR"/>
        </w:rPr>
        <w:t>. P</w:t>
      </w:r>
      <w:r>
        <w:rPr>
          <w:lang w:val="pt-BR"/>
        </w:rPr>
        <w:t xml:space="preserve">or exemplo, </w:t>
      </w:r>
      <w:r w:rsidRPr="001B7EC1">
        <w:rPr>
          <w:rStyle w:val="Codigo"/>
          <w:lang w:val="pt-BR"/>
        </w:rPr>
        <w:t>Lugar com População</w:t>
      </w:r>
      <w:r>
        <w:rPr>
          <w:lang w:val="pt-BR"/>
        </w:rPr>
        <w:t xml:space="preserve"> se especializa em </w:t>
      </w:r>
      <w:r w:rsidRPr="001B7EC1">
        <w:rPr>
          <w:rStyle w:val="Codigo"/>
          <w:lang w:val="pt-BR"/>
        </w:rPr>
        <w:t>Paí</w:t>
      </w:r>
      <w:r w:rsidR="00D00AED" w:rsidRPr="001B7EC1">
        <w:rPr>
          <w:rStyle w:val="Codigo"/>
          <w:lang w:val="pt-BR"/>
        </w:rPr>
        <w:t>s</w:t>
      </w:r>
      <w:r>
        <w:rPr>
          <w:lang w:val="pt-BR"/>
        </w:rPr>
        <w:t xml:space="preserve"> e </w:t>
      </w:r>
      <w:r w:rsidRPr="001B7EC1">
        <w:rPr>
          <w:rStyle w:val="Codigo"/>
          <w:lang w:val="pt-BR"/>
        </w:rPr>
        <w:t>Cidade</w:t>
      </w:r>
      <w:r>
        <w:rPr>
          <w:lang w:val="pt-BR"/>
        </w:rPr>
        <w:t xml:space="preserve">. Cidade poderia ainda se especializar em </w:t>
      </w:r>
      <w:r w:rsidRPr="00D00AED">
        <w:rPr>
          <w:rStyle w:val="Codigo"/>
          <w:lang w:val="pt-BR"/>
        </w:rPr>
        <w:t>Cidade Comum</w:t>
      </w:r>
      <w:r w:rsidR="00D00AED">
        <w:rPr>
          <w:lang w:val="pt-BR"/>
        </w:rPr>
        <w:t xml:space="preserve"> e </w:t>
      </w:r>
      <w:r w:rsidR="00D00AED" w:rsidRPr="00D00AED">
        <w:rPr>
          <w:rStyle w:val="Codigo"/>
          <w:lang w:val="pt-BR"/>
        </w:rPr>
        <w:t>C</w:t>
      </w:r>
      <w:r w:rsidRPr="00D00AED">
        <w:rPr>
          <w:rStyle w:val="Codigo"/>
          <w:lang w:val="pt-BR"/>
        </w:rPr>
        <w:t>apital</w:t>
      </w:r>
      <w:r w:rsidR="00345029">
        <w:rPr>
          <w:lang w:val="pt-BR"/>
        </w:rPr>
        <w:t>.</w:t>
      </w:r>
      <w:r w:rsidR="00D00AED">
        <w:rPr>
          <w:lang w:val="pt-BR"/>
        </w:rPr>
        <w:t xml:space="preserve"> </w:t>
      </w:r>
      <w:r w:rsidR="00345029">
        <w:rPr>
          <w:lang w:val="pt-BR"/>
        </w:rPr>
        <w:t>C</w:t>
      </w:r>
      <w:r w:rsidR="00D00AED">
        <w:rPr>
          <w:lang w:val="pt-BR"/>
        </w:rPr>
        <w:t xml:space="preserve">ada </w:t>
      </w:r>
      <w:r w:rsidR="00EE0522">
        <w:rPr>
          <w:lang w:val="pt-BR"/>
        </w:rPr>
        <w:t xml:space="preserve">especialização </w:t>
      </w:r>
      <w:r w:rsidR="00345029">
        <w:rPr>
          <w:lang w:val="pt-BR"/>
        </w:rPr>
        <w:t>tem</w:t>
      </w:r>
      <w:r w:rsidR="00D00AED">
        <w:rPr>
          <w:lang w:val="pt-BR"/>
        </w:rPr>
        <w:t xml:space="preserve"> suas características específicas.</w:t>
      </w:r>
    </w:p>
    <w:p w:rsidR="00FD75FA" w:rsidRPr="00530C33" w:rsidRDefault="00FD75FA" w:rsidP="00FD75FA">
      <w:pPr>
        <w:pStyle w:val="ListParagraph"/>
        <w:rPr>
          <w:strike/>
          <w:lang w:val="pt-BR"/>
        </w:rPr>
      </w:pPr>
      <w:r>
        <w:rPr>
          <w:lang w:val="pt-BR"/>
        </w:rPr>
        <w:t>Conjunto de Relações</w:t>
      </w:r>
      <w:r w:rsidRPr="00E3587A">
        <w:rPr>
          <w:lang w:val="pt-BR"/>
        </w:rPr>
        <w:t>, que</w:t>
      </w:r>
      <w:r>
        <w:rPr>
          <w:lang w:val="pt-BR"/>
        </w:rPr>
        <w:t xml:space="preserve"> especifica as relaç</w:t>
      </w:r>
      <w:r w:rsidRPr="00E3587A">
        <w:rPr>
          <w:lang w:val="pt-BR"/>
        </w:rPr>
        <w:t xml:space="preserve">ões entre os termos do vocabulário controlado. </w:t>
      </w:r>
      <w:r w:rsidRPr="000130F8">
        <w:rPr>
          <w:lang w:val="pt-BR"/>
        </w:rPr>
        <w:t>Ou seja, al</w:t>
      </w:r>
      <w:r>
        <w:rPr>
          <w:lang w:val="pt-BR"/>
        </w:rPr>
        <w:t xml:space="preserve">ém das relações </w:t>
      </w:r>
      <w:r w:rsidRPr="000130F8">
        <w:rPr>
          <w:lang w:val="pt-BR"/>
        </w:rPr>
        <w:t>de hierarquia providas pela taxonomia</w:t>
      </w:r>
      <w:r>
        <w:rPr>
          <w:lang w:val="pt-BR"/>
        </w:rPr>
        <w:t xml:space="preserve">, o Conjunto de Relações </w:t>
      </w:r>
      <w:r w:rsidRPr="000130F8">
        <w:rPr>
          <w:lang w:val="pt-BR"/>
        </w:rPr>
        <w:t xml:space="preserve">adiciona </w:t>
      </w:r>
      <w:r w:rsidR="00345029">
        <w:rPr>
          <w:lang w:val="pt-BR"/>
        </w:rPr>
        <w:t xml:space="preserve">relações semânticas de </w:t>
      </w:r>
      <w:r w:rsidRPr="00D00AED">
        <w:rPr>
          <w:lang w:val="pt-BR"/>
        </w:rPr>
        <w:t>associação</w:t>
      </w:r>
      <w:r>
        <w:rPr>
          <w:lang w:val="pt-BR"/>
        </w:rPr>
        <w:t xml:space="preserve"> entre os conceitos do domínio. Por exemplo,</w:t>
      </w:r>
      <w:r w:rsidR="00345029">
        <w:rPr>
          <w:lang w:val="pt-BR"/>
        </w:rPr>
        <w:t xml:space="preserve"> definir a relação </w:t>
      </w:r>
      <w:r w:rsidR="00345029" w:rsidRPr="00345029">
        <w:rPr>
          <w:rStyle w:val="Codigo"/>
          <w:lang w:val="pt-BR"/>
        </w:rPr>
        <w:t>tem capital</w:t>
      </w:r>
      <w:r>
        <w:rPr>
          <w:lang w:val="pt-BR"/>
        </w:rPr>
        <w:t xml:space="preserve"> e d</w:t>
      </w:r>
      <w:r w:rsidR="00345029">
        <w:rPr>
          <w:lang w:val="pt-BR"/>
        </w:rPr>
        <w:t xml:space="preserve">eclarar que indivíduos do tipo </w:t>
      </w:r>
      <w:r w:rsidR="00345029" w:rsidRPr="00345029">
        <w:rPr>
          <w:rStyle w:val="Codigo"/>
          <w:lang w:val="pt-BR"/>
        </w:rPr>
        <w:t>País</w:t>
      </w:r>
      <w:r>
        <w:rPr>
          <w:lang w:val="pt-BR"/>
        </w:rPr>
        <w:t xml:space="preserve"> se rel</w:t>
      </w:r>
      <w:r w:rsidR="00345029">
        <w:rPr>
          <w:lang w:val="pt-BR"/>
        </w:rPr>
        <w:t xml:space="preserve">acionam com indivíduos do tipo </w:t>
      </w:r>
      <w:r w:rsidR="00345029" w:rsidRPr="00345029">
        <w:rPr>
          <w:rStyle w:val="Codigo"/>
          <w:lang w:val="pt-BR"/>
        </w:rPr>
        <w:t>Capital</w:t>
      </w:r>
      <w:r w:rsidR="00345029">
        <w:rPr>
          <w:lang w:val="pt-BR"/>
        </w:rPr>
        <w:t xml:space="preserve"> pela relação </w:t>
      </w:r>
      <w:r w:rsidRPr="00345029">
        <w:rPr>
          <w:rStyle w:val="Codigo"/>
          <w:lang w:val="pt-BR"/>
        </w:rPr>
        <w:t>tem capital</w:t>
      </w:r>
      <w:r>
        <w:rPr>
          <w:lang w:val="pt-BR"/>
        </w:rPr>
        <w:t>.</w:t>
      </w:r>
    </w:p>
    <w:p w:rsidR="00FD75FA" w:rsidRPr="00345029" w:rsidRDefault="00345029" w:rsidP="00FD75FA">
      <w:pPr>
        <w:pStyle w:val="ListParagraph"/>
        <w:rPr>
          <w:lang w:val="pt-BR"/>
        </w:rPr>
      </w:pPr>
      <w:r>
        <w:rPr>
          <w:lang w:val="pt-BR"/>
        </w:rPr>
        <w:t>Axiomas,</w:t>
      </w:r>
      <w:r w:rsidR="00FD75FA" w:rsidRPr="00345029">
        <w:rPr>
          <w:lang w:val="pt-BR"/>
        </w:rPr>
        <w:t xml:space="preserve"> regras </w:t>
      </w:r>
      <w:r>
        <w:rPr>
          <w:lang w:val="pt-BR"/>
        </w:rPr>
        <w:t xml:space="preserve">e restrições </w:t>
      </w:r>
      <w:r w:rsidR="00FD75FA" w:rsidRPr="00345029">
        <w:rPr>
          <w:lang w:val="pt-BR"/>
        </w:rPr>
        <w:t>que podem ser usadas para deixar o esquema ainda mais expressivo e próximo da realidade do domínio, além dar suporte a inferências.</w:t>
      </w:r>
    </w:p>
    <w:p w:rsidR="00FD75FA" w:rsidRDefault="00FD75FA" w:rsidP="00F20FC3">
      <w:pPr>
        <w:pStyle w:val="Secao"/>
        <w:numPr>
          <w:ilvl w:val="2"/>
          <w:numId w:val="4"/>
        </w:numPr>
        <w:spacing w:before="360" w:after="360"/>
      </w:pPr>
      <w:bookmarkStart w:id="18" w:name="_Toc373787505"/>
      <w:r>
        <w:t>URIs, Indivíduos, Recursos, Literais e Prefixos</w:t>
      </w:r>
      <w:bookmarkEnd w:id="18"/>
    </w:p>
    <w:p w:rsidR="00FD75FA" w:rsidRDefault="00FD75FA" w:rsidP="00FD75FA">
      <w:r>
        <w:t>No mundo da Web Semântica e ontologias, alguns termos e conceitos são utilizados frequentemente e precisam ser definidos:</w:t>
      </w:r>
    </w:p>
    <w:p w:rsidR="00793988" w:rsidRDefault="00FD75FA" w:rsidP="00F20FC3">
      <w:pPr>
        <w:pStyle w:val="MyListaLetras"/>
        <w:numPr>
          <w:ilvl w:val="0"/>
          <w:numId w:val="21"/>
        </w:numPr>
        <w:spacing w:before="120" w:after="120"/>
        <w:ind w:left="1134" w:hanging="425"/>
      </w:pPr>
      <w:r w:rsidRPr="00793988">
        <w:t>URI</w:t>
      </w:r>
    </w:p>
    <w:p w:rsidR="00FD75FA" w:rsidRDefault="00FD75FA" w:rsidP="00793988">
      <w:r w:rsidRPr="001B0A16">
        <w:rPr>
          <w:i/>
        </w:rPr>
        <w:t>Uniform Resource Identifier.</w:t>
      </w:r>
      <w:r w:rsidR="00555FED">
        <w:rPr>
          <w:i/>
        </w:rPr>
        <w:t xml:space="preserve"> </w:t>
      </w:r>
      <w:r w:rsidR="00751F49">
        <w:t>Na Web Semântica, URI é</w:t>
      </w:r>
      <w:r>
        <w:t xml:space="preserve"> uma </w:t>
      </w:r>
      <w:r w:rsidR="00751F49">
        <w:t xml:space="preserve">string </w:t>
      </w:r>
      <w:r>
        <w:t xml:space="preserve">utilizada para identificar o nome de um recurso na web. Analogamente, é como a “chave primária” do banco de dados relacional, porém, ao invés de identificar uma instância naquele domínio, a URI deve identificar um recurso em toda a </w:t>
      </w:r>
      <w:r w:rsidRPr="001B0A16">
        <w:rPr>
          <w:i/>
        </w:rPr>
        <w:t>World Wide Web</w:t>
      </w:r>
      <w:r w:rsidR="002674D4">
        <w:t xml:space="preserve">, ou seja, deve ser </w:t>
      </w:r>
      <w:r w:rsidR="002674D4" w:rsidRPr="001B0A16">
        <w:rPr>
          <w:b/>
        </w:rPr>
        <w:t>única</w:t>
      </w:r>
      <w:r w:rsidR="002674D4">
        <w:t xml:space="preserve"> em toda a WWW.</w:t>
      </w:r>
      <w:r>
        <w:t xml:space="preserve"> Não </w:t>
      </w:r>
      <w:r w:rsidR="00555FED">
        <w:t xml:space="preserve">deve </w:t>
      </w:r>
      <w:r>
        <w:t>ser confundida com URLs (</w:t>
      </w:r>
      <w:r w:rsidRPr="001B0A16">
        <w:rPr>
          <w:i/>
        </w:rPr>
        <w:t>Uniform Resource Locator</w:t>
      </w:r>
      <w:r>
        <w:t>)</w:t>
      </w:r>
      <w:r w:rsidRPr="001B0A16">
        <w:rPr>
          <w:i/>
        </w:rPr>
        <w:t xml:space="preserve">, </w:t>
      </w:r>
      <w:r>
        <w:t>que é um endereço para uma página na web. As URIs são identificadores e não necessariamente precisam indicar um endereço para uma página web.</w:t>
      </w:r>
    </w:p>
    <w:p w:rsidR="00793988" w:rsidRDefault="00793988" w:rsidP="00793988">
      <w:pPr>
        <w:pStyle w:val="MyListaLetras"/>
        <w:spacing w:before="120" w:after="120"/>
      </w:pPr>
      <w:r w:rsidRPr="00793988">
        <w:t>Indivíduo</w:t>
      </w:r>
    </w:p>
    <w:p w:rsidR="00FD75FA" w:rsidRDefault="00FD75FA" w:rsidP="00793988">
      <w:r w:rsidRPr="00793988">
        <w:t>É uma instância, ou seja, um exemplar de uma classe.</w:t>
      </w:r>
      <w:r w:rsidR="007200A9">
        <w:t xml:space="preserve"> </w:t>
      </w:r>
      <w:r>
        <w:t>Exemplos: O recurso Rio de Janeiro é um indivíduo da classe Cidade.</w:t>
      </w:r>
    </w:p>
    <w:p w:rsidR="00793988" w:rsidRPr="00793988" w:rsidRDefault="00793988" w:rsidP="00793988">
      <w:pPr>
        <w:pStyle w:val="MyListaLetras"/>
        <w:spacing w:before="120" w:after="120"/>
        <w:rPr>
          <w:lang w:val="pt-BR"/>
        </w:rPr>
      </w:pPr>
      <w:r w:rsidRPr="00793988">
        <w:t>Recurso</w:t>
      </w:r>
    </w:p>
    <w:p w:rsidR="00FD75FA" w:rsidRDefault="00FD75FA" w:rsidP="00793988">
      <w:r w:rsidRPr="00793988">
        <w:lastRenderedPageBreak/>
        <w:t xml:space="preserve">Qualquer “coisa” ou entidade que possa ser identificada, nomeada ou endereçada de alguma forma na web de dados. </w:t>
      </w:r>
      <w:r>
        <w:t xml:space="preserve">Num modelo de ontologias, as classes, as relações entre elas e os indivíduos são recursos. Exemplos: a classe </w:t>
      </w:r>
      <w:r w:rsidRPr="00474F76">
        <w:rPr>
          <w:rStyle w:val="Codigo"/>
        </w:rPr>
        <w:t>País</w:t>
      </w:r>
      <w:r>
        <w:t xml:space="preserve">, o indivíduo </w:t>
      </w:r>
      <w:r w:rsidRPr="00474F76">
        <w:rPr>
          <w:rStyle w:val="Codigo"/>
        </w:rPr>
        <w:t>Brasil</w:t>
      </w:r>
      <w:r>
        <w:t xml:space="preserve"> (uma instância de </w:t>
      </w:r>
      <w:r w:rsidRPr="00474F76">
        <w:rPr>
          <w:rStyle w:val="Codigo"/>
        </w:rPr>
        <w:t>País</w:t>
      </w:r>
      <w:r w:rsidR="00474F76">
        <w:t xml:space="preserve">) e a relação </w:t>
      </w:r>
      <w:r w:rsidRPr="00474F76">
        <w:rPr>
          <w:rStyle w:val="Codigo"/>
        </w:rPr>
        <w:t>tem capital</w:t>
      </w:r>
      <w:r>
        <w:t xml:space="preserve"> são recursos.</w:t>
      </w:r>
    </w:p>
    <w:p w:rsidR="00793988" w:rsidRPr="00793988" w:rsidRDefault="00793988" w:rsidP="00793988">
      <w:pPr>
        <w:pStyle w:val="MyListaLetras"/>
        <w:spacing w:before="120" w:after="120"/>
      </w:pPr>
      <w:r>
        <w:rPr>
          <w:lang w:val="pt-BR"/>
        </w:rPr>
        <w:t>Literal</w:t>
      </w:r>
    </w:p>
    <w:p w:rsidR="00FD75FA" w:rsidRDefault="00FD75FA" w:rsidP="00793988">
      <w:r w:rsidRPr="00793988">
        <w:t xml:space="preserve">É um valor que uma determinada propriedade pode assumir. </w:t>
      </w:r>
      <w:r>
        <w:t xml:space="preserve">Um literal é de algum tipo, geralmente primitivo, de dado. Por exemplo, “República Federativa do Brasil” é um literal do tipo cadeia de caracteres, que é o valor da propriedade </w:t>
      </w:r>
      <w:r w:rsidRPr="00474F76">
        <w:rPr>
          <w:rStyle w:val="Codigo"/>
        </w:rPr>
        <w:t>Nome Oficial</w:t>
      </w:r>
      <w:r>
        <w:t xml:space="preserve"> da classe </w:t>
      </w:r>
      <w:r w:rsidRPr="00474F76">
        <w:rPr>
          <w:rStyle w:val="Codigo"/>
        </w:rPr>
        <w:t>País</w:t>
      </w:r>
      <w:r>
        <w:t xml:space="preserve">, do indivíduo </w:t>
      </w:r>
      <w:r w:rsidRPr="00474F76">
        <w:rPr>
          <w:rStyle w:val="Codigo"/>
        </w:rPr>
        <w:t>Brasil</w:t>
      </w:r>
      <w:r>
        <w:t>.</w:t>
      </w:r>
    </w:p>
    <w:p w:rsidR="00793988" w:rsidRDefault="00793988" w:rsidP="001B0A16">
      <w:pPr>
        <w:pStyle w:val="MyListaLetras"/>
        <w:spacing w:before="120" w:after="120"/>
      </w:pPr>
      <w:r>
        <w:t>Namespaces</w:t>
      </w:r>
    </w:p>
    <w:p w:rsidR="00FD75FA" w:rsidRDefault="00FD75FA" w:rsidP="00793988">
      <w:r>
        <w:t xml:space="preserve">Também conhecidos como prefixos. É como um apelido para um caminho ou endereço, em especial, uma URL. Provê meios de interpretar, acessar e definir os termos e indivíduos de forma não-ambígua, especificando a que domínio ou ontologia cada um desses termos pertencem. Além disso, auxilia a leitura das ontologias e diminui o tamanho das URIs. Por exemplo, um dos prefixos mais comuns, utilizado amplamente para definir a que tipo um indivíduo pertence, é o </w:t>
      </w:r>
      <w:r w:rsidRPr="00830EAF">
        <w:rPr>
          <w:i/>
        </w:rPr>
        <w:t>rdf</w:t>
      </w:r>
      <w:r>
        <w:t xml:space="preserve"> que substitui a UR</w:t>
      </w:r>
      <w:r w:rsidR="00555FED">
        <w:t>I</w:t>
      </w:r>
      <w:r>
        <w:t xml:space="preserve"> “</w:t>
      </w:r>
      <w:r w:rsidRPr="008F2901">
        <w:t>http://www.w3.org/1999/02/22-rdf-syntax-ns#</w:t>
      </w:r>
      <w:r>
        <w:t xml:space="preserve">”. Para definir que o indivíduo </w:t>
      </w:r>
      <w:r w:rsidRPr="00474F76">
        <w:rPr>
          <w:rStyle w:val="Codigo"/>
        </w:rPr>
        <w:t>Brasil</w:t>
      </w:r>
      <w:r>
        <w:t xml:space="preserve"> é do tipo </w:t>
      </w:r>
      <w:r w:rsidRPr="00474F76">
        <w:rPr>
          <w:rStyle w:val="Codigo"/>
        </w:rPr>
        <w:t>País</w:t>
      </w:r>
      <w:r>
        <w:t xml:space="preserve">, pode-se declarar </w:t>
      </w:r>
      <w:r w:rsidRPr="00474F76">
        <w:rPr>
          <w:rStyle w:val="Codigo"/>
        </w:rPr>
        <w:t xml:space="preserve">(Brasil, </w:t>
      </w:r>
      <w:r w:rsidRPr="00474F76">
        <w:rPr>
          <w:rStyle w:val="Codigo"/>
          <w:b/>
        </w:rPr>
        <w:t>http://www.w3.org/1999/02/22-rdf-syntax-ns#type</w:t>
      </w:r>
      <w:r w:rsidRPr="00474F76">
        <w:rPr>
          <w:rStyle w:val="Codigo"/>
        </w:rPr>
        <w:t>, País)</w:t>
      </w:r>
      <w:r>
        <w:t xml:space="preserve"> ou, utilizando o prefixo </w:t>
      </w:r>
      <w:r w:rsidRPr="00830EAF">
        <w:rPr>
          <w:i/>
        </w:rPr>
        <w:t>rdf</w:t>
      </w:r>
      <w:r>
        <w:t xml:space="preserve">, </w:t>
      </w:r>
      <w:r w:rsidRPr="00474F76">
        <w:rPr>
          <w:rStyle w:val="Codigo"/>
        </w:rPr>
        <w:t xml:space="preserve">(Brasil, </w:t>
      </w:r>
      <w:r w:rsidRPr="00474F76">
        <w:rPr>
          <w:rStyle w:val="Codigo"/>
          <w:b/>
        </w:rPr>
        <w:t>rdf:type</w:t>
      </w:r>
      <w:r w:rsidRPr="00474F76">
        <w:rPr>
          <w:rStyle w:val="Codigo"/>
        </w:rPr>
        <w:t>, País)</w:t>
      </w:r>
      <w:r>
        <w:t>.</w:t>
      </w:r>
    </w:p>
    <w:p w:rsidR="00FD75FA" w:rsidRDefault="00FD75FA" w:rsidP="00F20FC3">
      <w:pPr>
        <w:pStyle w:val="Secao"/>
        <w:numPr>
          <w:ilvl w:val="2"/>
          <w:numId w:val="4"/>
        </w:numPr>
        <w:spacing w:before="360" w:after="360"/>
      </w:pPr>
      <w:bookmarkStart w:id="19" w:name="_Toc373787506"/>
      <w:r>
        <w:t>Elementos básicos de ontologias</w:t>
      </w:r>
      <w:bookmarkEnd w:id="19"/>
    </w:p>
    <w:p w:rsidR="00FD75FA" w:rsidRDefault="00FD75FA" w:rsidP="0081221E">
      <w:r>
        <w:t>De modo simplista, uma ontologia pode ser modelada definindo-se apenas as classes do domínio, as propriedades que as classes podem ter e as relações entre as classes. Por isso, devido à importância desses dois conceitos (classe e propriedade), esta seção é dedicada à definição e à explicação desses termos.</w:t>
      </w:r>
    </w:p>
    <w:p w:rsidR="00FD75FA" w:rsidRDefault="00FD75FA" w:rsidP="00F20FC3">
      <w:pPr>
        <w:pStyle w:val="MyListaLetras"/>
        <w:numPr>
          <w:ilvl w:val="0"/>
          <w:numId w:val="17"/>
        </w:numPr>
        <w:spacing w:before="120" w:after="120"/>
      </w:pPr>
      <w:r>
        <w:t>Classes (e subclasses)</w:t>
      </w:r>
    </w:p>
    <w:p w:rsidR="00FD75FA" w:rsidRDefault="00FD75FA" w:rsidP="00FD75FA">
      <w:pPr>
        <w:ind w:left="360"/>
      </w:pPr>
      <w:r>
        <w:t xml:space="preserve">Numa ontologia, é necessário descrever e definir as </w:t>
      </w:r>
      <w:r w:rsidRPr="003D6616">
        <w:rPr>
          <w:b/>
        </w:rPr>
        <w:t>classes</w:t>
      </w:r>
      <w:r>
        <w:t xml:space="preserve"> a que os indivíduos pertencem e quais propriedades eles terão por pertencerem à determinada classe. </w:t>
      </w:r>
      <w:r w:rsidRPr="00F37E2D">
        <w:t xml:space="preserve">Adicionalmente, devido às técnicas de inferência e ao poder das ontologias, é possível afirmar que indivíduos são pertences a determinadas classes, mesmo se não forem diretamente declarados como sendo pertencentes a elas. </w:t>
      </w:r>
    </w:p>
    <w:p w:rsidR="00FD75FA" w:rsidRDefault="00FD75FA" w:rsidP="001B0A16">
      <w:pPr>
        <w:ind w:left="360"/>
      </w:pPr>
      <w:r>
        <w:lastRenderedPageBreak/>
        <w:t xml:space="preserve">Utilizando os conceitos de taxonomia (vistos na seção 2.1.1), é possível ainda introduzir o conceito de herança de classes ou, mais comumente, </w:t>
      </w:r>
      <w:r w:rsidRPr="006C61B1">
        <w:rPr>
          <w:b/>
        </w:rPr>
        <w:t>subclasse</w:t>
      </w:r>
      <w:r>
        <w:t xml:space="preserve"> de classes. </w:t>
      </w:r>
      <w:r w:rsidRPr="00965C27">
        <w:t xml:space="preserve">Foi visto que numa possível modelagem, pode-se declarar a classe mais genérica </w:t>
      </w:r>
      <w:r w:rsidRPr="00965C27">
        <w:rPr>
          <w:rStyle w:val="Codigo"/>
        </w:rPr>
        <w:t>Lugar com População,</w:t>
      </w:r>
      <w:r w:rsidRPr="00965C27">
        <w:t xml:space="preserve"> que possui as propriedades </w:t>
      </w:r>
      <w:r w:rsidRPr="00965C27">
        <w:rPr>
          <w:rStyle w:val="Codigo"/>
        </w:rPr>
        <w:t>nome</w:t>
      </w:r>
      <w:r w:rsidRPr="00965C27">
        <w:t xml:space="preserve"> e </w:t>
      </w:r>
      <w:r w:rsidRPr="00965C27">
        <w:rPr>
          <w:rStyle w:val="Codigo"/>
        </w:rPr>
        <w:t>população</w:t>
      </w:r>
      <w:r w:rsidRPr="00965C27">
        <w:t xml:space="preserve">. Poderia ainda especializar essa classe nas subclasses </w:t>
      </w:r>
      <w:r w:rsidRPr="00965C27">
        <w:rPr>
          <w:rStyle w:val="Codigo"/>
        </w:rPr>
        <w:t>País</w:t>
      </w:r>
      <w:r w:rsidRPr="00965C27">
        <w:t xml:space="preserve">, que possui a propriedade </w:t>
      </w:r>
      <w:r w:rsidRPr="00965C27">
        <w:rPr>
          <w:rStyle w:val="Codigo"/>
        </w:rPr>
        <w:t>tem capital</w:t>
      </w:r>
      <w:r w:rsidR="00555FED">
        <w:rPr>
          <w:rStyle w:val="Codigo"/>
        </w:rPr>
        <w:t>,</w:t>
      </w:r>
      <w:r w:rsidRPr="00965C27">
        <w:t xml:space="preserve"> e </w:t>
      </w:r>
      <w:r w:rsidR="00555FED">
        <w:rPr>
          <w:rStyle w:val="Codigo"/>
        </w:rPr>
        <w:t>C</w:t>
      </w:r>
      <w:r w:rsidRPr="00965C27">
        <w:rPr>
          <w:rStyle w:val="Codigo"/>
        </w:rPr>
        <w:t>idade</w:t>
      </w:r>
      <w:r w:rsidRPr="00965C27">
        <w:t xml:space="preserve">. Por serem subclasses de </w:t>
      </w:r>
      <w:r w:rsidRPr="00965C27">
        <w:rPr>
          <w:rStyle w:val="Codigo"/>
        </w:rPr>
        <w:t>Lugar com População</w:t>
      </w:r>
      <w:r w:rsidRPr="00965C27">
        <w:t xml:space="preserve">, </w:t>
      </w:r>
      <w:r w:rsidRPr="00965C27">
        <w:rPr>
          <w:rStyle w:val="Codigo"/>
        </w:rPr>
        <w:t>País</w:t>
      </w:r>
      <w:r w:rsidRPr="00965C27">
        <w:t xml:space="preserve"> e </w:t>
      </w:r>
      <w:r w:rsidRPr="00965C27">
        <w:rPr>
          <w:rStyle w:val="Codigo"/>
        </w:rPr>
        <w:t>Cidade</w:t>
      </w:r>
      <w:r w:rsidRPr="00965C27">
        <w:t xml:space="preserve"> herdam as propriedades </w:t>
      </w:r>
      <w:r w:rsidRPr="00965C27">
        <w:rPr>
          <w:rStyle w:val="Codigo"/>
        </w:rPr>
        <w:t>nome</w:t>
      </w:r>
      <w:r w:rsidRPr="00965C27">
        <w:t xml:space="preserve"> e </w:t>
      </w:r>
      <w:r w:rsidRPr="00965C27">
        <w:rPr>
          <w:rStyle w:val="Codigo"/>
        </w:rPr>
        <w:t>população</w:t>
      </w:r>
      <w:r w:rsidRPr="00965C27">
        <w:t>.</w:t>
      </w:r>
      <w:r>
        <w:t xml:space="preserve"> Porém, somente para </w:t>
      </w:r>
      <w:r w:rsidRPr="00965C27">
        <w:rPr>
          <w:rStyle w:val="Codigo"/>
        </w:rPr>
        <w:t>País</w:t>
      </w:r>
      <w:r>
        <w:t xml:space="preserve"> a propriedade </w:t>
      </w:r>
      <w:r w:rsidRPr="00965C27">
        <w:rPr>
          <w:rStyle w:val="Codigo"/>
        </w:rPr>
        <w:t>tem capital</w:t>
      </w:r>
      <w:r w:rsidRPr="00965C27">
        <w:t xml:space="preserve"> faz sentido; para </w:t>
      </w:r>
      <w:r w:rsidRPr="00965C27">
        <w:rPr>
          <w:rStyle w:val="Codigo"/>
        </w:rPr>
        <w:t>Cidade</w:t>
      </w:r>
      <w:r w:rsidRPr="00965C27">
        <w:t xml:space="preserve"> não.</w:t>
      </w:r>
      <w:r>
        <w:t xml:space="preserve"> Em relação às inferências, um indivíduo da classe </w:t>
      </w:r>
      <w:r w:rsidRPr="00965C27">
        <w:rPr>
          <w:rStyle w:val="Codigo"/>
        </w:rPr>
        <w:t>País</w:t>
      </w:r>
      <w:r>
        <w:t xml:space="preserve"> é também um indivíduo da superclasse </w:t>
      </w:r>
      <w:r w:rsidRPr="00965C27">
        <w:rPr>
          <w:rStyle w:val="Codigo"/>
        </w:rPr>
        <w:t>Lugar com População</w:t>
      </w:r>
      <w:r>
        <w:t xml:space="preserve">, mesmo que não seja explicitamente declarado assim. </w:t>
      </w:r>
    </w:p>
    <w:p w:rsidR="00FD75FA" w:rsidRDefault="00FD75FA" w:rsidP="00F20FC3">
      <w:pPr>
        <w:pStyle w:val="MyListaLetras"/>
        <w:numPr>
          <w:ilvl w:val="0"/>
          <w:numId w:val="5"/>
        </w:numPr>
        <w:spacing w:before="120" w:after="120"/>
      </w:pPr>
      <w:r>
        <w:t>Propriedades (e subpropriedades)</w:t>
      </w:r>
    </w:p>
    <w:p w:rsidR="00FD75FA" w:rsidRDefault="00FD75FA" w:rsidP="00FD75FA">
      <w:pPr>
        <w:ind w:left="708" w:firstLine="426"/>
      </w:pPr>
      <w:r w:rsidRPr="002571A6">
        <w:t xml:space="preserve">Além de definir as classes e suas relações de taxonomia, as ontologias também consideram as características das classes, ou seja, aspectos que diferenciam uma classe de outra. Para isso, utiliza-se as </w:t>
      </w:r>
      <w:r w:rsidRPr="003D6616">
        <w:rPr>
          <w:b/>
        </w:rPr>
        <w:t>propriedades</w:t>
      </w:r>
      <w:r>
        <w:t>.</w:t>
      </w:r>
    </w:p>
    <w:p w:rsidR="00FD75FA" w:rsidRDefault="00FD75FA" w:rsidP="00FD75FA">
      <w:pPr>
        <w:ind w:left="708" w:firstLine="426"/>
      </w:pPr>
      <w:r>
        <w:t xml:space="preserve">Em ontologias, as propriedades podem conter descrição de valores ou podem relacionar indivíduos. Por exemplo, </w:t>
      </w:r>
      <w:r w:rsidRPr="00474F76">
        <w:rPr>
          <w:rStyle w:val="Codigo"/>
        </w:rPr>
        <w:t>nome</w:t>
      </w:r>
      <w:r>
        <w:t xml:space="preserve"> é uma propriedade que assume valores do tipo </w:t>
      </w:r>
      <w:r w:rsidRPr="00474F76">
        <w:t>string</w:t>
      </w:r>
      <w:r>
        <w:rPr>
          <w:i/>
        </w:rPr>
        <w:t xml:space="preserve"> </w:t>
      </w:r>
      <w:r>
        <w:t xml:space="preserve">e </w:t>
      </w:r>
      <w:r w:rsidRPr="00474F76">
        <w:rPr>
          <w:rStyle w:val="Codigo"/>
        </w:rPr>
        <w:t>tem capital</w:t>
      </w:r>
      <w:r>
        <w:t xml:space="preserve"> é uma propriedade que associa indivíduos da classe </w:t>
      </w:r>
      <w:r w:rsidRPr="00474F76">
        <w:rPr>
          <w:rStyle w:val="Codigo"/>
        </w:rPr>
        <w:t>País</w:t>
      </w:r>
      <w:r>
        <w:t xml:space="preserve"> a indivíduos da classe </w:t>
      </w:r>
      <w:r w:rsidRPr="00474F76">
        <w:rPr>
          <w:rStyle w:val="Codigo"/>
        </w:rPr>
        <w:t>Cidade</w:t>
      </w:r>
      <w:r>
        <w:t>.</w:t>
      </w:r>
    </w:p>
    <w:p w:rsidR="00FD75FA" w:rsidRDefault="00FD75FA" w:rsidP="00FD75FA">
      <w:pPr>
        <w:ind w:left="708" w:firstLine="426"/>
      </w:pPr>
      <w:r>
        <w:t xml:space="preserve">As propriedades também podem ser hierarquizadas em taxonomias. Por exemplo, a propriedade </w:t>
      </w:r>
      <w:r w:rsidRPr="00474F76">
        <w:rPr>
          <w:rStyle w:val="Codigo"/>
        </w:rPr>
        <w:t>hasParent</w:t>
      </w:r>
      <w:r>
        <w:t xml:space="preserve"> pode ser especializada em </w:t>
      </w:r>
      <w:r w:rsidRPr="00474F76">
        <w:rPr>
          <w:rStyle w:val="Codigo"/>
        </w:rPr>
        <w:t>hasMother</w:t>
      </w:r>
      <w:r>
        <w:t xml:space="preserve"> e </w:t>
      </w:r>
      <w:r w:rsidRPr="00474F76">
        <w:rPr>
          <w:rStyle w:val="Codigo"/>
        </w:rPr>
        <w:t>hasFather</w:t>
      </w:r>
      <w:r>
        <w:t>.</w:t>
      </w:r>
    </w:p>
    <w:p w:rsidR="00FD75FA" w:rsidRDefault="00FD75FA" w:rsidP="00F20FC3">
      <w:pPr>
        <w:pStyle w:val="Secao"/>
        <w:numPr>
          <w:ilvl w:val="2"/>
          <w:numId w:val="4"/>
        </w:numPr>
        <w:spacing w:before="360" w:after="360"/>
      </w:pPr>
      <w:bookmarkStart w:id="20" w:name="_Toc373787507"/>
      <w:r>
        <w:t>OWL</w:t>
      </w:r>
      <w:bookmarkEnd w:id="20"/>
    </w:p>
    <w:p w:rsidR="00FD75FA" w:rsidRDefault="00FD75FA" w:rsidP="00FD75FA">
      <w:r>
        <w:t xml:space="preserve">A OWL </w:t>
      </w:r>
      <w:r>
        <w:rPr>
          <w:i/>
        </w:rPr>
        <w:t xml:space="preserve">(Web Ontology Language) </w:t>
      </w:r>
      <w:r>
        <w:t>tem o objetivo de prover uma linguagem que pode ser utilizada para descrever as classes e as relações entre elas que são inerentes a documentos e</w:t>
      </w:r>
      <w:r w:rsidR="00790DA2">
        <w:t xml:space="preserve"> aplicações web</w:t>
      </w:r>
      <w:r w:rsidR="003B168B">
        <w:t>.</w:t>
      </w:r>
      <w:r w:rsidR="00790DA2">
        <w:t xml:space="preserve"> </w:t>
      </w:r>
      <w:r>
        <w:t xml:space="preserve">Essa linguagem é capaz de formalizar conceitos de um domínio, definindo as classes e suas propriedades; definir os indivíduos; e inferir sobre essas classes e indivíduos utilizando as semânticas da providas pela OWL. É uma </w:t>
      </w:r>
      <w:r w:rsidRPr="009C4401">
        <w:t>“Recomendação do W3C”</w:t>
      </w:r>
      <w:r>
        <w:t xml:space="preserve"> para escre</w:t>
      </w:r>
      <w:r w:rsidR="003B168B">
        <w:t>ver ontologias na web semântica (</w:t>
      </w:r>
      <w:r w:rsidR="003B168B" w:rsidRPr="00790DA2">
        <w:t>WORLD WIDE WEB CONSORTIUM</w:t>
      </w:r>
      <w:r w:rsidR="003B168B">
        <w:t>, 2004</w:t>
      </w:r>
      <w:r w:rsidR="009E129F">
        <w:t>a</w:t>
      </w:r>
      <w:r w:rsidR="003B168B">
        <w:t>)</w:t>
      </w:r>
      <w:r w:rsidR="003B168B" w:rsidRPr="00790DA2">
        <w:t>.</w:t>
      </w:r>
    </w:p>
    <w:p w:rsidR="00FD75FA" w:rsidRDefault="00FD75FA" w:rsidP="00FD75FA">
      <w:r>
        <w:t>Os vocabulários mais utilizados numa ontologia OWL possuem os seguintes prefixos:</w:t>
      </w:r>
    </w:p>
    <w:p w:rsidR="00FD75FA" w:rsidRPr="00AC17DB" w:rsidRDefault="00FD75FA" w:rsidP="00FD75FA">
      <w:pPr>
        <w:pStyle w:val="ListParagraph"/>
        <w:rPr>
          <w:rStyle w:val="Codigo"/>
        </w:rPr>
      </w:pPr>
      <w:r w:rsidRPr="00AC17DB">
        <w:rPr>
          <w:rStyle w:val="Codigo"/>
        </w:rPr>
        <w:t>owl: &lt;http://www.w3.org/2002/07/owl#&gt;</w:t>
      </w:r>
    </w:p>
    <w:p w:rsidR="00FD75FA" w:rsidRPr="00AC17DB" w:rsidRDefault="00FD75FA" w:rsidP="00FD75FA">
      <w:pPr>
        <w:pStyle w:val="ListParagraph"/>
        <w:rPr>
          <w:rStyle w:val="Codigo"/>
        </w:rPr>
      </w:pPr>
      <w:r w:rsidRPr="00AC17DB">
        <w:rPr>
          <w:rStyle w:val="Codigo"/>
        </w:rPr>
        <w:t>rdf: &lt; http://www.w3.org/1999/02/22-rdf-syntax-ns#&gt;</w:t>
      </w:r>
    </w:p>
    <w:p w:rsidR="00FD75FA" w:rsidRPr="00AC17DB" w:rsidRDefault="00FD75FA" w:rsidP="00FD75FA">
      <w:pPr>
        <w:pStyle w:val="ListParagraph"/>
        <w:rPr>
          <w:rStyle w:val="Codigo"/>
        </w:rPr>
      </w:pPr>
      <w:r w:rsidRPr="00AC17DB">
        <w:rPr>
          <w:rStyle w:val="Codigo"/>
        </w:rPr>
        <w:t>rdfs: &lt; http://www.w3.org/2000/01/rdf-schema#&gt;</w:t>
      </w:r>
    </w:p>
    <w:p w:rsidR="00FD75FA" w:rsidRPr="00AC17DB" w:rsidRDefault="00FD75FA" w:rsidP="00FD75FA">
      <w:pPr>
        <w:pStyle w:val="ListParagraph"/>
        <w:rPr>
          <w:rStyle w:val="Codigo"/>
        </w:rPr>
      </w:pPr>
      <w:r w:rsidRPr="00AC17DB">
        <w:rPr>
          <w:rStyle w:val="Codigo"/>
        </w:rPr>
        <w:lastRenderedPageBreak/>
        <w:t>xsd: &lt; http://www.w3.org/2001/XMLSchema#&gt;</w:t>
      </w:r>
    </w:p>
    <w:p w:rsidR="00FD75FA" w:rsidRDefault="00FD75FA" w:rsidP="00FD75FA">
      <w:r>
        <w:t>A OWL possui um conjunto de termos e regras bem abrangentes e genéricos capazes de definir uma modelagem significativa de uma considerável diversidade de domínios. Enfatizando a ideia de haver máquinas facilmente processando de forma sistemática os dados. Adicionalmente, ontologias em OWL possuem várias regras que dão suporte importante para inferências lógicas, isto é, fazer o computador gerar informações não diretamente instanciadas na base de dados.</w:t>
      </w:r>
    </w:p>
    <w:p w:rsidR="00FD75FA" w:rsidRDefault="00FD75FA" w:rsidP="00FD75FA">
      <w:r>
        <w:t xml:space="preserve">Entretanto, esta monografia cobre apenas um subconjunto desses termos. A saber, os termos mais importantes para uma modelagem focada em Banco de Dados e que foram amplamente utilizados no projeto cenário deste trabalho. </w:t>
      </w:r>
      <w:r w:rsidR="009F0FDC">
        <w:t xml:space="preserve">A especificação de OWL, incluindo os termos cobertos neste trabalho e outros que dão mais suporte a inferências e tornam o modelo ainda mais próximo da realidade do domínio pode ser encontrado no manual da </w:t>
      </w:r>
      <w:r w:rsidR="003B168B">
        <w:t>OWL do W3C (</w:t>
      </w:r>
      <w:r w:rsidR="003B168B" w:rsidRPr="00790DA2">
        <w:t>WORLD WIDE WEB CONSORTIUM</w:t>
      </w:r>
      <w:r w:rsidR="003B168B">
        <w:t>, 2004</w:t>
      </w:r>
      <w:r w:rsidR="009E129F">
        <w:t>a</w:t>
      </w:r>
      <w:r w:rsidR="003B168B">
        <w:t>)</w:t>
      </w:r>
      <w:r w:rsidR="003B168B" w:rsidRPr="00790DA2">
        <w:t>.</w:t>
      </w:r>
      <w:r w:rsidR="00D16900">
        <w:t xml:space="preserve"> </w:t>
      </w:r>
      <w:r w:rsidR="00DB029C">
        <w:t xml:space="preserve">Nesta seção serão utilizados exemplos de OWL escritos em XML. </w:t>
      </w:r>
      <w:r w:rsidR="00D16900">
        <w:t>Os termos que se destacam para um modelo de ontologia escrito em OWL são:</w:t>
      </w:r>
    </w:p>
    <w:p w:rsidR="00FD75FA" w:rsidRPr="008D3814" w:rsidRDefault="00FD75FA" w:rsidP="00FD75FA"/>
    <w:p w:rsidR="00FD75FA" w:rsidRPr="008B7A9E" w:rsidRDefault="00FD75FA" w:rsidP="00F20FC3">
      <w:pPr>
        <w:pStyle w:val="MyListaLetras"/>
        <w:numPr>
          <w:ilvl w:val="0"/>
          <w:numId w:val="6"/>
        </w:numPr>
        <w:spacing w:before="120" w:after="120"/>
        <w:rPr>
          <w:lang w:val="pt-BR"/>
        </w:rPr>
      </w:pPr>
      <w:r w:rsidRPr="008B7A9E">
        <w:rPr>
          <w:lang w:val="pt-BR"/>
        </w:rPr>
        <w:t>Para classes e taxonomias: owl:Class, rdfs:subClassOf e owl:Thing</w:t>
      </w:r>
    </w:p>
    <w:p w:rsidR="00FD75FA" w:rsidRDefault="00FD75FA" w:rsidP="0087153D">
      <w:r>
        <w:t xml:space="preserve">No mundo OWL, todas as classes são subclasses da classe mais genérica possível </w:t>
      </w:r>
      <w:r w:rsidRPr="00A93B22">
        <w:rPr>
          <w:rStyle w:val="Codigo"/>
        </w:rPr>
        <w:t>owl:Thing</w:t>
      </w:r>
      <w:r w:rsidRPr="00DB04B8">
        <w:t>.</w:t>
      </w:r>
    </w:p>
    <w:p w:rsidR="00FD75FA" w:rsidRDefault="00FD75FA" w:rsidP="0087153D">
      <w:r>
        <w:t xml:space="preserve">O termo </w:t>
      </w:r>
      <w:r w:rsidRPr="00787D88">
        <w:rPr>
          <w:rStyle w:val="Codigo"/>
        </w:rPr>
        <w:t>owl:Class</w:t>
      </w:r>
      <w:r>
        <w:t xml:space="preserve"> define uma classe. Exemplo, definir a classe </w:t>
      </w:r>
      <w:r w:rsidRPr="001A5D82">
        <w:rPr>
          <w:rStyle w:val="Codigo"/>
        </w:rPr>
        <w:t>Populated Place</w:t>
      </w:r>
      <w:r>
        <w:t>:</w:t>
      </w:r>
    </w:p>
    <w:p w:rsidR="00FD75FA" w:rsidRDefault="00FD75FA" w:rsidP="0087153D">
      <w:pPr>
        <w:rPr>
          <w:lang w:val="en-US"/>
        </w:rPr>
      </w:pPr>
      <w:r w:rsidRPr="00787D88">
        <w:rPr>
          <w:rStyle w:val="Codigo"/>
          <w:lang w:val="en-US"/>
        </w:rPr>
        <w:t>&lt;owl</w:t>
      </w:r>
      <w:proofErr w:type="gramStart"/>
      <w:r w:rsidRPr="00787D88">
        <w:rPr>
          <w:rStyle w:val="Codigo"/>
          <w:lang w:val="en-US"/>
        </w:rPr>
        <w:t>:Class</w:t>
      </w:r>
      <w:proofErr w:type="gramEnd"/>
      <w:r w:rsidRPr="00787D88">
        <w:rPr>
          <w:rStyle w:val="Codigo"/>
          <w:lang w:val="en-US"/>
        </w:rPr>
        <w:t xml:space="preserve"> rdf:ID="PopulatedPlace"/&gt; </w:t>
      </w:r>
    </w:p>
    <w:p w:rsidR="00FD75FA" w:rsidRDefault="00FD75FA" w:rsidP="0087153D">
      <w:r>
        <w:t xml:space="preserve">O termo </w:t>
      </w:r>
      <w:r>
        <w:rPr>
          <w:rStyle w:val="Codigo"/>
        </w:rPr>
        <w:t>rdfs</w:t>
      </w:r>
      <w:r w:rsidRPr="00787D88">
        <w:rPr>
          <w:rStyle w:val="Codigo"/>
        </w:rPr>
        <w:t>:</w:t>
      </w:r>
      <w:r>
        <w:rPr>
          <w:rStyle w:val="Codigo"/>
        </w:rPr>
        <w:t>subClassOf</w:t>
      </w:r>
      <w:r>
        <w:t xml:space="preserve"> define uma subclasse. Exemplo, definir a classe </w:t>
      </w:r>
      <w:r w:rsidRPr="001A5D82">
        <w:rPr>
          <w:rStyle w:val="Codigo"/>
        </w:rPr>
        <w:t>Country</w:t>
      </w:r>
      <w:r>
        <w:rPr>
          <w:i/>
        </w:rPr>
        <w:t xml:space="preserve"> </w:t>
      </w:r>
      <w:r>
        <w:t xml:space="preserve">como sendo subclasse de </w:t>
      </w:r>
      <w:r w:rsidRPr="001A5D82">
        <w:rPr>
          <w:rStyle w:val="Codigo"/>
        </w:rPr>
        <w:t>Populated</w:t>
      </w:r>
      <w:r w:rsidRPr="00787D88">
        <w:rPr>
          <w:i/>
        </w:rPr>
        <w:t xml:space="preserve"> </w:t>
      </w:r>
      <w:r w:rsidRPr="001A5D82">
        <w:rPr>
          <w:rStyle w:val="Codigo"/>
        </w:rPr>
        <w:t>Place</w:t>
      </w:r>
      <w:r>
        <w:t>.</w:t>
      </w:r>
    </w:p>
    <w:p w:rsidR="00FD75FA" w:rsidRPr="00787D88" w:rsidRDefault="00FD75FA" w:rsidP="00F50AEA">
      <w:pPr>
        <w:pStyle w:val="NoSpacing"/>
        <w:rPr>
          <w:rStyle w:val="Codigo"/>
          <w:lang w:val="en-US"/>
        </w:rPr>
      </w:pPr>
      <w:r w:rsidRPr="00787D88">
        <w:rPr>
          <w:rStyle w:val="Codigo"/>
          <w:lang w:val="en-US"/>
        </w:rPr>
        <w:t>&lt;owl</w:t>
      </w:r>
      <w:proofErr w:type="gramStart"/>
      <w:r w:rsidRPr="00787D88">
        <w:rPr>
          <w:rStyle w:val="Codigo"/>
          <w:lang w:val="en-US"/>
        </w:rPr>
        <w:t>:Class</w:t>
      </w:r>
      <w:proofErr w:type="gramEnd"/>
      <w:r w:rsidRPr="00787D88">
        <w:rPr>
          <w:rStyle w:val="Codigo"/>
          <w:lang w:val="en-US"/>
        </w:rPr>
        <w:t xml:space="preserve"> rdf:ID="Country"&gt; </w:t>
      </w:r>
    </w:p>
    <w:p w:rsidR="00FD75FA" w:rsidRPr="00787D88" w:rsidRDefault="00FD75FA" w:rsidP="00F50AEA">
      <w:pPr>
        <w:pStyle w:val="NoSpacing"/>
        <w:rPr>
          <w:rStyle w:val="Codigo"/>
          <w:lang w:val="en-US"/>
        </w:rPr>
      </w:pPr>
      <w:r w:rsidRPr="00787D88">
        <w:rPr>
          <w:rStyle w:val="Codigo"/>
          <w:lang w:val="en-US"/>
        </w:rPr>
        <w:t xml:space="preserve">  &lt;rdfs</w:t>
      </w:r>
      <w:proofErr w:type="gramStart"/>
      <w:r w:rsidRPr="00787D88">
        <w:rPr>
          <w:rStyle w:val="Codigo"/>
          <w:lang w:val="en-US"/>
        </w:rPr>
        <w:t>:subClassOf</w:t>
      </w:r>
      <w:proofErr w:type="gramEnd"/>
      <w:r w:rsidRPr="00787D88">
        <w:rPr>
          <w:rStyle w:val="Codigo"/>
          <w:lang w:val="en-US"/>
        </w:rPr>
        <w:t xml:space="preserve"> rdf:resource="#PopulatedPlace" /&gt;</w:t>
      </w:r>
    </w:p>
    <w:p w:rsidR="00FD75FA" w:rsidRDefault="00FD75FA" w:rsidP="00F50AEA">
      <w:pPr>
        <w:pStyle w:val="NoSpacing"/>
      </w:pPr>
      <w:r w:rsidRPr="00787D88">
        <w:rPr>
          <w:rStyle w:val="Codigo"/>
        </w:rPr>
        <w:t xml:space="preserve">&lt;/owl:Class&gt; </w:t>
      </w:r>
    </w:p>
    <w:p w:rsidR="00FD75FA" w:rsidRPr="0087153D" w:rsidRDefault="00FD75FA" w:rsidP="00F20FC3">
      <w:pPr>
        <w:pStyle w:val="MyListaLetras"/>
        <w:numPr>
          <w:ilvl w:val="0"/>
          <w:numId w:val="5"/>
        </w:numPr>
        <w:spacing w:before="120" w:after="120"/>
        <w:rPr>
          <w:lang w:val="pt-BR"/>
        </w:rPr>
      </w:pPr>
      <w:r w:rsidRPr="0087153D">
        <w:rPr>
          <w:lang w:val="pt-BR"/>
        </w:rPr>
        <w:t>Para propriedades: owl:ObjectProperty e owl:DatatypeProperty</w:t>
      </w:r>
    </w:p>
    <w:p w:rsidR="00FD75FA" w:rsidRDefault="00FD75FA" w:rsidP="0087153D">
      <w:r w:rsidRPr="00A93B22">
        <w:t xml:space="preserve">OWL separa as propriedades em categorias: </w:t>
      </w:r>
    </w:p>
    <w:p w:rsidR="00FD75FA" w:rsidRPr="00DB04B8" w:rsidRDefault="00FD75FA" w:rsidP="0087153D">
      <w:r w:rsidRPr="003B168B">
        <w:t>Propriedades de Objeto (Object Properties),</w:t>
      </w:r>
      <w:r w:rsidRPr="00A93B22">
        <w:t xml:space="preserve"> que ligam recursos a recurs</w:t>
      </w:r>
      <w:r>
        <w:t xml:space="preserve">os. </w:t>
      </w:r>
      <w:r w:rsidRPr="00DB04B8">
        <w:t xml:space="preserve">Por exemplo, definir a propriedade </w:t>
      </w:r>
      <w:r w:rsidRPr="001058BF">
        <w:rPr>
          <w:rStyle w:val="Codigo"/>
        </w:rPr>
        <w:t>hasCapital</w:t>
      </w:r>
      <w:r w:rsidRPr="00DB04B8">
        <w:t xml:space="preserve"> que liga um recurso do tipo </w:t>
      </w:r>
      <w:r w:rsidRPr="001058BF">
        <w:rPr>
          <w:rStyle w:val="Codigo"/>
        </w:rPr>
        <w:t>Country</w:t>
      </w:r>
      <w:r w:rsidRPr="00DB04B8">
        <w:t xml:space="preserve"> a um recurso do tipo </w:t>
      </w:r>
      <w:r w:rsidRPr="001058BF">
        <w:rPr>
          <w:rStyle w:val="Codigo"/>
        </w:rPr>
        <w:t>City</w:t>
      </w:r>
      <w:r w:rsidRPr="00DB04B8">
        <w:t>:</w:t>
      </w:r>
    </w:p>
    <w:p w:rsidR="00FD75FA" w:rsidRPr="00DB04B8" w:rsidRDefault="00FD75FA" w:rsidP="00F50AEA">
      <w:pPr>
        <w:pStyle w:val="NoSpacing"/>
        <w:rPr>
          <w:rStyle w:val="Codigo"/>
          <w:lang w:val="en-US"/>
        </w:rPr>
      </w:pPr>
      <w:r w:rsidRPr="00DB04B8">
        <w:rPr>
          <w:rStyle w:val="Codigo"/>
          <w:lang w:val="en-US"/>
        </w:rPr>
        <w:t>&lt;owl</w:t>
      </w:r>
      <w:proofErr w:type="gramStart"/>
      <w:r w:rsidRPr="00DB04B8">
        <w:rPr>
          <w:rStyle w:val="Codigo"/>
          <w:lang w:val="en-US"/>
        </w:rPr>
        <w:t>:ObjectProperty</w:t>
      </w:r>
      <w:proofErr w:type="gramEnd"/>
      <w:r w:rsidRPr="00DB04B8">
        <w:rPr>
          <w:rStyle w:val="Codigo"/>
          <w:lang w:val="en-US"/>
        </w:rPr>
        <w:t xml:space="preserve"> rdf:ID="hasCapital"&gt; </w:t>
      </w:r>
    </w:p>
    <w:p w:rsidR="00FD75FA" w:rsidRPr="00DB04B8" w:rsidRDefault="00FD75FA" w:rsidP="00F50AEA">
      <w:pPr>
        <w:pStyle w:val="NoSpacing"/>
        <w:rPr>
          <w:rStyle w:val="Codigo"/>
          <w:lang w:val="en-US"/>
        </w:rPr>
      </w:pPr>
      <w:r w:rsidRPr="00DB04B8">
        <w:rPr>
          <w:rStyle w:val="Codigo"/>
          <w:lang w:val="en-US"/>
        </w:rPr>
        <w:t xml:space="preserve">  &lt;rdfs</w:t>
      </w:r>
      <w:proofErr w:type="gramStart"/>
      <w:r w:rsidRPr="00DB04B8">
        <w:rPr>
          <w:rStyle w:val="Codigo"/>
          <w:lang w:val="en-US"/>
        </w:rPr>
        <w:t>:domain</w:t>
      </w:r>
      <w:proofErr w:type="gramEnd"/>
      <w:r w:rsidRPr="00DB04B8">
        <w:rPr>
          <w:rStyle w:val="Codigo"/>
          <w:lang w:val="en-US"/>
        </w:rPr>
        <w:t xml:space="preserve"> rdf:resource="#Country"/&gt;</w:t>
      </w:r>
    </w:p>
    <w:p w:rsidR="00FD75FA" w:rsidRPr="00DB04B8" w:rsidRDefault="00FD75FA" w:rsidP="00F50AEA">
      <w:pPr>
        <w:pStyle w:val="NoSpacing"/>
        <w:rPr>
          <w:rStyle w:val="Codigo"/>
          <w:lang w:val="en-US"/>
        </w:rPr>
      </w:pPr>
      <w:r w:rsidRPr="00DB04B8">
        <w:rPr>
          <w:rStyle w:val="Codigo"/>
          <w:lang w:val="en-US"/>
        </w:rPr>
        <w:t xml:space="preserve">  &lt;rdfs</w:t>
      </w:r>
      <w:proofErr w:type="gramStart"/>
      <w:r w:rsidRPr="00DB04B8">
        <w:rPr>
          <w:rStyle w:val="Codigo"/>
          <w:lang w:val="en-US"/>
        </w:rPr>
        <w:t>:range</w:t>
      </w:r>
      <w:proofErr w:type="gramEnd"/>
      <w:r w:rsidRPr="00DB04B8">
        <w:rPr>
          <w:rStyle w:val="Codigo"/>
          <w:lang w:val="en-US"/>
        </w:rPr>
        <w:t xml:space="preserve"> rdf:resource="#City"/&gt; </w:t>
      </w:r>
    </w:p>
    <w:p w:rsidR="00FD75FA" w:rsidRPr="00DB04B8" w:rsidRDefault="00FD75FA" w:rsidP="00F50AEA">
      <w:pPr>
        <w:pStyle w:val="NoSpacing"/>
      </w:pPr>
      <w:r w:rsidRPr="00DB04B8">
        <w:rPr>
          <w:rStyle w:val="Codigo"/>
        </w:rPr>
        <w:t xml:space="preserve">&lt;/owl:ObjectProperty&gt; </w:t>
      </w:r>
    </w:p>
    <w:p w:rsidR="00FD75FA" w:rsidRPr="00DB04B8" w:rsidRDefault="00FD75FA" w:rsidP="0087153D">
      <w:r w:rsidRPr="003B168B">
        <w:lastRenderedPageBreak/>
        <w:t>Propriedades de Tipo de Dado (Datatype Properties</w:t>
      </w:r>
      <w:r w:rsidR="003B168B">
        <w:t xml:space="preserve"> ou simplesmente Data Properties</w:t>
      </w:r>
      <w:r w:rsidRPr="003B168B">
        <w:t>),</w:t>
      </w:r>
      <w:r w:rsidRPr="00DB04B8">
        <w:t xml:space="preserve"> que ligam recursos a literais.</w:t>
      </w:r>
      <w:r>
        <w:t xml:space="preserve"> Por exemplo, definir a propriedade </w:t>
      </w:r>
      <w:r w:rsidRPr="001058BF">
        <w:rPr>
          <w:rStyle w:val="Codigo"/>
        </w:rPr>
        <w:t>population</w:t>
      </w:r>
      <w:r>
        <w:t xml:space="preserve"> da classe </w:t>
      </w:r>
      <w:r w:rsidRPr="001058BF">
        <w:rPr>
          <w:rStyle w:val="Codigo"/>
        </w:rPr>
        <w:t>PopulatedPlace</w:t>
      </w:r>
      <w:r>
        <w:t xml:space="preserve"> que tem um valor do tipo </w:t>
      </w:r>
      <w:r w:rsidRPr="001058BF">
        <w:rPr>
          <w:rStyle w:val="Codigo"/>
        </w:rPr>
        <w:t>xsd:integer</w:t>
      </w:r>
      <w:r>
        <w:rPr>
          <w:i/>
        </w:rPr>
        <w:t xml:space="preserve"> </w:t>
      </w:r>
      <w:r>
        <w:t>(número inteiro do vocabulário XML Schema Definition</w:t>
      </w:r>
      <w:r w:rsidR="003B168B">
        <w:rPr>
          <w:rStyle w:val="FootnoteReference"/>
        </w:rPr>
        <w:footnoteReference w:id="10"/>
      </w:r>
      <w:r>
        <w:t>) .</w:t>
      </w:r>
    </w:p>
    <w:p w:rsidR="00FD75FA" w:rsidRPr="00671041" w:rsidRDefault="00FD75FA" w:rsidP="00F50AEA">
      <w:pPr>
        <w:pStyle w:val="NoSpacing"/>
        <w:rPr>
          <w:rStyle w:val="Codigo"/>
          <w:lang w:val="en-US"/>
        </w:rPr>
      </w:pPr>
      <w:r w:rsidRPr="00671041">
        <w:rPr>
          <w:rStyle w:val="Codigo"/>
          <w:lang w:val="en-US"/>
        </w:rPr>
        <w:t>&lt;owl</w:t>
      </w:r>
      <w:proofErr w:type="gramStart"/>
      <w:r w:rsidRPr="00671041">
        <w:rPr>
          <w:rStyle w:val="Codigo"/>
          <w:lang w:val="en-US"/>
        </w:rPr>
        <w:t>:DatatypeProperty</w:t>
      </w:r>
      <w:proofErr w:type="gramEnd"/>
      <w:r w:rsidRPr="00671041">
        <w:rPr>
          <w:rStyle w:val="Codigo"/>
          <w:lang w:val="en-US"/>
        </w:rPr>
        <w:t xml:space="preserve"> rdf:ID="</w:t>
      </w:r>
      <w:r>
        <w:rPr>
          <w:rStyle w:val="Codigo"/>
          <w:lang w:val="en-US"/>
        </w:rPr>
        <w:t>population</w:t>
      </w:r>
      <w:r w:rsidRPr="00671041">
        <w:rPr>
          <w:rStyle w:val="Codigo"/>
          <w:lang w:val="en-US"/>
        </w:rPr>
        <w:t>"&gt;</w:t>
      </w:r>
    </w:p>
    <w:p w:rsidR="00FD75FA" w:rsidRPr="00671041" w:rsidRDefault="00FD75FA" w:rsidP="00F50AEA">
      <w:pPr>
        <w:pStyle w:val="NoSpacing"/>
        <w:rPr>
          <w:rStyle w:val="Codigo"/>
          <w:lang w:val="en-US"/>
        </w:rPr>
      </w:pPr>
      <w:r w:rsidRPr="00671041">
        <w:rPr>
          <w:rStyle w:val="Codigo"/>
          <w:lang w:val="en-US"/>
        </w:rPr>
        <w:t xml:space="preserve">  &lt;rdfs</w:t>
      </w:r>
      <w:proofErr w:type="gramStart"/>
      <w:r w:rsidRPr="00671041">
        <w:rPr>
          <w:rStyle w:val="Codigo"/>
          <w:lang w:val="en-US"/>
        </w:rPr>
        <w:t>:domain</w:t>
      </w:r>
      <w:proofErr w:type="gramEnd"/>
      <w:r w:rsidRPr="00671041">
        <w:rPr>
          <w:rStyle w:val="Codigo"/>
          <w:lang w:val="en-US"/>
        </w:rPr>
        <w:t xml:space="preserve"> rdf:resource="#</w:t>
      </w:r>
      <w:r w:rsidRPr="00787D88">
        <w:rPr>
          <w:rStyle w:val="Codigo"/>
          <w:lang w:val="en-US"/>
        </w:rPr>
        <w:t>PopulatedPlace</w:t>
      </w:r>
      <w:r w:rsidRPr="00671041">
        <w:rPr>
          <w:rStyle w:val="Codigo"/>
          <w:lang w:val="en-US"/>
        </w:rPr>
        <w:t xml:space="preserve">" /&gt;    </w:t>
      </w:r>
    </w:p>
    <w:p w:rsidR="00FD75FA" w:rsidRPr="00671041" w:rsidRDefault="00FD75FA" w:rsidP="00F50AEA">
      <w:pPr>
        <w:pStyle w:val="NoSpacing"/>
        <w:rPr>
          <w:rStyle w:val="Codigo"/>
          <w:lang w:val="en-US"/>
        </w:rPr>
      </w:pPr>
      <w:r w:rsidRPr="00671041">
        <w:rPr>
          <w:rStyle w:val="Codigo"/>
          <w:lang w:val="en-US"/>
        </w:rPr>
        <w:t xml:space="preserve">  &lt;rdfs</w:t>
      </w:r>
      <w:proofErr w:type="gramStart"/>
      <w:r w:rsidRPr="00671041">
        <w:rPr>
          <w:rStyle w:val="Codigo"/>
          <w:lang w:val="en-US"/>
        </w:rPr>
        <w:t>:range</w:t>
      </w:r>
      <w:proofErr w:type="gramEnd"/>
      <w:r w:rsidRPr="00671041">
        <w:rPr>
          <w:rStyle w:val="Codigo"/>
          <w:lang w:val="en-US"/>
        </w:rPr>
        <w:t xml:space="preserve">  rdf:resource="&amp;xsd;</w:t>
      </w:r>
      <w:r>
        <w:rPr>
          <w:rStyle w:val="Codigo"/>
          <w:lang w:val="en-US"/>
        </w:rPr>
        <w:t>integer</w:t>
      </w:r>
      <w:r w:rsidRPr="00671041">
        <w:rPr>
          <w:rStyle w:val="Codigo"/>
          <w:lang w:val="en-US"/>
        </w:rPr>
        <w:t>"/&gt;</w:t>
      </w:r>
    </w:p>
    <w:p w:rsidR="00FD75FA" w:rsidRDefault="00FD75FA" w:rsidP="00F50AEA">
      <w:pPr>
        <w:pStyle w:val="NoSpacing"/>
        <w:rPr>
          <w:rStyle w:val="Codigo"/>
        </w:rPr>
      </w:pPr>
      <w:r>
        <w:rPr>
          <w:rStyle w:val="Codigo"/>
        </w:rPr>
        <w:t>&lt;/owl:DatatypeProperty&gt;</w:t>
      </w:r>
    </w:p>
    <w:p w:rsidR="00FD75FA" w:rsidRPr="00671041" w:rsidRDefault="00FD75FA" w:rsidP="00FD75FA">
      <w:pPr>
        <w:ind w:left="708"/>
        <w:rPr>
          <w:rStyle w:val="Codigo"/>
        </w:rPr>
      </w:pPr>
    </w:p>
    <w:p w:rsidR="00FD75FA" w:rsidRDefault="00FD75FA" w:rsidP="00FD75FA">
      <w:r>
        <w:t xml:space="preserve">Além dessas duas, também existem propriedades do tipo </w:t>
      </w:r>
      <w:r w:rsidRPr="00F61176">
        <w:rPr>
          <w:rStyle w:val="Codigo"/>
        </w:rPr>
        <w:t>owl:AnnotationProperty</w:t>
      </w:r>
      <w:r>
        <w:rPr>
          <w:rStyle w:val="Codigo"/>
        </w:rPr>
        <w:t xml:space="preserve"> </w:t>
      </w:r>
      <w:r>
        <w:t>que são usadas</w:t>
      </w:r>
      <w:r w:rsidRPr="00F61176">
        <w:t xml:space="preserve"> para adicionar informações sobre a ontologia ou seus componentes. Ex: comentários, descrição do criador, um link para </w:t>
      </w:r>
      <w:r w:rsidRPr="003B168B">
        <w:rPr>
          <w:rStyle w:val="Codigo"/>
        </w:rPr>
        <w:t>seeAlso</w:t>
      </w:r>
      <w:r w:rsidRPr="00F61176">
        <w:t>, etc.</w:t>
      </w:r>
    </w:p>
    <w:p w:rsidR="00FD75FA" w:rsidRDefault="00FD75FA" w:rsidP="00FD75FA">
      <w:r>
        <w:t xml:space="preserve">Adicionalmente, para definir subpropriedades, utiliza-se o vocabulário </w:t>
      </w:r>
      <w:r>
        <w:rPr>
          <w:rStyle w:val="Codigo"/>
        </w:rPr>
        <w:t xml:space="preserve">rdfs:subPropertyOf. </w:t>
      </w:r>
      <w:r>
        <w:t xml:space="preserve">Para exemplificar o que foi visto na seção anterior (2.2.3), uma ontologia poderia ser modelada </w:t>
      </w:r>
      <w:r w:rsidR="009807A4">
        <w:t xml:space="preserve">em OWL/XML </w:t>
      </w:r>
      <w:r>
        <w:t>desta forma:</w:t>
      </w:r>
    </w:p>
    <w:p w:rsidR="00FD75FA" w:rsidRPr="00A07201" w:rsidRDefault="00FD75FA" w:rsidP="00F50AEA">
      <w:pPr>
        <w:pStyle w:val="NoSpacing"/>
        <w:rPr>
          <w:rStyle w:val="Codigo"/>
          <w:lang w:val="en-US"/>
        </w:rPr>
      </w:pPr>
      <w:r w:rsidRPr="00A07201">
        <w:rPr>
          <w:rStyle w:val="Codigo"/>
          <w:lang w:val="en-US"/>
        </w:rPr>
        <w:t>&lt;owl</w:t>
      </w:r>
      <w:proofErr w:type="gramStart"/>
      <w:r w:rsidRPr="00A07201">
        <w:rPr>
          <w:rStyle w:val="Codigo"/>
          <w:lang w:val="en-US"/>
        </w:rPr>
        <w:t>:ObjectProperty</w:t>
      </w:r>
      <w:proofErr w:type="gramEnd"/>
      <w:r w:rsidRPr="00A07201">
        <w:rPr>
          <w:rStyle w:val="Codigo"/>
          <w:lang w:val="en-US"/>
        </w:rPr>
        <w:t xml:space="preserve"> rdf:ID="</w:t>
      </w:r>
      <w:r w:rsidRPr="00596969">
        <w:rPr>
          <w:rStyle w:val="Codigo"/>
          <w:lang w:val="en-US"/>
        </w:rPr>
        <w:t>hasMother</w:t>
      </w:r>
      <w:r w:rsidRPr="00A07201">
        <w:rPr>
          <w:rStyle w:val="Codigo"/>
          <w:lang w:val="en-US"/>
        </w:rPr>
        <w:t>"&gt;</w:t>
      </w:r>
    </w:p>
    <w:p w:rsidR="00FD75FA" w:rsidRPr="00A07201" w:rsidRDefault="00FD75FA" w:rsidP="00F50AEA">
      <w:pPr>
        <w:pStyle w:val="NoSpacing"/>
        <w:rPr>
          <w:rStyle w:val="Codigo"/>
          <w:lang w:val="en-US"/>
        </w:rPr>
      </w:pPr>
      <w:r w:rsidRPr="00A07201">
        <w:rPr>
          <w:rStyle w:val="Codigo"/>
          <w:lang w:val="en-US"/>
        </w:rPr>
        <w:t xml:space="preserve">  </w:t>
      </w:r>
      <w:r>
        <w:rPr>
          <w:rStyle w:val="Codigo"/>
          <w:lang w:val="en-US"/>
        </w:rPr>
        <w:t xml:space="preserve"> </w:t>
      </w:r>
      <w:r w:rsidRPr="00A07201">
        <w:rPr>
          <w:rStyle w:val="Codigo"/>
          <w:lang w:val="en-US"/>
        </w:rPr>
        <w:t>&lt;rdfs</w:t>
      </w:r>
      <w:proofErr w:type="gramStart"/>
      <w:r w:rsidRPr="00A07201">
        <w:rPr>
          <w:rStyle w:val="Codigo"/>
          <w:lang w:val="en-US"/>
        </w:rPr>
        <w:t>:subPropertyOf</w:t>
      </w:r>
      <w:proofErr w:type="gramEnd"/>
      <w:r w:rsidRPr="00A07201">
        <w:rPr>
          <w:rStyle w:val="Codigo"/>
          <w:lang w:val="en-US"/>
        </w:rPr>
        <w:t xml:space="preserve"> rdf:resource="#hasParent" /&gt;</w:t>
      </w:r>
    </w:p>
    <w:p w:rsidR="00FD75FA" w:rsidRPr="00A07201" w:rsidRDefault="00FD75FA" w:rsidP="00F50AEA">
      <w:pPr>
        <w:pStyle w:val="NoSpacing"/>
        <w:rPr>
          <w:rStyle w:val="Codigo"/>
          <w:lang w:val="en-US"/>
        </w:rPr>
      </w:pPr>
      <w:r w:rsidRPr="00A07201">
        <w:rPr>
          <w:rStyle w:val="Codigo"/>
          <w:lang w:val="en-US"/>
        </w:rPr>
        <w:t xml:space="preserve">   &lt;rdfs</w:t>
      </w:r>
      <w:proofErr w:type="gramStart"/>
      <w:r w:rsidRPr="00A07201">
        <w:rPr>
          <w:rStyle w:val="Codigo"/>
          <w:lang w:val="en-US"/>
        </w:rPr>
        <w:t>:domain</w:t>
      </w:r>
      <w:proofErr w:type="gramEnd"/>
      <w:r w:rsidRPr="00A07201">
        <w:rPr>
          <w:rStyle w:val="Codigo"/>
          <w:lang w:val="en-US"/>
        </w:rPr>
        <w:t xml:space="preserve"> rdf:resource="#Person"/&gt;  </w:t>
      </w:r>
    </w:p>
    <w:p w:rsidR="00FD75FA" w:rsidRPr="00A07201" w:rsidRDefault="00FD75FA" w:rsidP="00F50AEA">
      <w:pPr>
        <w:pStyle w:val="NoSpacing"/>
        <w:rPr>
          <w:rStyle w:val="Codigo"/>
          <w:lang w:val="en-US"/>
        </w:rPr>
      </w:pPr>
      <w:r>
        <w:rPr>
          <w:rStyle w:val="Codigo"/>
          <w:lang w:val="en-US"/>
        </w:rPr>
        <w:t xml:space="preserve">   </w:t>
      </w:r>
      <w:r w:rsidRPr="00A07201">
        <w:rPr>
          <w:rStyle w:val="Codigo"/>
          <w:lang w:val="en-US"/>
        </w:rPr>
        <w:t>&lt;rdfs</w:t>
      </w:r>
      <w:proofErr w:type="gramStart"/>
      <w:r w:rsidRPr="00A07201">
        <w:rPr>
          <w:rStyle w:val="Codigo"/>
          <w:lang w:val="en-US"/>
        </w:rPr>
        <w:t>:range</w:t>
      </w:r>
      <w:proofErr w:type="gramEnd"/>
      <w:r w:rsidRPr="00A07201">
        <w:rPr>
          <w:rStyle w:val="Codigo"/>
          <w:lang w:val="en-US"/>
        </w:rPr>
        <w:t xml:space="preserve"> rdf:resource="#Woman" /&gt;</w:t>
      </w:r>
    </w:p>
    <w:p w:rsidR="00FD75FA" w:rsidRPr="00A07201" w:rsidRDefault="00FD75FA" w:rsidP="00F50AEA">
      <w:pPr>
        <w:pStyle w:val="NoSpacing"/>
        <w:rPr>
          <w:rStyle w:val="Codigo"/>
          <w:lang w:val="en-US"/>
        </w:rPr>
      </w:pPr>
      <w:r w:rsidRPr="00A07201">
        <w:rPr>
          <w:rStyle w:val="Codigo"/>
          <w:lang w:val="en-US"/>
        </w:rPr>
        <w:t>&lt;/owl</w:t>
      </w:r>
      <w:proofErr w:type="gramStart"/>
      <w:r w:rsidRPr="00A07201">
        <w:rPr>
          <w:rStyle w:val="Codigo"/>
          <w:lang w:val="en-US"/>
        </w:rPr>
        <w:t>:ObjectProperty</w:t>
      </w:r>
      <w:proofErr w:type="gramEnd"/>
      <w:r w:rsidRPr="00A07201">
        <w:rPr>
          <w:rStyle w:val="Codigo"/>
          <w:lang w:val="en-US"/>
        </w:rPr>
        <w:t>&gt;</w:t>
      </w:r>
    </w:p>
    <w:p w:rsidR="00FD75FA" w:rsidRPr="00A07201" w:rsidRDefault="00FD75FA" w:rsidP="00FD75FA">
      <w:pPr>
        <w:rPr>
          <w:lang w:val="en-US"/>
        </w:rPr>
      </w:pPr>
    </w:p>
    <w:p w:rsidR="00FD75FA" w:rsidRPr="008B7A9E" w:rsidRDefault="00FD75FA" w:rsidP="001B0A16">
      <w:pPr>
        <w:pStyle w:val="MyListaLetras"/>
        <w:spacing w:before="120" w:after="120"/>
        <w:rPr>
          <w:lang w:val="pt-BR"/>
        </w:rPr>
      </w:pPr>
      <w:r w:rsidRPr="008B7A9E">
        <w:rPr>
          <w:lang w:val="pt-BR"/>
        </w:rPr>
        <w:t>Para domínios e alcances: rdfs:domain e rdfs:range</w:t>
      </w:r>
    </w:p>
    <w:p w:rsidR="00FD75FA" w:rsidRPr="00DB04B8" w:rsidRDefault="00FD75FA" w:rsidP="0087153D">
      <w:r>
        <w:t>Em OWL, o domínio (</w:t>
      </w:r>
      <w:r w:rsidRPr="0097513C">
        <w:rPr>
          <w:rStyle w:val="Codigo"/>
        </w:rPr>
        <w:t>rdfs:domain</w:t>
      </w:r>
      <w:r>
        <w:t>) de uma propriedade representa as classes que podem ter aquela propriedade. O alcance (</w:t>
      </w:r>
      <w:r w:rsidRPr="0097513C">
        <w:rPr>
          <w:rStyle w:val="Codigo"/>
        </w:rPr>
        <w:t>rdfs:</w:t>
      </w:r>
      <w:r>
        <w:rPr>
          <w:rStyle w:val="Codigo"/>
        </w:rPr>
        <w:t>range</w:t>
      </w:r>
      <w:r>
        <w:t>) de uma propriedade representa as classes dos recursos a que a propriedade se liga (no caso de Propriedades de Objeto) ou o tipo de dado que a propriedade pode assumir (no caso de Propriedade de Tipo de Dado).</w:t>
      </w:r>
    </w:p>
    <w:p w:rsidR="00FD75FA" w:rsidRPr="00B8462D" w:rsidRDefault="00FD75FA" w:rsidP="00F20FC3">
      <w:pPr>
        <w:pStyle w:val="MyListaLetras"/>
        <w:numPr>
          <w:ilvl w:val="0"/>
          <w:numId w:val="5"/>
        </w:numPr>
        <w:spacing w:before="120" w:after="120"/>
      </w:pPr>
      <w:r>
        <w:t>owl:sameAs</w:t>
      </w:r>
    </w:p>
    <w:p w:rsidR="00FD75FA" w:rsidRDefault="00FD75FA" w:rsidP="0087153D">
      <w:r w:rsidRPr="00ED2DAC">
        <w:t>Na Web de Dados, um indiv</w:t>
      </w:r>
      <w:r>
        <w:t xml:space="preserve">íduo num domínio pode referir-se a um mesmo indivíduo num outro domínio, enfatizando o fato de eles serem referentes à mesma “coisa” no mundo. </w:t>
      </w:r>
    </w:p>
    <w:p w:rsidR="00FD75FA" w:rsidRDefault="00FD75FA" w:rsidP="0087153D">
      <w:r>
        <w:t xml:space="preserve">Por exemplo, existe um banco de dados no mundo sobre o domínio de política mundial. Esse banco de dados precisa conter instâncias de todos os países do mundo. Em especial, contém a instância Brasil, a qual contém informações sobre população, investimentos públicos, nome do presidente e nome da capital. Já outro banco de dados, foca no domínio de geografia física mundial, que também precisa de instância de todos os países. Porém, no caso do Brasil, esse banco registra informações sobre relevo, clima, vegetação e </w:t>
      </w:r>
      <w:r>
        <w:lastRenderedPageBreak/>
        <w:t>território físico do país. É claro que ambos os indivíduos referem-se à mesma “coisa” no mundo, porém sob perspectivas diferentes, dependendo do domínio.</w:t>
      </w:r>
    </w:p>
    <w:p w:rsidR="00FD75FA" w:rsidRPr="00F55A3A" w:rsidRDefault="00FD75FA" w:rsidP="0087153D">
      <w:r>
        <w:t>Se alguém quiser investigar a relação entre um país sob perspectiva política e o mesmo país sob a perspectiva geográfico-física, precisará de algum artifício para ligar esses dois indivíduos diferentes</w:t>
      </w:r>
      <w:r w:rsidR="002D29A2">
        <w:t>,</w:t>
      </w:r>
      <w:r>
        <w:t xml:space="preserve"> mas que se referem à mesma coisa. Em OWL, esse artifício se dá pela utilização da Propriedade de Objeto </w:t>
      </w:r>
      <w:r w:rsidRPr="00F55A3A">
        <w:rPr>
          <w:rStyle w:val="Codigo"/>
        </w:rPr>
        <w:t>owl:sameAs</w:t>
      </w:r>
      <w:r>
        <w:rPr>
          <w:rStyle w:val="Codigo"/>
        </w:rPr>
        <w:t xml:space="preserve"> </w:t>
      </w:r>
      <w:r w:rsidRPr="00F55A3A">
        <w:t>que</w:t>
      </w:r>
      <w:r>
        <w:t xml:space="preserve"> liga um recurso do tipo </w:t>
      </w:r>
      <w:r w:rsidRPr="002D29A2">
        <w:rPr>
          <w:rStyle w:val="Codigo"/>
        </w:rPr>
        <w:t>owl:Thing</w:t>
      </w:r>
      <w:r>
        <w:t xml:space="preserve"> a um outro recurso do tipo </w:t>
      </w:r>
      <w:r w:rsidRPr="002D29A2">
        <w:rPr>
          <w:rStyle w:val="Codigo"/>
        </w:rPr>
        <w:t>owl:Thing</w:t>
      </w:r>
      <w:r>
        <w:t>.</w:t>
      </w:r>
    </w:p>
    <w:p w:rsidR="00FD75FA" w:rsidRDefault="00FD75FA" w:rsidP="0087153D">
      <w:r>
        <w:t>Essa é a maneira mais comumente usada para ligar mesmas instâncias de domínios completamente diferentes, ou seja, é um componente importante para construir uma das qualidades focadas na Web Semântica: a informação precisa estar conectada (visto na seção 1.1).</w:t>
      </w:r>
    </w:p>
    <w:p w:rsidR="00FD75FA" w:rsidRDefault="00FD75FA" w:rsidP="001B0A16">
      <w:pPr>
        <w:pStyle w:val="MyListaLetras"/>
        <w:spacing w:before="120" w:after="120"/>
      </w:pPr>
      <w:r>
        <w:t>Classes Anônimas e Classes Equivalentes</w:t>
      </w:r>
    </w:p>
    <w:p w:rsidR="00FD75FA" w:rsidRDefault="00FD75FA" w:rsidP="0087153D">
      <w:r>
        <w:t>Em OWL, u</w:t>
      </w:r>
      <w:r w:rsidRPr="004629F1">
        <w:t xml:space="preserve">ma </w:t>
      </w:r>
      <w:r w:rsidRPr="004629F1">
        <w:rPr>
          <w:bCs/>
        </w:rPr>
        <w:t>Classe Anônima</w:t>
      </w:r>
      <w:r w:rsidRPr="004629F1">
        <w:rPr>
          <w:b/>
          <w:bCs/>
        </w:rPr>
        <w:t xml:space="preserve"> </w:t>
      </w:r>
      <w:r w:rsidRPr="004629F1">
        <w:t xml:space="preserve">pode ser entendida como um conjunto de instâncias caracterizadas por alguma regra (ou </w:t>
      </w:r>
      <w:r w:rsidRPr="004629F1">
        <w:rPr>
          <w:b/>
          <w:bCs/>
        </w:rPr>
        <w:t>restrição</w:t>
      </w:r>
      <w:r w:rsidRPr="004629F1">
        <w:t>) que elas têm em comum. Esse conjunto, por ser uma classe, é instanciável</w:t>
      </w:r>
      <w:r>
        <w:t>. U</w:t>
      </w:r>
      <w:r w:rsidRPr="004629F1">
        <w:t>ma restrição descreve uma classe de indivíduos baseando-se na relação da qual os membros da classe participam</w:t>
      </w:r>
      <w:r>
        <w:t xml:space="preserve"> (</w:t>
      </w:r>
      <w:r w:rsidR="001B5662">
        <w:t>HORRIDGE, 2011)</w:t>
      </w:r>
      <w:r>
        <w:t xml:space="preserve">.  Por exemplo, </w:t>
      </w:r>
      <w:r w:rsidRPr="00DF1B51">
        <w:t>classe definida pelo conjunto de indivíduos que poss</w:t>
      </w:r>
      <w:r w:rsidR="00CC4B3F">
        <w:t xml:space="preserve">uem pelo menos 1 relação </w:t>
      </w:r>
      <w:r w:rsidRPr="001B5662">
        <w:rPr>
          <w:rStyle w:val="Codigo"/>
        </w:rPr>
        <w:t>temIrmão</w:t>
      </w:r>
      <w:r>
        <w:t>.</w:t>
      </w:r>
    </w:p>
    <w:p w:rsidR="00FD75FA" w:rsidRPr="00DF1B51" w:rsidRDefault="00FD75FA" w:rsidP="0087153D">
      <w:r>
        <w:t>Em OWL, d</w:t>
      </w:r>
      <w:r w:rsidRPr="00DF1B51">
        <w:t xml:space="preserve">uas classes são equivalentes se elas contêm exatamente o mesmo conjunto de indivíduos. (Ex: </w:t>
      </w:r>
      <w:r w:rsidRPr="003B168B">
        <w:rPr>
          <w:rStyle w:val="Codigo"/>
        </w:rPr>
        <w:t>PresidenteDosEUA</w:t>
      </w:r>
      <w:r w:rsidRPr="00DF1B51">
        <w:t xml:space="preserve"> e </w:t>
      </w:r>
      <w:r w:rsidRPr="003B168B">
        <w:rPr>
          <w:rStyle w:val="Codigo"/>
        </w:rPr>
        <w:t>PrincipalResidenteDaCasaBranca</w:t>
      </w:r>
      <w:r w:rsidRPr="00DF1B51">
        <w:t>)</w:t>
      </w:r>
      <w:r>
        <w:t xml:space="preserve">. </w:t>
      </w:r>
    </w:p>
    <w:p w:rsidR="00FD75FA" w:rsidRPr="00ED2DAC" w:rsidRDefault="00FD75FA" w:rsidP="0087153D">
      <w:r>
        <w:t>É comum juntar esses dois conceitos para declarar que uma determinada classe A é equivalente a uma classe anônima definida por uma restrição. Dessa forma, os indivíduos que satisfazem tal restriçã</w:t>
      </w:r>
      <w:r w:rsidR="00F40626">
        <w:t>o será membro daquela classe A. Veremos este exemplo na seção 4.2.</w:t>
      </w:r>
    </w:p>
    <w:p w:rsidR="00FD75FA" w:rsidRDefault="00FD75FA" w:rsidP="00F20FC3">
      <w:pPr>
        <w:pStyle w:val="Secao"/>
        <w:numPr>
          <w:ilvl w:val="2"/>
          <w:numId w:val="4"/>
        </w:numPr>
        <w:spacing w:before="360" w:after="360"/>
      </w:pPr>
      <w:bookmarkStart w:id="22" w:name="_Toc373787508"/>
      <w:r>
        <w:t>Ferramentas de modelagem de ontologias</w:t>
      </w:r>
      <w:bookmarkEnd w:id="22"/>
    </w:p>
    <w:p w:rsidR="00FD75FA" w:rsidRDefault="00FD75FA" w:rsidP="00FD75FA">
      <w:r>
        <w:t xml:space="preserve">Em relação a tecnologias utilizadas para modelar ontologias, as mais utilizadas são </w:t>
      </w:r>
      <w:r w:rsidR="00CC4B3F" w:rsidRPr="00CC4B3F">
        <w:t>Protégé</w:t>
      </w:r>
      <w:r w:rsidR="00CC4B3F" w:rsidRPr="001E37CB">
        <w:rPr>
          <w:rStyle w:val="FootnoteReference"/>
        </w:rPr>
        <w:footnoteReference w:id="11"/>
      </w:r>
      <w:r w:rsidR="00CC4B3F" w:rsidRPr="001E37CB">
        <w:t xml:space="preserve"> </w:t>
      </w:r>
      <w:r w:rsidR="00CC4B3F">
        <w:t>e Neon Toolkit</w:t>
      </w:r>
      <w:r w:rsidR="00CC4B3F">
        <w:rPr>
          <w:rStyle w:val="FootnoteReference"/>
        </w:rPr>
        <w:footnoteReference w:id="12"/>
      </w:r>
      <w:r>
        <w:t xml:space="preserve">. Utilizando-as, um </w:t>
      </w:r>
      <w:r w:rsidRPr="005F646B">
        <w:rPr>
          <w:i/>
        </w:rPr>
        <w:t>ontologista</w:t>
      </w:r>
      <w:r>
        <w:rPr>
          <w:i/>
        </w:rPr>
        <w:t xml:space="preserve"> </w:t>
      </w:r>
      <w:r>
        <w:t>não precisaria escrever códigos OWL num editor de textos porque essas ferramentas oferecem interfaces amigáveis para desenhar e especificar a ontologia e exportá-la em OWL, com todos seus devidos formalismos e especificações.</w:t>
      </w:r>
    </w:p>
    <w:p w:rsidR="00FD75FA" w:rsidRDefault="00FD75FA" w:rsidP="00FD75FA">
      <w:r>
        <w:lastRenderedPageBreak/>
        <w:t xml:space="preserve">Essas ferramentas contam com </w:t>
      </w:r>
      <w:r>
        <w:rPr>
          <w:i/>
        </w:rPr>
        <w:t xml:space="preserve">plug-ins </w:t>
      </w:r>
      <w:r>
        <w:t xml:space="preserve">de visualização gráfica do modelo, o que facilita o entendimento, análise e desenvolvimento das ontologias. </w:t>
      </w:r>
    </w:p>
    <w:p w:rsidR="00FD75FA" w:rsidRDefault="00FD75FA" w:rsidP="00FD75FA">
      <w:r>
        <w:t xml:space="preserve">Além disso, o </w:t>
      </w:r>
      <w:r w:rsidR="00CC4B3F" w:rsidRPr="00CC4B3F">
        <w:t>P</w:t>
      </w:r>
      <w:r w:rsidRPr="00CC4B3F">
        <w:t>rotégé</w:t>
      </w:r>
      <w:r>
        <w:rPr>
          <w:i/>
        </w:rPr>
        <w:t xml:space="preserve"> </w:t>
      </w:r>
      <w:r>
        <w:t>oferece facilidades para consultar (utilizando SPARQL que será visto na seção 2.4) e realizar inferências sobre os indivíduos e classes da ontologia. Já o Neon Toolkit, apresenta uma interface amigável e bem parecida com o Eclipse</w:t>
      </w:r>
      <w:r w:rsidR="00CC4B3F">
        <w:rPr>
          <w:rStyle w:val="FootnoteReference"/>
        </w:rPr>
        <w:footnoteReference w:id="13"/>
      </w:r>
      <w:r w:rsidR="00CC4B3F">
        <w:t xml:space="preserve">, </w:t>
      </w:r>
      <w:r>
        <w:t>conhecida IDE de Java e outras linguagens.</w:t>
      </w:r>
    </w:p>
    <w:p w:rsidR="00FD75FA" w:rsidRDefault="00FD75FA" w:rsidP="00E24F8F">
      <w:pPr>
        <w:pStyle w:val="Secao"/>
        <w:spacing w:before="360" w:after="360"/>
      </w:pPr>
      <w:bookmarkStart w:id="26" w:name="_Toc373787509"/>
      <w:r>
        <w:t>RDF, um modelo</w:t>
      </w:r>
      <w:r w:rsidRPr="00A8014F">
        <w:t xml:space="preserve"> de </w:t>
      </w:r>
      <w:r>
        <w:t>d</w:t>
      </w:r>
      <w:r w:rsidRPr="00A8014F">
        <w:t xml:space="preserve">ados em </w:t>
      </w:r>
      <w:r>
        <w:t>g</w:t>
      </w:r>
      <w:r w:rsidRPr="00A8014F">
        <w:t>rafo</w:t>
      </w:r>
      <w:bookmarkEnd w:id="26"/>
    </w:p>
    <w:p w:rsidR="00FD75FA" w:rsidRDefault="00FD75FA" w:rsidP="00FD75FA">
      <w:r w:rsidRPr="00020ED5">
        <w:t xml:space="preserve">A ontologia define </w:t>
      </w:r>
      <w:r w:rsidR="00F35415" w:rsidRPr="00020ED5">
        <w:t>o esquema</w:t>
      </w:r>
      <w:r w:rsidRPr="00020ED5">
        <w:t xml:space="preserve"> </w:t>
      </w:r>
      <w:r w:rsidR="00F35415" w:rsidRPr="00020ED5">
        <w:t>para o</w:t>
      </w:r>
      <w:r w:rsidRPr="00020ED5">
        <w:t xml:space="preserve"> modelo conceitual do domínio.</w:t>
      </w:r>
      <w:r>
        <w:t xml:space="preserve"> Porém, ainda se faz necessário defi</w:t>
      </w:r>
      <w:r w:rsidR="00F35415">
        <w:t xml:space="preserve">nir um formato ou padrão para descrever o </w:t>
      </w:r>
      <w:r>
        <w:t>armazenamento dos dados propriamente ditos. Isto é, um padrão para declarar os recursos instanciados com suas propriedades e as ligações entre eles.</w:t>
      </w:r>
    </w:p>
    <w:p w:rsidR="00FD75FA" w:rsidRDefault="00FD75FA" w:rsidP="00FD75FA">
      <w:r>
        <w:t>O padrão “</w:t>
      </w:r>
      <w:r w:rsidRPr="009C4401">
        <w:t>Recomendação do W3C</w:t>
      </w:r>
      <w:r>
        <w:t>”</w:t>
      </w:r>
      <w:r w:rsidRPr="009C4401">
        <w:t xml:space="preserve"> </w:t>
      </w:r>
      <w:r>
        <w:t>para descrever os recursos na Web Semântica e para troca de dados na web é o RDF (</w:t>
      </w:r>
      <w:r w:rsidRPr="00874914">
        <w:rPr>
          <w:i/>
        </w:rPr>
        <w:t>Resource Description Framework</w:t>
      </w:r>
      <w:r w:rsidR="00020ED5">
        <w:t>)</w:t>
      </w:r>
      <w:r w:rsidR="00020ED5">
        <w:rPr>
          <w:rStyle w:val="FootnoteReference"/>
        </w:rPr>
        <w:footnoteReference w:id="14"/>
      </w:r>
      <w:r w:rsidR="00020ED5">
        <w:t>. Esse padrão u</w:t>
      </w:r>
      <w:r>
        <w:t>tiliza URIs para identificar as instâncias e as relações entre recursos. É um dos principais componentes da Web Semântica e suporta significativamente os dados lidos por máquinas através da web, fortalecendo a ideia da estruturação dos dados.</w:t>
      </w:r>
    </w:p>
    <w:p w:rsidR="00FD75FA" w:rsidRDefault="00FD75FA" w:rsidP="00FD75FA">
      <w:r>
        <w:t>Uma coleção de declarações RDF é estruturada e representada num grafo direcionado e rotulado</w:t>
      </w:r>
      <w:r w:rsidR="00B02B3A">
        <w:t xml:space="preserve">, como aquele da Web Semântica visto na </w:t>
      </w:r>
      <w:r w:rsidR="00235655">
        <w:t>F</w:t>
      </w:r>
      <w:r w:rsidR="00B02B3A">
        <w:t xml:space="preserve">igura </w:t>
      </w:r>
      <w:r w:rsidR="00235655">
        <w:t>1.</w:t>
      </w:r>
      <w:r w:rsidR="00B02B3A">
        <w:t xml:space="preserve"> </w:t>
      </w:r>
    </w:p>
    <w:p w:rsidR="00FD75FA" w:rsidRDefault="00FD75FA" w:rsidP="00FD75FA">
      <w:r>
        <w:t xml:space="preserve">Vale ressaltar ainda que RDF, em específico, RDFS </w:t>
      </w:r>
      <w:r w:rsidRPr="00312787">
        <w:rPr>
          <w:i/>
        </w:rPr>
        <w:t>(RDF Schema)</w:t>
      </w:r>
      <w:r>
        <w:t xml:space="preserve"> pode e é utilizado, juntamente com OWL, para descrever vocabulár</w:t>
      </w:r>
      <w:r w:rsidR="00020ED5">
        <w:t>ios e dar suporte a ontologias</w:t>
      </w:r>
      <w:r w:rsidR="00020ED5">
        <w:rPr>
          <w:rStyle w:val="FootnoteReference"/>
        </w:rPr>
        <w:footnoteReference w:id="15"/>
      </w:r>
      <w:r>
        <w:t>.</w:t>
      </w:r>
    </w:p>
    <w:p w:rsidR="00FD75FA" w:rsidRDefault="00FD75FA" w:rsidP="00F20FC3">
      <w:pPr>
        <w:pStyle w:val="Secao"/>
        <w:numPr>
          <w:ilvl w:val="2"/>
          <w:numId w:val="4"/>
        </w:numPr>
        <w:spacing w:before="360" w:after="360"/>
      </w:pPr>
      <w:bookmarkStart w:id="28" w:name="_Toc373787510"/>
      <w:r>
        <w:t>Triplas</w:t>
      </w:r>
      <w:bookmarkEnd w:id="28"/>
    </w:p>
    <w:p w:rsidR="00FD75FA" w:rsidRDefault="00FD75FA" w:rsidP="00FD75FA">
      <w:pPr>
        <w:rPr>
          <w:rStyle w:val="Codigo"/>
          <w:rFonts w:ascii="Times New Roman" w:hAnsi="Times New Roman" w:cs="Times New Roman"/>
          <w:sz w:val="24"/>
        </w:rPr>
      </w:pPr>
      <w:r>
        <w:t xml:space="preserve">Assim como o mundo relacional se baseia em tabelas e chaves identificadoras, RDF se baseia em declarações (em Inglês, </w:t>
      </w:r>
      <w:r>
        <w:rPr>
          <w:i/>
        </w:rPr>
        <w:t>statements</w:t>
      </w:r>
      <w:r>
        <w:t xml:space="preserve">) do tipo </w:t>
      </w:r>
      <w:r w:rsidRPr="0059647D">
        <w:rPr>
          <w:rStyle w:val="Codigo"/>
        </w:rPr>
        <w:t>sujeito, predicado, objeto</w:t>
      </w:r>
      <w:r>
        <w:t xml:space="preserve">, ou </w:t>
      </w:r>
      <w:r w:rsidRPr="0059647D">
        <w:rPr>
          <w:rStyle w:val="Codigo"/>
        </w:rPr>
        <w:t>recurso, propriedade, valor</w:t>
      </w:r>
      <w:r>
        <w:t xml:space="preserve">, conhecidas como </w:t>
      </w:r>
      <w:r w:rsidRPr="00D061CD">
        <w:rPr>
          <w:b/>
        </w:rPr>
        <w:t>triplas</w:t>
      </w:r>
      <w:r w:rsidR="00235655">
        <w:t xml:space="preserve"> que, juntas, formam um grafo.</w:t>
      </w:r>
      <w:r>
        <w:t xml:space="preserve"> O conceito de triplas é extremamente importante no mundo de Web Semântica, porque, atualmente, toda a representação dos dados se dá nesse formato </w:t>
      </w:r>
      <w:r>
        <w:rPr>
          <w:b/>
        </w:rPr>
        <w:t>triplificado</w:t>
      </w:r>
      <w:r>
        <w:t xml:space="preserve">. O sujeito da tripla significa o recurso a ser descrito, o predicado é a propriedade sobre o sujeito e expressa a relação entre o sujeito e o objeto. Por exemplo, na declaração </w:t>
      </w:r>
      <w:r w:rsidRPr="0059647D">
        <w:rPr>
          <w:rStyle w:val="Codigo"/>
        </w:rPr>
        <w:t xml:space="preserve">Brasil tem capital </w:t>
      </w:r>
      <w:r w:rsidRPr="0059647D">
        <w:rPr>
          <w:rStyle w:val="Codigo"/>
        </w:rPr>
        <w:lastRenderedPageBreak/>
        <w:t>Brasília</w:t>
      </w:r>
      <w:r>
        <w:t xml:space="preserve">, o sujeito é </w:t>
      </w:r>
      <w:r w:rsidRPr="0059647D">
        <w:rPr>
          <w:rStyle w:val="Codigo"/>
        </w:rPr>
        <w:t>Brasil</w:t>
      </w:r>
      <w:r>
        <w:t xml:space="preserve">, o predicado é </w:t>
      </w:r>
      <w:r w:rsidRPr="0059647D">
        <w:rPr>
          <w:rStyle w:val="Codigo"/>
        </w:rPr>
        <w:t>tem capital</w:t>
      </w:r>
      <w:r>
        <w:t xml:space="preserve"> e o objeto é </w:t>
      </w:r>
      <w:r w:rsidRPr="0059647D">
        <w:rPr>
          <w:rStyle w:val="Codigo"/>
        </w:rPr>
        <w:t>Brasília</w:t>
      </w:r>
      <w:r>
        <w:t xml:space="preserve">. Outro exemplo de tripla é </w:t>
      </w:r>
      <w:r w:rsidR="00020ED5">
        <w:t>(</w:t>
      </w:r>
      <w:r w:rsidRPr="0059647D">
        <w:rPr>
          <w:rStyle w:val="Codigo"/>
        </w:rPr>
        <w:t>Brasil</w:t>
      </w:r>
      <w:r w:rsidR="00020ED5">
        <w:rPr>
          <w:rStyle w:val="Codigo"/>
        </w:rPr>
        <w:t>,</w:t>
      </w:r>
      <w:r w:rsidR="00AF4CD8">
        <w:rPr>
          <w:rStyle w:val="Codigo"/>
        </w:rPr>
        <w:t xml:space="preserve"> </w:t>
      </w:r>
      <w:r w:rsidRPr="0059647D">
        <w:rPr>
          <w:rStyle w:val="Codigo"/>
        </w:rPr>
        <w:t>tem população</w:t>
      </w:r>
      <w:r w:rsidR="00020ED5">
        <w:rPr>
          <w:rStyle w:val="Codigo"/>
        </w:rPr>
        <w:t>,</w:t>
      </w:r>
      <w:r w:rsidRPr="0059647D">
        <w:rPr>
          <w:rStyle w:val="Codigo"/>
        </w:rPr>
        <w:t xml:space="preserve"> 201.032.714</w:t>
      </w:r>
      <w:r w:rsidR="00020ED5">
        <w:rPr>
          <w:rStyle w:val="Codigo"/>
        </w:rPr>
        <w:t>)</w:t>
      </w:r>
      <w:r w:rsidRPr="0059647D">
        <w:rPr>
          <w:rStyle w:val="Codigo"/>
          <w:rFonts w:ascii="Times New Roman" w:hAnsi="Times New Roman" w:cs="Times New Roman"/>
          <w:sz w:val="24"/>
        </w:rPr>
        <w:t>.</w:t>
      </w:r>
      <w:r>
        <w:rPr>
          <w:rStyle w:val="Codigo"/>
          <w:rFonts w:ascii="Times New Roman" w:hAnsi="Times New Roman" w:cs="Times New Roman"/>
          <w:sz w:val="24"/>
        </w:rPr>
        <w:t xml:space="preserve"> Na representação como grafo rotulado direcionado, o sujeito é o nó fonte, o objeto é o nó destino e o predicado é o rótulo da aresta que os conecta.</w:t>
      </w:r>
    </w:p>
    <w:p w:rsidR="001E37CB" w:rsidRDefault="001E37CB" w:rsidP="001E37CB">
      <w:pPr>
        <w:keepNext/>
        <w:ind w:firstLine="0"/>
        <w:jc w:val="center"/>
      </w:pPr>
      <w:r>
        <w:rPr>
          <w:rFonts w:cs="Times New Roman"/>
          <w:noProof/>
          <w:lang w:val="en-US" w:eastAsia="en-US"/>
        </w:rPr>
        <w:drawing>
          <wp:inline distT="0" distB="0" distL="0" distR="0" wp14:anchorId="702400BB" wp14:editId="303D06E3">
            <wp:extent cx="3775710" cy="110969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4046" cy="1109206"/>
                    </a:xfrm>
                    <a:prstGeom prst="rect">
                      <a:avLst/>
                    </a:prstGeom>
                  </pic:spPr>
                </pic:pic>
              </a:graphicData>
            </a:graphic>
          </wp:inline>
        </w:drawing>
      </w:r>
    </w:p>
    <w:p w:rsidR="001E37CB" w:rsidRDefault="001E37CB" w:rsidP="007E1128">
      <w:pPr>
        <w:pStyle w:val="LegendaFigura"/>
        <w:spacing w:after="360"/>
        <w:rPr>
          <w:rStyle w:val="Codigo"/>
          <w:rFonts w:ascii="Times New Roman" w:hAnsi="Times New Roman" w:cs="Times New Roman"/>
          <w:sz w:val="24"/>
        </w:rPr>
      </w:pPr>
      <w:bookmarkStart w:id="29" w:name="_Toc373848908"/>
      <w:r>
        <w:t xml:space="preserve">Figura </w:t>
      </w:r>
      <w:fldSimple w:instr=" SEQ Figura \* ARABIC ">
        <w:r w:rsidR="0088310F">
          <w:rPr>
            <w:noProof/>
          </w:rPr>
          <w:t>2</w:t>
        </w:r>
      </w:fldSimple>
      <w:r w:rsidR="007E1128">
        <w:t xml:space="preserve"> – Tripla RDF representada como grafo direcionado rotulado</w:t>
      </w:r>
      <w:bookmarkEnd w:id="29"/>
    </w:p>
    <w:p w:rsidR="00FD75FA" w:rsidRDefault="00FD75FA" w:rsidP="00FD75FA">
      <w:r>
        <w:t>Essa forma de representar a informação foi amplamente abraçada pela comunidade e é possível ver várias vantagens de sua utilização. A principal delas é que é um formato de declaração extremamente simples</w:t>
      </w:r>
      <w:r w:rsidR="00AF4CD8">
        <w:t>, mas</w:t>
      </w:r>
      <w:r>
        <w:t xml:space="preserve"> genérico e significativo. Genericamente, qualquer tipo de coisa no mundo pode ser expresso utilizando a forma sujeito, predicado e objeto. Com uma coleção dessas declarações simples, pode-se construir bancos de informações bem expressivos de domínios de qualquer natureza. Além disso, as triplas permitem expressar informações extremamente específicas e detalhadas. Essa característica de simples porém genérica e significativa das triplas RDF é chamada nesta monografia de </w:t>
      </w:r>
      <w:r w:rsidRPr="00E55FCA">
        <w:rPr>
          <w:b/>
        </w:rPr>
        <w:t>característica granular das triplas</w:t>
      </w:r>
      <w:r w:rsidR="00AF4CD8">
        <w:rPr>
          <w:rStyle w:val="FootnoteReference"/>
          <w:b/>
        </w:rPr>
        <w:footnoteReference w:id="16"/>
      </w:r>
      <w:r>
        <w:t>.</w:t>
      </w:r>
      <w:r w:rsidR="00AF4CD8">
        <w:t xml:space="preserve"> </w:t>
      </w:r>
      <w:r w:rsidR="00235655">
        <w:t>Em contrapartida</w:t>
      </w:r>
      <w:r>
        <w:t xml:space="preserve">, por ser tão simples e genérica, expressar um domínio ou uma entidade utilizando triplas costuma trazer uma sobrecarga de informação necessária para especificar o que está sendo modelado ou instanciado. </w:t>
      </w:r>
    </w:p>
    <w:p w:rsidR="00FD75FA" w:rsidRDefault="00FD75FA" w:rsidP="00F20FC3">
      <w:pPr>
        <w:pStyle w:val="Secao"/>
        <w:numPr>
          <w:ilvl w:val="2"/>
          <w:numId w:val="4"/>
        </w:numPr>
        <w:spacing w:before="360" w:after="360"/>
      </w:pPr>
      <w:bookmarkStart w:id="30" w:name="_Toc373787511"/>
      <w:r>
        <w:t>Banco</w:t>
      </w:r>
      <w:r w:rsidR="00AE7C54">
        <w:t>s</w:t>
      </w:r>
      <w:r>
        <w:t xml:space="preserve"> de dados importantes em RDF</w:t>
      </w:r>
      <w:bookmarkEnd w:id="30"/>
    </w:p>
    <w:p w:rsidR="00FD75FA" w:rsidRDefault="00FD75FA" w:rsidP="00FD75FA">
      <w:r>
        <w:t xml:space="preserve">Já existem diversos bancos de dados publicados em formatos de </w:t>
      </w:r>
      <w:del w:id="31" w:author="Revisor" w:date="2013-12-04T15:49:00Z">
        <w:r w:rsidDel="00AE7C54">
          <w:delText>Web Semântica</w:delText>
        </w:r>
      </w:del>
      <w:ins w:id="32" w:author="Revisor" w:date="2013-12-04T15:49:00Z">
        <w:r w:rsidR="00AE7C54">
          <w:t>triplas</w:t>
        </w:r>
      </w:ins>
      <w:r>
        <w:t xml:space="preserve"> e, com eles, já é possível realizar diversas consultas, experimentos e aplicações úteis capazes de auxiliarem tomadas </w:t>
      </w:r>
      <w:ins w:id="33" w:author="Revisor" w:date="2013-12-04T15:49:00Z">
        <w:r w:rsidR="00AE7C54">
          <w:t>de</w:t>
        </w:r>
      </w:ins>
      <w:del w:id="34" w:author="Revisor" w:date="2013-12-04T15:49:00Z">
        <w:r w:rsidDel="00AE7C54">
          <w:delText>à</w:delText>
        </w:r>
      </w:del>
      <w:r>
        <w:t xml:space="preserve"> decisão. </w:t>
      </w:r>
      <w:del w:id="35" w:author="Revisor" w:date="2013-12-04T15:49:00Z">
        <w:r w:rsidDel="00AE7C54">
          <w:delText>Além de outros, a</w:delText>
        </w:r>
      </w:del>
      <w:ins w:id="36" w:author="Revisor" w:date="2013-12-04T15:49:00Z">
        <w:r w:rsidR="00AE7C54">
          <w:t>A</w:t>
        </w:r>
      </w:ins>
      <w:r>
        <w:t xml:space="preserve">lguns desses bancos são extremamente importantes e foram amplamente utilizados neste projeto, </w:t>
      </w:r>
      <w:ins w:id="37" w:author="Revisor" w:date="2013-12-04T15:49:00Z">
        <w:r w:rsidR="00AE7C54">
          <w:t>sendo, por essa razão aqui descritos.</w:t>
        </w:r>
      </w:ins>
      <w:del w:id="38" w:author="Revisor" w:date="2013-12-04T15:49:00Z">
        <w:r w:rsidDel="00AE7C54">
          <w:delText>logo valem a pena serem destacados:</w:delText>
        </w:r>
      </w:del>
      <w:ins w:id="39" w:author="Revisor" w:date="2013-12-04T15:49:00Z">
        <w:r w:rsidR="00AE7C54">
          <w:t xml:space="preserve"> </w:t>
        </w:r>
      </w:ins>
    </w:p>
    <w:p w:rsidR="0081221E" w:rsidRDefault="00FD75FA" w:rsidP="00F20FC3">
      <w:pPr>
        <w:pStyle w:val="MyListaLetras"/>
        <w:numPr>
          <w:ilvl w:val="0"/>
          <w:numId w:val="19"/>
        </w:numPr>
        <w:spacing w:before="120" w:after="120"/>
      </w:pPr>
      <w:r>
        <w:t>DBPedia</w:t>
      </w:r>
      <w:r w:rsidR="00235655">
        <w:rPr>
          <w:rStyle w:val="FootnoteReference"/>
        </w:rPr>
        <w:footnoteReference w:id="17"/>
      </w:r>
    </w:p>
    <w:p w:rsidR="00FD75FA" w:rsidRPr="00B627D4" w:rsidRDefault="00FD75FA" w:rsidP="0081221E">
      <w:r>
        <w:lastRenderedPageBreak/>
        <w:t xml:space="preserve">É uma tentativa de estruturar </w:t>
      </w:r>
      <w:ins w:id="40" w:author="Revisor" w:date="2013-12-04T15:50:00Z">
        <w:r w:rsidR="00AE7C54">
          <w:t>parte d</w:t>
        </w:r>
      </w:ins>
      <w:r>
        <w:t>os dados da Wikipedia em formato de</w:t>
      </w:r>
      <w:ins w:id="41" w:author="Revisor" w:date="2013-12-04T15:50:00Z">
        <w:r w:rsidR="00AE7C54">
          <w:t xml:space="preserve"> triplas</w:t>
        </w:r>
      </w:ins>
      <w:ins w:id="42" w:author="Revisor" w:date="2013-12-04T15:51:00Z">
        <w:r w:rsidR="00AE7C54">
          <w:t xml:space="preserve">, sendo alimentado a partir dos </w:t>
        </w:r>
        <w:commentRangeStart w:id="43"/>
        <w:r w:rsidR="00AE7C54">
          <w:t>infoblocos</w:t>
        </w:r>
        <w:commentRangeEnd w:id="43"/>
        <w:r w:rsidR="00AE7C54">
          <w:rPr>
            <w:rStyle w:val="CommentReference"/>
          </w:rPr>
          <w:commentReference w:id="43"/>
        </w:r>
        <w:r w:rsidR="00AE7C54">
          <w:t xml:space="preserve"> desta. </w:t>
        </w:r>
      </w:ins>
      <w:del w:id="44" w:author="Revisor" w:date="2013-12-04T15:51:00Z">
        <w:r w:rsidDel="00AE7C54">
          <w:delText xml:space="preserve"> Web Semântica.</w:delText>
        </w:r>
      </w:del>
      <w:r>
        <w:t xml:space="preserve"> É o banco de dados em RDF mais referenciado por outros. Ou seja, a grande maioria dos bancos de dados RDF existentes se lig</w:t>
      </w:r>
      <w:r w:rsidR="00235655">
        <w:t>am à DBPedia.</w:t>
      </w:r>
    </w:p>
    <w:p w:rsidR="0081221E" w:rsidRPr="00AE7C54" w:rsidRDefault="00235655" w:rsidP="001B0A16">
      <w:pPr>
        <w:pStyle w:val="MyListaLetras"/>
        <w:spacing w:before="120" w:after="120"/>
        <w:rPr>
          <w:lang w:val="pt-BR"/>
          <w:rPrChange w:id="45" w:author="Revisor" w:date="2013-12-04T15:50:00Z">
            <w:rPr/>
          </w:rPrChange>
        </w:rPr>
      </w:pPr>
      <w:r w:rsidRPr="00AE7C54">
        <w:rPr>
          <w:lang w:val="pt-BR"/>
          <w:rPrChange w:id="46" w:author="Revisor" w:date="2013-12-04T15:50:00Z">
            <w:rPr/>
          </w:rPrChange>
        </w:rPr>
        <w:t>Geonames</w:t>
      </w:r>
      <w:r>
        <w:rPr>
          <w:rStyle w:val="FootnoteReference"/>
        </w:rPr>
        <w:footnoteReference w:id="18"/>
      </w:r>
    </w:p>
    <w:p w:rsidR="00FD75FA" w:rsidRPr="00B627D4" w:rsidRDefault="00AE7C54" w:rsidP="0081221E">
      <w:ins w:id="47" w:author="Revisor" w:date="2013-12-04T15:52:00Z">
        <w:r>
          <w:t xml:space="preserve">É </w:t>
        </w:r>
      </w:ins>
      <w:del w:id="48" w:author="Revisor" w:date="2013-12-04T15:52:00Z">
        <w:r w:rsidR="00FD75FA" w:rsidRPr="00B627D4" w:rsidDel="00AE7C54">
          <w:delText>U</w:delText>
        </w:r>
      </w:del>
      <w:ins w:id="49" w:author="Revisor" w:date="2013-12-04T15:52:00Z">
        <w:r>
          <w:t>u</w:t>
        </w:r>
      </w:ins>
      <w:r w:rsidR="00FD75FA" w:rsidRPr="00B627D4">
        <w:t>m dos BD</w:t>
      </w:r>
      <w:ins w:id="50" w:author="Revisor" w:date="2013-12-04T15:52:00Z">
        <w:r>
          <w:t>s</w:t>
        </w:r>
      </w:ins>
      <w:r w:rsidR="00FD75FA" w:rsidRPr="00B627D4">
        <w:t xml:space="preserve"> RDF de dados geográficos mais utilizados</w:t>
      </w:r>
      <w:ins w:id="51" w:author="Revisor" w:date="2013-12-04T15:52:00Z">
        <w:r>
          <w:t>,</w:t>
        </w:r>
      </w:ins>
      <w:del w:id="52" w:author="Revisor" w:date="2013-12-04T15:52:00Z">
        <w:r w:rsidR="00FD75FA" w:rsidRPr="00B627D4" w:rsidDel="00AE7C54">
          <w:delText>. Completamente</w:delText>
        </w:r>
      </w:del>
      <w:r w:rsidR="00FD75FA" w:rsidRPr="00B627D4">
        <w:t xml:space="preserve"> aberto e público. Contém dados de mais de 8 milhões de “lugares”</w:t>
      </w:r>
      <w:ins w:id="53" w:author="Revisor" w:date="2013-12-04T15:52:00Z">
        <w:r>
          <w:t>,</w:t>
        </w:r>
      </w:ins>
      <w:del w:id="54" w:author="Revisor" w:date="2013-12-04T15:52:00Z">
        <w:r w:rsidR="00FD75FA" w:rsidRPr="00B627D4" w:rsidDel="00AE7C54">
          <w:delText>. D</w:delText>
        </w:r>
      </w:del>
      <w:ins w:id="55" w:author="Revisor" w:date="2013-12-04T15:52:00Z">
        <w:r>
          <w:t>incluindo d</w:t>
        </w:r>
      </w:ins>
      <w:r w:rsidR="00FD75FA" w:rsidRPr="00B627D4">
        <w:t>esde cidades, estados, países até lagos, oceanos, ruas, ae</w:t>
      </w:r>
      <w:r w:rsidR="00235655">
        <w:t>roportos, mercados e muito mais.</w:t>
      </w:r>
    </w:p>
    <w:p w:rsidR="0081221E" w:rsidRPr="0081221E" w:rsidRDefault="0081221E" w:rsidP="001B0A16">
      <w:pPr>
        <w:pStyle w:val="MyListaLetras"/>
        <w:spacing w:before="120" w:after="120"/>
      </w:pPr>
      <w:r w:rsidRPr="0081221E">
        <w:t>Freebase</w:t>
      </w:r>
      <w:r w:rsidR="00235655">
        <w:rPr>
          <w:rStyle w:val="FootnoteReference"/>
        </w:rPr>
        <w:footnoteReference w:id="19"/>
      </w:r>
    </w:p>
    <w:p w:rsidR="00FD75FA" w:rsidRPr="008B7A9E" w:rsidRDefault="00AE7C54" w:rsidP="001B0A16">
      <w:pPr>
        <w:pStyle w:val="MyListaLetras"/>
        <w:numPr>
          <w:ilvl w:val="0"/>
          <w:numId w:val="0"/>
        </w:numPr>
        <w:spacing w:before="120" w:after="120"/>
        <w:ind w:left="709"/>
        <w:rPr>
          <w:lang w:val="pt-BR"/>
        </w:rPr>
      </w:pPr>
      <w:commentRangeStart w:id="56"/>
      <w:ins w:id="57" w:author="Revisor" w:date="2013-12-04T15:53:00Z">
        <w:r>
          <w:rPr>
            <w:lang w:val="pt-BR"/>
          </w:rPr>
          <w:t xml:space="preserve">É </w:t>
        </w:r>
      </w:ins>
      <w:del w:id="58" w:author="Revisor" w:date="2013-12-04T15:53:00Z">
        <w:r w:rsidR="00FD75FA" w:rsidRPr="008B7A9E" w:rsidDel="00AE7C54">
          <w:rPr>
            <w:lang w:val="pt-BR"/>
          </w:rPr>
          <w:delText>M</w:delText>
        </w:r>
      </w:del>
      <w:ins w:id="59" w:author="Revisor" w:date="2013-12-04T15:53:00Z">
        <w:r>
          <w:rPr>
            <w:lang w:val="pt-BR"/>
          </w:rPr>
          <w:t>m</w:t>
        </w:r>
      </w:ins>
      <w:r w:rsidR="00FD75FA" w:rsidRPr="008B7A9E">
        <w:rPr>
          <w:lang w:val="pt-BR"/>
        </w:rPr>
        <w:t>antido pelo Google, oferece</w:t>
      </w:r>
      <w:ins w:id="60" w:author="Revisor" w:date="2013-12-04T15:53:00Z">
        <w:r>
          <w:rPr>
            <w:lang w:val="pt-BR"/>
          </w:rPr>
          <w:t>ndo</w:t>
        </w:r>
      </w:ins>
      <w:r w:rsidR="00FD75FA" w:rsidRPr="008B7A9E">
        <w:rPr>
          <w:lang w:val="pt-BR"/>
        </w:rPr>
        <w:t xml:space="preserve"> dados abertos e ligados sobr</w:t>
      </w:r>
      <w:r w:rsidR="00235655">
        <w:rPr>
          <w:lang w:val="pt-BR"/>
        </w:rPr>
        <w:t>e mais de 39 milhões de tópicos.</w:t>
      </w:r>
      <w:r w:rsidR="00FD75FA" w:rsidRPr="008B7A9E">
        <w:rPr>
          <w:lang w:val="pt-BR"/>
        </w:rPr>
        <w:t xml:space="preserve"> </w:t>
      </w:r>
    </w:p>
    <w:p w:rsidR="0081221E" w:rsidRPr="00235655" w:rsidRDefault="00FD75FA" w:rsidP="001B0A16">
      <w:pPr>
        <w:pStyle w:val="MyListaLetras"/>
        <w:spacing w:before="120" w:after="120"/>
        <w:rPr>
          <w:lang w:val="pt-BR"/>
        </w:rPr>
      </w:pPr>
      <w:r w:rsidRPr="00235655">
        <w:rPr>
          <w:lang w:val="pt-BR"/>
        </w:rPr>
        <w:t xml:space="preserve">The World Bank </w:t>
      </w:r>
      <w:r w:rsidR="00235655">
        <w:rPr>
          <w:rStyle w:val="FootnoteReference"/>
          <w:lang w:val="pt-BR"/>
        </w:rPr>
        <w:footnoteReference w:id="20"/>
      </w:r>
    </w:p>
    <w:p w:rsidR="00FD75FA" w:rsidRPr="00B627D4" w:rsidRDefault="00AE7C54" w:rsidP="0081221E">
      <w:ins w:id="62" w:author="Revisor" w:date="2013-12-04T15:53:00Z">
        <w:r>
          <w:t xml:space="preserve">Oferece </w:t>
        </w:r>
      </w:ins>
      <w:del w:id="63" w:author="Revisor" w:date="2013-12-04T15:53:00Z">
        <w:r w:rsidR="00FD75FA" w:rsidRPr="00B627D4" w:rsidDel="00AE7C54">
          <w:delText>A</w:delText>
        </w:r>
      </w:del>
      <w:ins w:id="64" w:author="Revisor" w:date="2013-12-04T15:53:00Z">
        <w:r>
          <w:t>a</w:t>
        </w:r>
      </w:ins>
      <w:r w:rsidR="00FD75FA" w:rsidRPr="00B627D4">
        <w:t>cesso público e livre a dados sobre desenvolvimento de países ao redor do globo</w:t>
      </w:r>
      <w:r w:rsidR="00235655">
        <w:t>.</w:t>
      </w:r>
      <w:commentRangeEnd w:id="56"/>
      <w:r>
        <w:rPr>
          <w:rStyle w:val="CommentReference"/>
        </w:rPr>
        <w:commentReference w:id="56"/>
      </w:r>
    </w:p>
    <w:p w:rsidR="0081221E" w:rsidRPr="0081221E" w:rsidRDefault="00FD75FA" w:rsidP="001B0A16">
      <w:pPr>
        <w:pStyle w:val="MyListaLetras"/>
        <w:spacing w:before="120" w:after="120"/>
      </w:pPr>
      <w:r w:rsidRPr="0081221E">
        <w:t>Factforge</w:t>
      </w:r>
      <w:r w:rsidR="00235655">
        <w:rPr>
          <w:rStyle w:val="FootnoteReference"/>
        </w:rPr>
        <w:footnoteReference w:id="21"/>
      </w:r>
      <w:r w:rsidRPr="0081221E">
        <w:t xml:space="preserve"> </w:t>
      </w:r>
    </w:p>
    <w:p w:rsidR="00FD75FA" w:rsidRDefault="00FD75FA" w:rsidP="0081221E">
      <w:r w:rsidRPr="004435B7">
        <w:t xml:space="preserve">Num único </w:t>
      </w:r>
      <w:r>
        <w:t>gigantesco</w:t>
      </w:r>
      <w:r w:rsidRPr="004435B7">
        <w:t xml:space="preserve"> BD de RDF, inclui os seguintes </w:t>
      </w:r>
      <w:r w:rsidRPr="004073A8">
        <w:rPr>
          <w:i/>
        </w:rPr>
        <w:t>datasets</w:t>
      </w:r>
      <w:r w:rsidRPr="004435B7">
        <w:t>: DBpedia, New York Times, MusicBrainz, Lingvoj, Lexvo, CIA World Factbook, WordNet,</w:t>
      </w:r>
      <w:r w:rsidR="007200A9">
        <w:t xml:space="preserve"> </w:t>
      </w:r>
      <w:r w:rsidRPr="004435B7">
        <w:t>Geonames, Freebase.</w:t>
      </w:r>
    </w:p>
    <w:p w:rsidR="00FD75FA" w:rsidRDefault="00FD75FA" w:rsidP="00F20FC3">
      <w:pPr>
        <w:pStyle w:val="Secao"/>
        <w:numPr>
          <w:ilvl w:val="2"/>
          <w:numId w:val="4"/>
        </w:numPr>
        <w:spacing w:before="360" w:after="360"/>
      </w:pPr>
      <w:bookmarkStart w:id="65" w:name="_Toc373787512"/>
      <w:r>
        <w:t xml:space="preserve">Formatos de RDF e seus </w:t>
      </w:r>
      <w:r>
        <w:rPr>
          <w:i/>
        </w:rPr>
        <w:t>MIME</w:t>
      </w:r>
      <w:r w:rsidRPr="006E46A1">
        <w:rPr>
          <w:i/>
        </w:rPr>
        <w:t xml:space="preserve"> Types</w:t>
      </w:r>
      <w:bookmarkEnd w:id="65"/>
    </w:p>
    <w:p w:rsidR="0053330B" w:rsidRDefault="00FD75FA" w:rsidP="00FD75FA">
      <w:pPr>
        <w:rPr>
          <w:ins w:id="66" w:author="Revisor" w:date="2013-12-04T15:54:00Z"/>
          <w:b/>
        </w:rPr>
      </w:pPr>
      <w:r>
        <w:t xml:space="preserve">RDF é um framework, ou seja, um padrão para </w:t>
      </w:r>
      <w:ins w:id="67" w:author="Revisor" w:date="2013-12-04T15:54:00Z">
        <w:r w:rsidR="0053330B">
          <w:t>representar</w:t>
        </w:r>
      </w:ins>
      <w:del w:id="68" w:author="Revisor" w:date="2013-12-04T15:54:00Z">
        <w:r w:rsidDel="0053330B">
          <w:delText>escrever</w:delText>
        </w:r>
      </w:del>
      <w:r>
        <w:t xml:space="preserve"> triplas na Web Semântica. Esse padrão pode ser escrito em diversos formatos, dentre os quais os mais populares são </w:t>
      </w:r>
      <w:r w:rsidRPr="00C93ED6">
        <w:rPr>
          <w:b/>
        </w:rPr>
        <w:t>RDF/XML</w:t>
      </w:r>
      <w:r>
        <w:t xml:space="preserve">, </w:t>
      </w:r>
      <w:r w:rsidRPr="00C93ED6">
        <w:rPr>
          <w:b/>
        </w:rPr>
        <w:t>JSON</w:t>
      </w:r>
      <w:r>
        <w:t xml:space="preserve">, </w:t>
      </w:r>
      <w:r w:rsidRPr="00C93ED6">
        <w:rPr>
          <w:b/>
        </w:rPr>
        <w:t>N-Triples</w:t>
      </w:r>
      <w:r>
        <w:t xml:space="preserve"> e </w:t>
      </w:r>
      <w:r w:rsidRPr="00C93ED6">
        <w:rPr>
          <w:b/>
        </w:rPr>
        <w:t>Turtle</w:t>
      </w:r>
      <w:r w:rsidR="00AD66B4">
        <w:rPr>
          <w:b/>
        </w:rPr>
        <w:t>.</w:t>
      </w:r>
      <w:r w:rsidR="00A56D28">
        <w:rPr>
          <w:b/>
        </w:rPr>
        <w:t xml:space="preserve"> </w:t>
      </w:r>
    </w:p>
    <w:p w:rsidR="00FD75FA" w:rsidRDefault="00FD75FA" w:rsidP="00FD75FA">
      <w:r>
        <w:t xml:space="preserve">É importante também introduzir o conceito de </w:t>
      </w:r>
      <w:r w:rsidRPr="00261D95">
        <w:rPr>
          <w:i/>
        </w:rPr>
        <w:t>Internet Media Type</w:t>
      </w:r>
      <w:r>
        <w:t xml:space="preserve">, mais conhecidos como </w:t>
      </w:r>
      <w:r>
        <w:rPr>
          <w:i/>
        </w:rPr>
        <w:t xml:space="preserve">MIME Types. </w:t>
      </w:r>
      <w:r>
        <w:t xml:space="preserve">São frequentemente utilizados na web em geral e servem para identificar o formato de arquivos sendo </w:t>
      </w:r>
      <w:ins w:id="69" w:author="Revisor" w:date="2013-12-04T15:54:00Z">
        <w:r w:rsidR="0053330B">
          <w:t>manipulados</w:t>
        </w:r>
      </w:ins>
      <w:del w:id="70" w:author="Revisor" w:date="2013-12-04T15:54:00Z">
        <w:r w:rsidDel="0053330B">
          <w:delText>lidado</w:delText>
        </w:r>
      </w:del>
      <w:r>
        <w:t xml:space="preserve"> por alguma aplicação, geralmente especificando o tipo de arquivo na hora de realizar requisições e envios sobre a web. O exemplo mais comum é o “text/html”, o</w:t>
      </w:r>
      <w:r w:rsidRPr="00261D95">
        <w:rPr>
          <w:i/>
        </w:rPr>
        <w:t xml:space="preserve"> </w:t>
      </w:r>
      <w:r>
        <w:rPr>
          <w:i/>
        </w:rPr>
        <w:t>MIME</w:t>
      </w:r>
      <w:r w:rsidRPr="00261D95">
        <w:rPr>
          <w:i/>
        </w:rPr>
        <w:t xml:space="preserve"> </w:t>
      </w:r>
      <w:r>
        <w:rPr>
          <w:i/>
        </w:rPr>
        <w:t xml:space="preserve">Type </w:t>
      </w:r>
      <w:r>
        <w:t xml:space="preserve">dos documentos HTML, isto é, a grande </w:t>
      </w:r>
      <w:r>
        <w:lastRenderedPageBreak/>
        <w:t>maioria dos websites disponíveis hoje na web</w:t>
      </w:r>
      <w:r w:rsidR="002A2B0B">
        <w:t xml:space="preserve"> (</w:t>
      </w:r>
      <w:r w:rsidR="00AD66B4">
        <w:rPr>
          <w:b/>
        </w:rPr>
        <w:t>(</w:t>
      </w:r>
      <w:r w:rsidR="00AD66B4" w:rsidRPr="00F85DCA">
        <w:rPr>
          <w:rStyle w:val="CharNormal"/>
        </w:rPr>
        <w:t>ROBERTS</w:t>
      </w:r>
      <w:r w:rsidR="00AD66B4">
        <w:rPr>
          <w:rStyle w:val="CharNormal"/>
        </w:rPr>
        <w:t xml:space="preserve">, 2012; </w:t>
      </w:r>
      <w:r w:rsidR="002A2B0B">
        <w:t>WORLD WIDE WEB CONSORTIUM, 2002)</w:t>
      </w:r>
      <w:r>
        <w:t>.</w:t>
      </w:r>
    </w:p>
    <w:p w:rsidR="00FD75FA" w:rsidRDefault="00FD75FA" w:rsidP="00FD75FA">
      <w:r>
        <w:t xml:space="preserve">Em RDF, os formatos especificados acima também possuem </w:t>
      </w:r>
      <w:r>
        <w:rPr>
          <w:i/>
        </w:rPr>
        <w:t xml:space="preserve">MIME Type </w:t>
      </w:r>
      <w:r>
        <w:t xml:space="preserve">associados, definidos pelo W3C. Eles auxiliam as aplicações e, em especial, os </w:t>
      </w:r>
      <w:ins w:id="71" w:author="Revisor" w:date="2013-12-04T16:12:00Z">
        <w:r w:rsidR="000979DE">
          <w:t>navegadores</w:t>
        </w:r>
      </w:ins>
      <w:del w:id="72" w:author="Revisor" w:date="2013-12-04T16:12:00Z">
        <w:r w:rsidDel="000979DE">
          <w:delText>browser</w:delText>
        </w:r>
      </w:del>
      <w:r>
        <w:t>s, a lidarem melhor com o tipo de dado em questão</w:t>
      </w:r>
      <w:r w:rsidR="00AF4CD8">
        <w:t xml:space="preserve"> (</w:t>
      </w:r>
      <w:r w:rsidR="00AF4CD8" w:rsidRPr="00AF4CD8">
        <w:t>WORLD WIDE WEB CONSORTIUM</w:t>
      </w:r>
      <w:r w:rsidR="00AF4CD8">
        <w:t>, 2008</w:t>
      </w:r>
      <w:r w:rsidR="00627BE0">
        <w:t>a</w:t>
      </w:r>
      <w:r w:rsidR="00AF4CD8">
        <w:t>)</w:t>
      </w:r>
      <w:r>
        <w:t>.</w:t>
      </w:r>
    </w:p>
    <w:p w:rsidR="00FD75FA" w:rsidRDefault="00FD75FA" w:rsidP="00FD75FA">
      <w:r>
        <w:t>Vale ressaltar que esses formatos são facilmente traduzidos entre si. Existem diversas ferramentas que fazem esse processo e o RDF Translator</w:t>
      </w:r>
      <w:r w:rsidR="00AF4CD8">
        <w:rPr>
          <w:rStyle w:val="FootnoteReference"/>
        </w:rPr>
        <w:footnoteReference w:id="22"/>
      </w:r>
      <w:r>
        <w:t xml:space="preserve"> é um exemplo.</w:t>
      </w:r>
    </w:p>
    <w:p w:rsidR="00FD75FA" w:rsidRDefault="00FD75FA" w:rsidP="00FD75FA">
      <w:r>
        <w:t>Nesta seção, será explicado brevemente cada um desses formatos e</w:t>
      </w:r>
      <w:ins w:id="74" w:author="Revisor" w:date="2013-12-04T15:55:00Z">
        <w:r w:rsidR="0053330B">
          <w:t>,</w:t>
        </w:r>
      </w:ins>
      <w:r>
        <w:t xml:space="preserve"> ao fim</w:t>
      </w:r>
      <w:ins w:id="75" w:author="Revisor" w:date="2013-12-04T15:55:00Z">
        <w:r w:rsidR="0053330B">
          <w:t>,</w:t>
        </w:r>
      </w:ins>
      <w:r>
        <w:t xml:space="preserve"> serão mostrados</w:t>
      </w:r>
      <w:r w:rsidR="00AD66B4">
        <w:t xml:space="preserve"> </w:t>
      </w:r>
      <w:r>
        <w:t>exemplos de comparação entre os formatos citados.</w:t>
      </w:r>
    </w:p>
    <w:p w:rsidR="00FD75FA" w:rsidRDefault="00FD75FA" w:rsidP="00F20FC3">
      <w:pPr>
        <w:pStyle w:val="MyListaLetras"/>
        <w:numPr>
          <w:ilvl w:val="0"/>
          <w:numId w:val="8"/>
        </w:numPr>
        <w:spacing w:before="120" w:after="120"/>
      </w:pPr>
      <w:r w:rsidRPr="00135FF5">
        <w:t>RDF/XML</w:t>
      </w:r>
    </w:p>
    <w:p w:rsidR="00FD75FA" w:rsidRDefault="00FD75FA" w:rsidP="00FD75FA">
      <w:commentRangeStart w:id="76"/>
      <w:r>
        <w:t>É um arquivo</w:t>
      </w:r>
      <w:r w:rsidR="00AF4CD8">
        <w:t xml:space="preserve"> que segue as regras de um XML</w:t>
      </w:r>
      <w:r w:rsidR="00AF4CD8">
        <w:rPr>
          <w:rStyle w:val="FootnoteReference"/>
        </w:rPr>
        <w:footnoteReference w:id="23"/>
      </w:r>
      <w:r>
        <w:t>. Vide abaixo para analisar como um RDF/XML é representado. Em particular, é o formato mais comum para descrever dados em RDF. O W3C oferece toda a especificação de como os dados devem ser escritos em RDF/XML</w:t>
      </w:r>
      <w:r w:rsidR="00AF4CD8">
        <w:t xml:space="preserve"> (</w:t>
      </w:r>
      <w:r w:rsidR="00AF4CD8" w:rsidRPr="00AF4CD8">
        <w:t>WORLD WIDE WEB CONSORTIUM</w:t>
      </w:r>
      <w:r w:rsidR="00AF4CD8">
        <w:t>, 2004b)</w:t>
      </w:r>
      <w:r>
        <w:t>.</w:t>
      </w:r>
    </w:p>
    <w:p w:rsidR="00FD75FA" w:rsidRPr="00D25F29" w:rsidRDefault="00FD75FA" w:rsidP="00FD75FA">
      <w:pPr>
        <w:ind w:left="360"/>
        <w:rPr>
          <w:lang w:val="en-US"/>
        </w:rPr>
      </w:pPr>
      <w:r>
        <w:rPr>
          <w:lang w:val="en-US"/>
        </w:rPr>
        <w:t>MIME</w:t>
      </w:r>
      <w:r w:rsidRPr="00D25F29">
        <w:rPr>
          <w:lang w:val="en-US"/>
        </w:rPr>
        <w:t xml:space="preserve"> Type: “application/rdf+xml”</w:t>
      </w:r>
    </w:p>
    <w:p w:rsidR="00FD75FA" w:rsidRDefault="00FD75FA" w:rsidP="00F20FC3">
      <w:pPr>
        <w:pStyle w:val="MyListaLetras"/>
        <w:numPr>
          <w:ilvl w:val="0"/>
          <w:numId w:val="5"/>
        </w:numPr>
        <w:spacing w:before="120" w:after="120"/>
      </w:pPr>
      <w:r>
        <w:t>JSON</w:t>
      </w:r>
    </w:p>
    <w:p w:rsidR="00FD75FA" w:rsidRDefault="00FD75FA" w:rsidP="00FD75FA">
      <w:pPr>
        <w:ind w:left="360"/>
      </w:pPr>
      <w:r>
        <w:t>Formato que segue as especificações definidas para JSON (JavaScript Object Notation)</w:t>
      </w:r>
      <w:r w:rsidR="009E129F">
        <w:rPr>
          <w:rStyle w:val="FootnoteReference"/>
        </w:rPr>
        <w:footnoteReference w:id="24"/>
      </w:r>
      <w:r>
        <w:t>. É um formato bem simples, implementado em várias linguagens e é de fácil troca de dados entre aplicações. É muito utilizado em aplicações w</w:t>
      </w:r>
      <w:r w:rsidR="00AD66B4">
        <w:t>eb já que é nativo de JavaScript</w:t>
      </w:r>
      <w:r>
        <w:t>.</w:t>
      </w:r>
      <w:commentRangeEnd w:id="76"/>
      <w:r w:rsidR="0053330B">
        <w:rPr>
          <w:rStyle w:val="CommentReference"/>
        </w:rPr>
        <w:commentReference w:id="76"/>
      </w:r>
    </w:p>
    <w:p w:rsidR="00FD75FA" w:rsidRPr="003F7A56" w:rsidRDefault="00FD75FA" w:rsidP="00FD75FA">
      <w:pPr>
        <w:ind w:left="360"/>
        <w:rPr>
          <w:lang w:val="en-US"/>
        </w:rPr>
      </w:pPr>
      <w:r>
        <w:rPr>
          <w:lang w:val="en-US"/>
        </w:rPr>
        <w:t>MIME</w:t>
      </w:r>
      <w:r w:rsidRPr="003F7A56">
        <w:rPr>
          <w:lang w:val="en-US"/>
        </w:rPr>
        <w:t xml:space="preserve"> Type:</w:t>
      </w:r>
      <w:r>
        <w:rPr>
          <w:lang w:val="en-US"/>
        </w:rPr>
        <w:t xml:space="preserve"> “</w:t>
      </w:r>
      <w:r w:rsidRPr="003F7A56">
        <w:rPr>
          <w:lang w:val="en-US"/>
        </w:rPr>
        <w:t>application/json</w:t>
      </w:r>
      <w:r>
        <w:rPr>
          <w:lang w:val="en-US"/>
        </w:rPr>
        <w:t>”</w:t>
      </w:r>
    </w:p>
    <w:p w:rsidR="00FD75FA" w:rsidRDefault="00FD75FA" w:rsidP="00F20FC3">
      <w:pPr>
        <w:pStyle w:val="MyListaLetras"/>
        <w:numPr>
          <w:ilvl w:val="0"/>
          <w:numId w:val="5"/>
        </w:numPr>
        <w:spacing w:before="120" w:after="120"/>
      </w:pPr>
      <w:r>
        <w:t>N-Triples</w:t>
      </w:r>
    </w:p>
    <w:p w:rsidR="00FD75FA" w:rsidRDefault="00FD75FA" w:rsidP="00FD75FA">
      <w:pPr>
        <w:ind w:left="360"/>
      </w:pPr>
      <w:r>
        <w:t xml:space="preserve">Provavelmente o formato mais simples de ser entendido. Nenhum </w:t>
      </w:r>
      <w:r w:rsidR="009E129F">
        <w:t xml:space="preserve">conhecimento prévio em XML </w:t>
      </w:r>
      <w:r>
        <w:t xml:space="preserve">ou JSON é preciso e nem utiliza sintaxes mais complexas. Basicamente, é uma coleção de triplas linearmente listadas, cada uma delimitada por um ponto (“.”). A desvantagem é que é notória a necessidade de redundância de dados. No </w:t>
      </w:r>
      <w:r w:rsidR="00AD66B4">
        <w:t>exemplo que será visto a seguir</w:t>
      </w:r>
      <w:r>
        <w:t xml:space="preserve"> em N-Triples, o recurso sendo descrito tem que ser necessariamente repetido em todas as declarações. Além disso, esse formato não utiliza namespaces, perdendo todas as vantagens vistas anteriormente na seção 2.2.2.</w:t>
      </w:r>
    </w:p>
    <w:p w:rsidR="00FD75FA" w:rsidRPr="00484031" w:rsidRDefault="00FD75FA" w:rsidP="00FD75FA">
      <w:pPr>
        <w:ind w:left="360"/>
        <w:rPr>
          <w:lang w:val="en-US"/>
        </w:rPr>
      </w:pPr>
      <w:r>
        <w:rPr>
          <w:lang w:val="en-US"/>
        </w:rPr>
        <w:lastRenderedPageBreak/>
        <w:t>MIME</w:t>
      </w:r>
      <w:r w:rsidRPr="00484031">
        <w:rPr>
          <w:lang w:val="en-US"/>
        </w:rPr>
        <w:t xml:space="preserve"> type: “text/plain” o</w:t>
      </w:r>
      <w:r>
        <w:rPr>
          <w:lang w:val="en-US"/>
        </w:rPr>
        <w:t>u</w:t>
      </w:r>
      <w:r w:rsidRPr="00484031">
        <w:rPr>
          <w:lang w:val="en-US"/>
        </w:rPr>
        <w:t> </w:t>
      </w:r>
      <w:r>
        <w:rPr>
          <w:lang w:val="en-US"/>
        </w:rPr>
        <w:t>“</w:t>
      </w:r>
      <w:r w:rsidRPr="00484031">
        <w:rPr>
          <w:lang w:val="en-US"/>
        </w:rPr>
        <w:t>application/n-triples</w:t>
      </w:r>
      <w:r>
        <w:rPr>
          <w:lang w:val="en-US"/>
        </w:rPr>
        <w:t>”</w:t>
      </w:r>
    </w:p>
    <w:p w:rsidR="00FD75FA" w:rsidRDefault="00FD75FA" w:rsidP="00F20FC3">
      <w:pPr>
        <w:pStyle w:val="MyListaLetras"/>
        <w:numPr>
          <w:ilvl w:val="0"/>
          <w:numId w:val="5"/>
        </w:numPr>
        <w:spacing w:before="120" w:after="120"/>
      </w:pPr>
      <w:r>
        <w:t>Turtle</w:t>
      </w:r>
    </w:p>
    <w:p w:rsidR="00FD75FA" w:rsidRPr="00484031" w:rsidRDefault="00FD75FA" w:rsidP="00FD75FA">
      <w:r w:rsidRPr="008926B2">
        <w:rPr>
          <w:i/>
        </w:rPr>
        <w:t>Terse RDF Triple Language</w:t>
      </w:r>
      <w:r w:rsidRPr="008926B2">
        <w:t xml:space="preserve"> (Turtle)</w:t>
      </w:r>
      <w:r w:rsidR="00B627D4">
        <w:rPr>
          <w:rStyle w:val="FootnoteReference"/>
        </w:rPr>
        <w:footnoteReference w:id="25"/>
      </w:r>
      <w:r w:rsidRPr="008926B2">
        <w:t xml:space="preserve"> </w:t>
      </w:r>
      <w:r>
        <w:t>é talvez o formato mais interessante para representar RDF. Como será visto no exemplo, não ocorre o problema de redundância do recurso sendo descrito e ainda pode-se utilizar prefixos, diminuindo significativamente a quantidade de informação registrada. Por esses motivos, Turtle é um dos formatos preferidos se for armazenar dados RDF em arquivos simples já que é o mais compacto logo menor em relação a tam</w:t>
      </w:r>
      <w:r w:rsidR="00B627D4">
        <w:t>anho de armazenamento em disco</w:t>
      </w:r>
      <w:r>
        <w:t xml:space="preserve">. </w:t>
      </w:r>
    </w:p>
    <w:p w:rsidR="00FD75FA" w:rsidRPr="00C26D43" w:rsidRDefault="00FD75FA" w:rsidP="00FD75FA">
      <w:pPr>
        <w:rPr>
          <w:lang w:val="en-US"/>
        </w:rPr>
      </w:pPr>
      <w:r>
        <w:rPr>
          <w:lang w:val="en-US"/>
        </w:rPr>
        <w:t>MIME</w:t>
      </w:r>
      <w:r w:rsidRPr="00C26D43">
        <w:rPr>
          <w:lang w:val="en-US"/>
        </w:rPr>
        <w:t xml:space="preserve"> type: “text/turtle”</w:t>
      </w:r>
    </w:p>
    <w:p w:rsidR="00A56D28" w:rsidRDefault="00A56D28" w:rsidP="00F20FC3">
      <w:pPr>
        <w:pStyle w:val="Secao"/>
        <w:numPr>
          <w:ilvl w:val="3"/>
          <w:numId w:val="4"/>
        </w:numPr>
        <w:spacing w:before="360" w:after="360"/>
      </w:pPr>
      <w:bookmarkStart w:id="80" w:name="_Toc373787513"/>
      <w:r>
        <w:t>Exemplos dos formatos</w:t>
      </w:r>
      <w:bookmarkEnd w:id="80"/>
    </w:p>
    <w:p w:rsidR="00FD75FA" w:rsidRDefault="0053330B" w:rsidP="00FD75FA">
      <w:pPr>
        <w:ind w:left="708" w:firstLine="1"/>
      </w:pPr>
      <w:commentRangeStart w:id="81"/>
      <w:ins w:id="82" w:author="Revisor" w:date="2013-12-04T15:56:00Z">
        <w:r>
          <w:t xml:space="preserve">Considerando a </w:t>
        </w:r>
      </w:ins>
      <w:del w:id="83" w:author="Revisor" w:date="2013-12-04T15:56:00Z">
        <w:r w:rsidR="00FD75FA" w:rsidRPr="00C26D43" w:rsidDel="0053330B">
          <w:delText>D</w:delText>
        </w:r>
      </w:del>
      <w:ins w:id="84" w:author="Revisor" w:date="2013-12-04T15:56:00Z">
        <w:r>
          <w:t>d</w:t>
        </w:r>
      </w:ins>
      <w:r w:rsidR="00FD75FA" w:rsidRPr="00C26D43">
        <w:t xml:space="preserve">escrição </w:t>
      </w:r>
      <w:r w:rsidR="00FD75FA">
        <w:t xml:space="preserve">de um recurso hipotético </w:t>
      </w:r>
      <w:r w:rsidR="00FD75FA" w:rsidRPr="00114D7B">
        <w:rPr>
          <w:rStyle w:val="Codigo"/>
        </w:rPr>
        <w:t>&lt;my:Brasil&gt;</w:t>
      </w:r>
      <w:r w:rsidR="00FD75FA">
        <w:t xml:space="preserve"> (sendo </w:t>
      </w:r>
      <w:r w:rsidR="00FD75FA" w:rsidRPr="008823D2">
        <w:rPr>
          <w:rStyle w:val="Codigo"/>
        </w:rPr>
        <w:t>my</w:t>
      </w:r>
      <w:r w:rsidR="00FD75FA">
        <w:t xml:space="preserve"> um prefixo) nos formatos citados</w:t>
      </w:r>
      <w:ins w:id="85" w:author="Revisor" w:date="2013-12-04T15:57:00Z">
        <w:r>
          <w:t xml:space="preserve">, </w:t>
        </w:r>
      </w:ins>
      <w:del w:id="86" w:author="Revisor" w:date="2013-12-04T15:57:00Z">
        <w:r w:rsidR="00FD75FA" w:rsidDel="0053330B">
          <w:delText>. E</w:delText>
        </w:r>
      </w:del>
      <w:ins w:id="87" w:author="Revisor" w:date="2013-12-04T15:57:00Z">
        <w:r>
          <w:t>e</w:t>
        </w:r>
      </w:ins>
      <w:r w:rsidR="00FD75FA">
        <w:t>stas são as triplas a serem escritas:</w:t>
      </w:r>
      <w:commentRangeEnd w:id="81"/>
      <w:r>
        <w:rPr>
          <w:rStyle w:val="CommentReference"/>
        </w:rPr>
        <w:commentReference w:id="81"/>
      </w:r>
    </w:p>
    <w:p w:rsidR="00FD75FA" w:rsidRPr="00D2370A" w:rsidRDefault="00FD75FA" w:rsidP="00F50AEA">
      <w:pPr>
        <w:pStyle w:val="NoSpacing"/>
        <w:rPr>
          <w:rStyle w:val="Codigo"/>
        </w:rPr>
      </w:pPr>
      <w:r w:rsidRPr="00D2370A">
        <w:rPr>
          <w:rStyle w:val="Codigo"/>
        </w:rPr>
        <w:t>&lt;my:Brasil&gt; &lt;owl:sameAs&gt; &lt;dbpedia:Brazil&gt;</w:t>
      </w:r>
    </w:p>
    <w:p w:rsidR="00FD75FA" w:rsidRPr="00596969" w:rsidRDefault="00FD75FA" w:rsidP="00F50AEA">
      <w:pPr>
        <w:pStyle w:val="NoSpacing"/>
        <w:rPr>
          <w:rStyle w:val="Codigo"/>
          <w:lang w:val="en-US"/>
        </w:rPr>
      </w:pPr>
      <w:r w:rsidRPr="00596969">
        <w:rPr>
          <w:rStyle w:val="Codigo"/>
          <w:lang w:val="en-US"/>
        </w:rPr>
        <w:t>&lt;my</w:t>
      </w:r>
      <w:proofErr w:type="gramStart"/>
      <w:r w:rsidRPr="00596969">
        <w:rPr>
          <w:rStyle w:val="Codigo"/>
          <w:lang w:val="en-US"/>
        </w:rPr>
        <w:t>:Brasil</w:t>
      </w:r>
      <w:proofErr w:type="gramEnd"/>
      <w:r w:rsidRPr="00596969">
        <w:rPr>
          <w:rStyle w:val="Codigo"/>
          <w:lang w:val="en-US"/>
        </w:rPr>
        <w:t>&gt; &lt;owl:sameAs&gt; &lt;geonames:3469034&gt;</w:t>
      </w:r>
    </w:p>
    <w:p w:rsidR="00FD75FA" w:rsidRPr="00596969" w:rsidRDefault="00FD75FA" w:rsidP="00F50AEA">
      <w:pPr>
        <w:pStyle w:val="NoSpacing"/>
        <w:rPr>
          <w:rStyle w:val="Codigo"/>
          <w:lang w:val="en-US"/>
        </w:rPr>
      </w:pPr>
      <w:r w:rsidRPr="00596969">
        <w:rPr>
          <w:rStyle w:val="Codigo"/>
          <w:lang w:val="en-US"/>
        </w:rPr>
        <w:t>&lt;my</w:t>
      </w:r>
      <w:proofErr w:type="gramStart"/>
      <w:r w:rsidRPr="00596969">
        <w:rPr>
          <w:rStyle w:val="Codigo"/>
          <w:lang w:val="en-US"/>
        </w:rPr>
        <w:t>:Brasil</w:t>
      </w:r>
      <w:proofErr w:type="gramEnd"/>
      <w:r w:rsidRPr="00596969">
        <w:rPr>
          <w:rStyle w:val="Codigo"/>
          <w:lang w:val="en-US"/>
        </w:rPr>
        <w:t>&gt; &lt;owl:sameAs&gt; &lt;freebase:m.015fr&gt;</w:t>
      </w:r>
    </w:p>
    <w:p w:rsidR="00FD75FA" w:rsidRPr="00596969" w:rsidRDefault="00FD75FA" w:rsidP="00F50AEA">
      <w:pPr>
        <w:pStyle w:val="NoSpacing"/>
        <w:rPr>
          <w:rStyle w:val="Codigo"/>
          <w:lang w:val="en-US"/>
        </w:rPr>
      </w:pPr>
      <w:r w:rsidRPr="00596969">
        <w:rPr>
          <w:rStyle w:val="Codigo"/>
          <w:lang w:val="en-US"/>
        </w:rPr>
        <w:t>&lt;my</w:t>
      </w:r>
      <w:proofErr w:type="gramStart"/>
      <w:r w:rsidRPr="00596969">
        <w:rPr>
          <w:rStyle w:val="Codigo"/>
          <w:lang w:val="en-US"/>
        </w:rPr>
        <w:t>:Brasil</w:t>
      </w:r>
      <w:proofErr w:type="gramEnd"/>
      <w:r w:rsidRPr="00596969">
        <w:rPr>
          <w:rStyle w:val="Codigo"/>
          <w:lang w:val="en-US"/>
        </w:rPr>
        <w:t>&gt; &lt;rdfs:label&gt; "Brasil"@pt .</w:t>
      </w:r>
    </w:p>
    <w:p w:rsidR="00FD75FA" w:rsidRPr="00596969" w:rsidRDefault="00FD75FA" w:rsidP="00F50AEA">
      <w:pPr>
        <w:pStyle w:val="NoSpacing"/>
        <w:rPr>
          <w:rStyle w:val="Codigo"/>
          <w:lang w:val="en-US"/>
        </w:rPr>
      </w:pPr>
      <w:r w:rsidRPr="00596969">
        <w:rPr>
          <w:rStyle w:val="Codigo"/>
          <w:lang w:val="en-US"/>
        </w:rPr>
        <w:t>&lt;my</w:t>
      </w:r>
      <w:proofErr w:type="gramStart"/>
      <w:r w:rsidRPr="00596969">
        <w:rPr>
          <w:rStyle w:val="Codigo"/>
          <w:lang w:val="en-US"/>
        </w:rPr>
        <w:t>:Brasil</w:t>
      </w:r>
      <w:proofErr w:type="gramEnd"/>
      <w:r w:rsidRPr="00596969">
        <w:rPr>
          <w:rStyle w:val="Codigo"/>
          <w:lang w:val="en-US"/>
        </w:rPr>
        <w:t>&gt; &lt;rdfs:label&gt; "Brazil"@en .</w:t>
      </w:r>
    </w:p>
    <w:p w:rsidR="00FD75FA" w:rsidRPr="00596969" w:rsidRDefault="00FD75FA" w:rsidP="00F50AEA">
      <w:pPr>
        <w:pStyle w:val="NoSpacing"/>
        <w:rPr>
          <w:rStyle w:val="Codigo"/>
          <w:lang w:val="en-US"/>
        </w:rPr>
      </w:pPr>
      <w:r w:rsidRPr="00596969">
        <w:rPr>
          <w:rStyle w:val="Codigo"/>
          <w:lang w:val="en-US"/>
        </w:rPr>
        <w:t>&lt;my</w:t>
      </w:r>
      <w:proofErr w:type="gramStart"/>
      <w:r w:rsidRPr="00596969">
        <w:rPr>
          <w:rStyle w:val="Codigo"/>
          <w:lang w:val="en-US"/>
        </w:rPr>
        <w:t>:Brasil</w:t>
      </w:r>
      <w:proofErr w:type="gramEnd"/>
      <w:r w:rsidRPr="00596969">
        <w:rPr>
          <w:rStyle w:val="Codigo"/>
          <w:lang w:val="en-US"/>
        </w:rPr>
        <w:t>&gt; &lt;dbpedia-owl:foundingDate&gt; "1822-09-07"^^xsd:date .</w:t>
      </w:r>
    </w:p>
    <w:p w:rsidR="00FD75FA" w:rsidRPr="00596969" w:rsidRDefault="00FD75FA" w:rsidP="00F50AEA">
      <w:pPr>
        <w:pStyle w:val="NoSpacing"/>
        <w:rPr>
          <w:rStyle w:val="Codigo"/>
          <w:lang w:val="en-US"/>
        </w:rPr>
      </w:pPr>
      <w:r w:rsidRPr="00596969">
        <w:rPr>
          <w:rStyle w:val="Codigo"/>
          <w:lang w:val="en-US"/>
        </w:rPr>
        <w:t>&lt;my</w:t>
      </w:r>
      <w:proofErr w:type="gramStart"/>
      <w:r w:rsidRPr="00596969">
        <w:rPr>
          <w:rStyle w:val="Codigo"/>
          <w:lang w:val="en-US"/>
        </w:rPr>
        <w:t>:Brasil</w:t>
      </w:r>
      <w:proofErr w:type="gramEnd"/>
      <w:r w:rsidRPr="00596969">
        <w:rPr>
          <w:rStyle w:val="Codigo"/>
          <w:lang w:val="en-US"/>
        </w:rPr>
        <w:t>&gt; &lt;dbpprop:populationEstimate&gt; "193946886"^^xsd:integer .</w:t>
      </w:r>
    </w:p>
    <w:p w:rsidR="00FD75FA" w:rsidRPr="00596969" w:rsidRDefault="00FD75FA" w:rsidP="001B0A16">
      <w:pPr>
        <w:pStyle w:val="MyListaLetras"/>
        <w:numPr>
          <w:ilvl w:val="0"/>
          <w:numId w:val="0"/>
        </w:numPr>
        <w:spacing w:before="120" w:after="120"/>
        <w:ind w:left="1066"/>
      </w:pPr>
    </w:p>
    <w:p w:rsidR="00FD75FA" w:rsidRPr="00D2370A" w:rsidRDefault="00F9778D" w:rsidP="00F20FC3">
      <w:pPr>
        <w:pStyle w:val="MyListaLetras"/>
        <w:numPr>
          <w:ilvl w:val="0"/>
          <w:numId w:val="7"/>
        </w:numPr>
        <w:spacing w:before="120" w:after="120"/>
      </w:pPr>
      <w:r>
        <w:t xml:space="preserve">Exemplo em </w:t>
      </w:r>
      <w:r w:rsidR="00FD75FA">
        <w:t>RDF/XML</w:t>
      </w:r>
      <w:r w:rsidR="00FD75FA" w:rsidRPr="00D2370A">
        <w:t>:</w:t>
      </w:r>
    </w:p>
    <w:p w:rsidR="00FD75FA" w:rsidRPr="00596969" w:rsidRDefault="00FD75FA" w:rsidP="00F50AEA">
      <w:pPr>
        <w:pStyle w:val="NoSpacing"/>
        <w:rPr>
          <w:rStyle w:val="Codigo"/>
          <w:lang w:val="en-US"/>
        </w:rPr>
      </w:pPr>
      <w:proofErr w:type="gramStart"/>
      <w:r w:rsidRPr="00596969">
        <w:rPr>
          <w:rStyle w:val="Codigo"/>
          <w:lang w:val="en-US"/>
        </w:rPr>
        <w:t>&lt;?xml</w:t>
      </w:r>
      <w:proofErr w:type="gramEnd"/>
      <w:r w:rsidRPr="00596969">
        <w:rPr>
          <w:rStyle w:val="Codigo"/>
          <w:lang w:val="en-US"/>
        </w:rPr>
        <w:t xml:space="preserve"> version="1.0" encoding="utf-8" ?&gt;</w:t>
      </w:r>
    </w:p>
    <w:p w:rsidR="00FD75FA" w:rsidRPr="00596969" w:rsidRDefault="00FD75FA" w:rsidP="00F50AEA">
      <w:pPr>
        <w:pStyle w:val="NoSpacing"/>
        <w:rPr>
          <w:rStyle w:val="Codigo"/>
          <w:lang w:val="en-US"/>
        </w:rPr>
      </w:pPr>
      <w:r w:rsidRPr="00596969">
        <w:rPr>
          <w:rStyle w:val="Codigo"/>
          <w:lang w:val="en-US"/>
        </w:rPr>
        <w:t>&lt;rdf</w:t>
      </w:r>
      <w:proofErr w:type="gramStart"/>
      <w:r w:rsidRPr="00596969">
        <w:rPr>
          <w:rStyle w:val="Codigo"/>
          <w:lang w:val="en-US"/>
        </w:rPr>
        <w:t>:RDF</w:t>
      </w:r>
      <w:proofErr w:type="gramEnd"/>
      <w:r w:rsidRPr="00596969">
        <w:rPr>
          <w:rStyle w:val="Codigo"/>
          <w:lang w:val="en-US"/>
        </w:rPr>
        <w:tab/>
      </w:r>
    </w:p>
    <w:p w:rsidR="00FD75FA" w:rsidRPr="00596969" w:rsidRDefault="00FD75FA" w:rsidP="00F50AEA">
      <w:pPr>
        <w:pStyle w:val="NoSpacing"/>
        <w:rPr>
          <w:rStyle w:val="Codigo"/>
          <w:lang w:val="en-US"/>
        </w:rPr>
      </w:pPr>
      <w:r w:rsidRPr="00596969">
        <w:rPr>
          <w:rStyle w:val="Codigo"/>
          <w:lang w:val="en-US"/>
        </w:rPr>
        <w:tab/>
        <w:t>xmlns:rdf="http://www.w3.org/1999/02/22-rdf-syntax-ns#"</w:t>
      </w:r>
      <w:r w:rsidRPr="00596969">
        <w:rPr>
          <w:rStyle w:val="Codigo"/>
          <w:lang w:val="en-US"/>
        </w:rPr>
        <w:tab/>
      </w:r>
    </w:p>
    <w:p w:rsidR="00FD75FA" w:rsidRPr="00596969" w:rsidRDefault="00FD75FA" w:rsidP="00F50AEA">
      <w:pPr>
        <w:pStyle w:val="NoSpacing"/>
        <w:rPr>
          <w:rStyle w:val="Codigo"/>
          <w:lang w:val="en-US"/>
        </w:rPr>
      </w:pPr>
      <w:r w:rsidRPr="00596969">
        <w:rPr>
          <w:rStyle w:val="Codigo"/>
          <w:lang w:val="en-US"/>
        </w:rPr>
        <w:tab/>
        <w:t>xmlns:dbpedia-owl="http://dbpedia.org/ontology/"</w:t>
      </w:r>
    </w:p>
    <w:p w:rsidR="00FD75FA" w:rsidRPr="00596969" w:rsidRDefault="00FD75FA" w:rsidP="00F50AEA">
      <w:pPr>
        <w:pStyle w:val="NoSpacing"/>
        <w:rPr>
          <w:rStyle w:val="Codigo"/>
          <w:lang w:val="en-US"/>
        </w:rPr>
      </w:pPr>
      <w:r w:rsidRPr="00596969">
        <w:rPr>
          <w:rStyle w:val="Codigo"/>
          <w:lang w:val="en-US"/>
        </w:rPr>
        <w:tab/>
        <w:t>xmlns:dbpprop="http://dbpedia.org/property/"</w:t>
      </w:r>
      <w:r w:rsidRPr="00596969">
        <w:rPr>
          <w:rStyle w:val="Codigo"/>
          <w:lang w:val="en-US"/>
        </w:rPr>
        <w:tab/>
      </w:r>
    </w:p>
    <w:p w:rsidR="00FD75FA" w:rsidRPr="00596969" w:rsidRDefault="00FD75FA" w:rsidP="00F50AEA">
      <w:pPr>
        <w:pStyle w:val="NoSpacing"/>
        <w:rPr>
          <w:rStyle w:val="Codigo"/>
          <w:lang w:val="en-US"/>
        </w:rPr>
      </w:pPr>
      <w:r w:rsidRPr="00596969">
        <w:rPr>
          <w:rStyle w:val="Codigo"/>
          <w:lang w:val="en-US"/>
        </w:rPr>
        <w:tab/>
        <w:t>xmlns:owl="http://www.w3.org/2002/07/owl#"</w:t>
      </w:r>
    </w:p>
    <w:p w:rsidR="00FD75FA" w:rsidRPr="00596969" w:rsidRDefault="00FD75FA" w:rsidP="00F50AEA">
      <w:pPr>
        <w:pStyle w:val="NoSpacing"/>
        <w:rPr>
          <w:rStyle w:val="Codigo"/>
          <w:lang w:val="en-US"/>
        </w:rPr>
      </w:pPr>
      <w:r w:rsidRPr="00596969">
        <w:rPr>
          <w:rStyle w:val="Codigo"/>
          <w:lang w:val="en-US"/>
        </w:rPr>
        <w:tab/>
        <w:t>xmlns:rdfs="http://www.w3.org/2000/01/rdf-schema#" &gt;</w:t>
      </w:r>
    </w:p>
    <w:p w:rsidR="00FD75FA" w:rsidRPr="00596969" w:rsidRDefault="00FD75FA" w:rsidP="00F50AEA">
      <w:pPr>
        <w:pStyle w:val="NoSpacing"/>
        <w:rPr>
          <w:rStyle w:val="Codigo"/>
          <w:lang w:val="en-US"/>
        </w:rPr>
      </w:pPr>
      <w:r w:rsidRPr="00596969">
        <w:rPr>
          <w:rStyle w:val="Codigo"/>
          <w:lang w:val="en-US"/>
        </w:rPr>
        <w:tab/>
        <w:t>&lt;rdf</w:t>
      </w:r>
      <w:proofErr w:type="gramStart"/>
      <w:r w:rsidRPr="00596969">
        <w:rPr>
          <w:rStyle w:val="Codigo"/>
          <w:lang w:val="en-US"/>
        </w:rPr>
        <w:t>:Description</w:t>
      </w:r>
      <w:proofErr w:type="gramEnd"/>
      <w:r w:rsidRPr="00596969">
        <w:rPr>
          <w:rStyle w:val="Codigo"/>
          <w:lang w:val="en-US"/>
        </w:rPr>
        <w:t xml:space="preserve"> rdf:about="http://example.org/my/resource/Brasil"&gt;</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t>&lt;owl</w:t>
      </w:r>
      <w:proofErr w:type="gramStart"/>
      <w:r w:rsidRPr="00596969">
        <w:rPr>
          <w:rStyle w:val="Codigo"/>
          <w:lang w:val="en-US"/>
        </w:rPr>
        <w:t>:sameAs</w:t>
      </w:r>
      <w:proofErr w:type="gramEnd"/>
      <w:r w:rsidRPr="00596969">
        <w:rPr>
          <w:rStyle w:val="Codigo"/>
          <w:lang w:val="en-US"/>
        </w:rPr>
        <w:t xml:space="preserve"> rdf:resource="http://dbpedia.org/resource/Brazil" /&gt;</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t>&lt;owl</w:t>
      </w:r>
      <w:proofErr w:type="gramStart"/>
      <w:r w:rsidRPr="00596969">
        <w:rPr>
          <w:rStyle w:val="Codigo"/>
          <w:lang w:val="en-US"/>
        </w:rPr>
        <w:t>:sameAs</w:t>
      </w:r>
      <w:proofErr w:type="gramEnd"/>
      <w:r w:rsidRPr="00596969">
        <w:rPr>
          <w:rStyle w:val="Codigo"/>
          <w:lang w:val="en-US"/>
        </w:rPr>
        <w:t xml:space="preserve"> rdf:resource="http://sws.geonames.org/3469034/" /&gt;</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t>&lt;owl</w:t>
      </w:r>
      <w:proofErr w:type="gramStart"/>
      <w:r w:rsidRPr="00596969">
        <w:rPr>
          <w:rStyle w:val="Codigo"/>
          <w:lang w:val="en-US"/>
        </w:rPr>
        <w:t>:sameAs</w:t>
      </w:r>
      <w:proofErr w:type="gramEnd"/>
      <w:r w:rsidRPr="00596969">
        <w:rPr>
          <w:rStyle w:val="Codigo"/>
          <w:lang w:val="en-US"/>
        </w:rPr>
        <w:t xml:space="preserve"> rdf:resource="http://rdf.freebase.com/ns/m.015fr" /&gt;</w:t>
      </w:r>
      <w:r w:rsidRPr="00596969">
        <w:rPr>
          <w:rStyle w:val="Codigo"/>
          <w:lang w:val="en-US"/>
        </w:rPr>
        <w:tab/>
      </w:r>
      <w:r w:rsidRPr="00596969">
        <w:rPr>
          <w:rStyle w:val="Codigo"/>
          <w:lang w:val="en-US"/>
        </w:rPr>
        <w:tab/>
        <w:t>&lt;rdfs:label xml:lang="pt"&gt;Brasil&lt;/rdfs:label&gt;</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t>&lt;rdfs</w:t>
      </w:r>
      <w:proofErr w:type="gramStart"/>
      <w:r w:rsidRPr="00596969">
        <w:rPr>
          <w:rStyle w:val="Codigo"/>
          <w:lang w:val="en-US"/>
        </w:rPr>
        <w:t>:label</w:t>
      </w:r>
      <w:proofErr w:type="gramEnd"/>
      <w:r w:rsidRPr="00596969">
        <w:rPr>
          <w:rStyle w:val="Codigo"/>
          <w:lang w:val="en-US"/>
        </w:rPr>
        <w:t xml:space="preserve"> xml:lang="en"&gt;Brazil&lt;/rdfs:label&gt;</w:t>
      </w:r>
      <w:r w:rsidRPr="00596969">
        <w:rPr>
          <w:rStyle w:val="Codigo"/>
          <w:lang w:val="en-US"/>
        </w:rPr>
        <w:tab/>
      </w:r>
      <w:r w:rsidRPr="00596969">
        <w:rPr>
          <w:rStyle w:val="Codigo"/>
          <w:lang w:val="en-US"/>
        </w:rPr>
        <w:tab/>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t>&lt;</w:t>
      </w:r>
      <w:proofErr w:type="gramStart"/>
      <w:r w:rsidRPr="00596969">
        <w:rPr>
          <w:rStyle w:val="Codigo"/>
          <w:lang w:val="en-US"/>
        </w:rPr>
        <w:t>dbpedia-owl:</w:t>
      </w:r>
      <w:proofErr w:type="gramEnd"/>
      <w:r w:rsidRPr="00596969">
        <w:rPr>
          <w:rStyle w:val="Codigo"/>
          <w:lang w:val="en-US"/>
        </w:rPr>
        <w:t>foundingDate rdf:datatype="http://www.w3.org/2001/XMLSchema#date"&gt;1822-09-07&lt;/dbpedia-owl:foundingDate&gt;</w:t>
      </w:r>
    </w:p>
    <w:p w:rsidR="00FD75FA" w:rsidRPr="00596969" w:rsidRDefault="00FD75FA" w:rsidP="00F50AEA">
      <w:pPr>
        <w:pStyle w:val="NoSpacing"/>
        <w:rPr>
          <w:rStyle w:val="Codigo"/>
          <w:lang w:val="en-US"/>
        </w:rPr>
      </w:pPr>
      <w:r w:rsidRPr="00596969">
        <w:rPr>
          <w:rStyle w:val="Codigo"/>
          <w:lang w:val="en-US"/>
        </w:rPr>
        <w:lastRenderedPageBreak/>
        <w:tab/>
      </w:r>
      <w:r w:rsidRPr="00596969">
        <w:rPr>
          <w:rStyle w:val="Codigo"/>
          <w:lang w:val="en-US"/>
        </w:rPr>
        <w:tab/>
        <w:t>&lt;</w:t>
      </w:r>
      <w:proofErr w:type="gramStart"/>
      <w:r w:rsidRPr="00596969">
        <w:rPr>
          <w:rStyle w:val="Codigo"/>
          <w:lang w:val="en-US"/>
        </w:rPr>
        <w:t>dbpprop:</w:t>
      </w:r>
      <w:proofErr w:type="gramEnd"/>
      <w:r w:rsidRPr="00596969">
        <w:rPr>
          <w:rStyle w:val="Codigo"/>
          <w:lang w:val="en-US"/>
        </w:rPr>
        <w:t>populationEstimate rdf:datatype="http://www.w3.org/2001/XMLSchema#integer"&gt;193946886&lt;/dbpprop:populationEstimate&gt;</w:t>
      </w:r>
      <w:r w:rsidRPr="00596969">
        <w:rPr>
          <w:rStyle w:val="Codigo"/>
          <w:lang w:val="en-US"/>
        </w:rPr>
        <w:tab/>
      </w:r>
    </w:p>
    <w:p w:rsidR="00FD75FA" w:rsidRPr="00596969" w:rsidRDefault="00FD75FA" w:rsidP="00F50AEA">
      <w:pPr>
        <w:pStyle w:val="NoSpacing"/>
        <w:rPr>
          <w:rStyle w:val="Codigo"/>
          <w:lang w:val="en-US"/>
        </w:rPr>
      </w:pPr>
      <w:r w:rsidRPr="00596969">
        <w:rPr>
          <w:rStyle w:val="Codigo"/>
          <w:lang w:val="en-US"/>
        </w:rPr>
        <w:tab/>
        <w:t>&lt;/rdf</w:t>
      </w:r>
      <w:proofErr w:type="gramStart"/>
      <w:r w:rsidRPr="00596969">
        <w:rPr>
          <w:rStyle w:val="Codigo"/>
          <w:lang w:val="en-US"/>
        </w:rPr>
        <w:t>:Description</w:t>
      </w:r>
      <w:proofErr w:type="gramEnd"/>
      <w:r w:rsidRPr="00596969">
        <w:rPr>
          <w:rStyle w:val="Codigo"/>
          <w:lang w:val="en-US"/>
        </w:rPr>
        <w:t>&gt;</w:t>
      </w:r>
      <w:r w:rsidRPr="00596969">
        <w:rPr>
          <w:rStyle w:val="Codigo"/>
          <w:lang w:val="en-US"/>
        </w:rPr>
        <w:tab/>
      </w:r>
    </w:p>
    <w:p w:rsidR="00FD75FA" w:rsidRPr="00596969" w:rsidRDefault="00FD75FA" w:rsidP="00F50AEA">
      <w:pPr>
        <w:pStyle w:val="NoSpacing"/>
        <w:rPr>
          <w:rStyle w:val="Codigo"/>
          <w:lang w:val="en-US"/>
        </w:rPr>
      </w:pPr>
      <w:r w:rsidRPr="00596969">
        <w:rPr>
          <w:rStyle w:val="Codigo"/>
          <w:lang w:val="en-US"/>
        </w:rPr>
        <w:t>&lt;/rdf</w:t>
      </w:r>
      <w:proofErr w:type="gramStart"/>
      <w:r w:rsidRPr="00596969">
        <w:rPr>
          <w:rStyle w:val="Codigo"/>
          <w:lang w:val="en-US"/>
        </w:rPr>
        <w:t>:Description</w:t>
      </w:r>
      <w:proofErr w:type="gramEnd"/>
      <w:r w:rsidRPr="00596969">
        <w:rPr>
          <w:rStyle w:val="Codigo"/>
          <w:lang w:val="en-US"/>
        </w:rPr>
        <w:t xml:space="preserve">&gt; </w:t>
      </w:r>
    </w:p>
    <w:p w:rsidR="00FD75FA" w:rsidRPr="00596969" w:rsidRDefault="00FD75FA" w:rsidP="00F50AEA">
      <w:pPr>
        <w:pStyle w:val="NoSpacing"/>
        <w:rPr>
          <w:rStyle w:val="Codigo"/>
          <w:lang w:val="en-US"/>
        </w:rPr>
      </w:pPr>
      <w:r w:rsidRPr="00596969">
        <w:rPr>
          <w:rStyle w:val="Codigo"/>
          <w:lang w:val="en-US"/>
        </w:rPr>
        <w:t>&lt;/rdf</w:t>
      </w:r>
      <w:proofErr w:type="gramStart"/>
      <w:r w:rsidRPr="00596969">
        <w:rPr>
          <w:rStyle w:val="Codigo"/>
          <w:lang w:val="en-US"/>
        </w:rPr>
        <w:t>:RDF</w:t>
      </w:r>
      <w:proofErr w:type="gramEnd"/>
      <w:r w:rsidRPr="00596969">
        <w:rPr>
          <w:rStyle w:val="Codigo"/>
          <w:lang w:val="en-US"/>
        </w:rPr>
        <w:t>&gt;</w:t>
      </w:r>
    </w:p>
    <w:p w:rsidR="00FD75FA" w:rsidRPr="00596969" w:rsidRDefault="00FD75FA" w:rsidP="00FD75FA">
      <w:pPr>
        <w:ind w:left="709" w:firstLine="0"/>
        <w:rPr>
          <w:rStyle w:val="Codigo"/>
          <w:lang w:val="en-US"/>
        </w:rPr>
      </w:pPr>
    </w:p>
    <w:p w:rsidR="00FD75FA" w:rsidRPr="00D2370A" w:rsidRDefault="00F9778D" w:rsidP="001B0A16">
      <w:pPr>
        <w:pStyle w:val="MyListaLetras"/>
        <w:spacing w:before="120" w:after="120"/>
      </w:pPr>
      <w:r>
        <w:t xml:space="preserve">Exemplo em </w:t>
      </w:r>
      <w:r w:rsidR="00FD75FA">
        <w:t>JSON</w:t>
      </w:r>
      <w:r w:rsidR="00FD75FA" w:rsidRPr="00D2370A">
        <w:t>:</w:t>
      </w:r>
    </w:p>
    <w:p w:rsidR="00FD75FA" w:rsidRPr="008B7A9E" w:rsidRDefault="00FD75FA" w:rsidP="00F50AEA">
      <w:pPr>
        <w:pStyle w:val="NoSpacing"/>
        <w:rPr>
          <w:rStyle w:val="Codigo"/>
          <w:lang w:val="en-US"/>
        </w:rPr>
      </w:pPr>
      <w:r w:rsidRPr="008B7A9E">
        <w:rPr>
          <w:rStyle w:val="Codigo"/>
          <w:lang w:val="en-US"/>
        </w:rPr>
        <w:t>{</w:t>
      </w:r>
    </w:p>
    <w:p w:rsidR="00FD75FA" w:rsidRPr="008B7A9E" w:rsidRDefault="00FD75FA" w:rsidP="00F50AEA">
      <w:pPr>
        <w:pStyle w:val="NoSpacing"/>
        <w:rPr>
          <w:rStyle w:val="Codigo"/>
          <w:lang w:val="en-US"/>
        </w:rPr>
      </w:pPr>
      <w:r w:rsidRPr="008B7A9E">
        <w:rPr>
          <w:rStyle w:val="Codigo"/>
          <w:lang w:val="en-US"/>
        </w:rPr>
        <w:tab/>
        <w:t>"http://example.org/my/resource/Brasil": {</w:t>
      </w:r>
    </w:p>
    <w:p w:rsidR="00FD75FA" w:rsidRPr="008B7A9E" w:rsidRDefault="00FD75FA" w:rsidP="00F50AEA">
      <w:pPr>
        <w:pStyle w:val="NoSpacing"/>
        <w:rPr>
          <w:rStyle w:val="Codigo"/>
          <w:lang w:val="en-US"/>
        </w:rPr>
      </w:pPr>
      <w:r w:rsidRPr="008B7A9E">
        <w:rPr>
          <w:rStyle w:val="Codigo"/>
          <w:lang w:val="en-US"/>
        </w:rPr>
        <w:tab/>
      </w:r>
      <w:r w:rsidRPr="008B7A9E">
        <w:rPr>
          <w:rStyle w:val="Codigo"/>
          <w:lang w:val="en-US"/>
        </w:rPr>
        <w:tab/>
        <w:t>"http://www.w3.org/2002/07/owl#sameAs": [</w:t>
      </w:r>
    </w:p>
    <w:p w:rsidR="00FD75FA" w:rsidRPr="00D2370A" w:rsidRDefault="00FD75FA" w:rsidP="00F50AEA">
      <w:pPr>
        <w:pStyle w:val="NoSpacing"/>
        <w:rPr>
          <w:rStyle w:val="Codigo"/>
          <w:lang w:val="en-US"/>
        </w:rPr>
      </w:pPr>
      <w:r w:rsidRPr="00D2370A">
        <w:rPr>
          <w:rStyle w:val="Codigo"/>
          <w:lang w:val="en-US"/>
        </w:rPr>
        <w:t>{"type":"uri", "value":"http://dbpedia.org/resource/Brazil"},</w:t>
      </w:r>
    </w:p>
    <w:p w:rsidR="00FD75FA" w:rsidRPr="00D2370A" w:rsidRDefault="00FD75FA" w:rsidP="00F50AEA">
      <w:pPr>
        <w:pStyle w:val="NoSpacing"/>
        <w:rPr>
          <w:rStyle w:val="Codigo"/>
          <w:lang w:val="en-US"/>
        </w:rPr>
      </w:pPr>
      <w:r w:rsidRPr="00D2370A">
        <w:rPr>
          <w:rStyle w:val="Codigo"/>
          <w:lang w:val="en-US"/>
        </w:rPr>
        <w:t>{"type":"uri", "value":"http://sws.geonames.org/3469034/"},</w:t>
      </w:r>
    </w:p>
    <w:p w:rsidR="00FD75FA" w:rsidRPr="00D2370A" w:rsidRDefault="00FD75FA" w:rsidP="00F50AEA">
      <w:pPr>
        <w:pStyle w:val="NoSpacing"/>
        <w:rPr>
          <w:rStyle w:val="Codigo"/>
          <w:lang w:val="en-US"/>
        </w:rPr>
      </w:pPr>
      <w:r w:rsidRPr="00D2370A">
        <w:rPr>
          <w:rStyle w:val="Codigo"/>
          <w:lang w:val="en-US"/>
        </w:rPr>
        <w:t>{"type":"uri", "value":"http://rdf.freebase.com/ns/m.015fr"}</w:t>
      </w:r>
    </w:p>
    <w:p w:rsidR="00FD75FA" w:rsidRPr="00596969" w:rsidRDefault="00FD75FA" w:rsidP="00F50AEA">
      <w:pPr>
        <w:pStyle w:val="NoSpacing"/>
        <w:rPr>
          <w:rStyle w:val="Codigo"/>
          <w:lang w:val="en-US"/>
        </w:rPr>
      </w:pPr>
      <w:r w:rsidRPr="00D2370A">
        <w:rPr>
          <w:rStyle w:val="Codigo"/>
          <w:lang w:val="en-US"/>
        </w:rPr>
        <w:tab/>
      </w:r>
      <w:r w:rsidRPr="00D2370A">
        <w:rPr>
          <w:rStyle w:val="Codigo"/>
          <w:lang w:val="en-US"/>
        </w:rPr>
        <w:tab/>
      </w:r>
      <w:r w:rsidRPr="00596969">
        <w:rPr>
          <w:rStyle w:val="Codigo"/>
          <w:lang w:val="en-US"/>
        </w:rPr>
        <w:t>],</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t>"http://www.w3.org/2000/01/rdf-schema#label": [</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r>
      <w:r w:rsidRPr="00596969">
        <w:rPr>
          <w:rStyle w:val="Codigo"/>
          <w:lang w:val="en-US"/>
        </w:rPr>
        <w:tab/>
        <w:t>{"type":"literal", "value":"Brasil", "lang":"pt"},</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r>
      <w:r w:rsidRPr="00596969">
        <w:rPr>
          <w:rStyle w:val="Codigo"/>
          <w:lang w:val="en-US"/>
        </w:rPr>
        <w:tab/>
        <w:t>{"type":"literal", "value":"Brazil", "lang":"en"},</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t>],</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t>"http://dbpedia.org/ontology/foundingDate&gt;": [</w:t>
      </w:r>
    </w:p>
    <w:p w:rsidR="00FD75FA" w:rsidRPr="00D2370A" w:rsidRDefault="00FD75FA" w:rsidP="00F50AEA">
      <w:pPr>
        <w:pStyle w:val="NoSpacing"/>
        <w:rPr>
          <w:rStyle w:val="Codigo"/>
          <w:lang w:val="en-US"/>
        </w:rPr>
      </w:pPr>
      <w:r w:rsidRPr="00D2370A">
        <w:rPr>
          <w:rStyle w:val="Codigo"/>
          <w:lang w:val="en-US"/>
        </w:rPr>
        <w:t>{"type":"literal", "value":"1822-09-07", "datatype":"http://www.w3.org/2001/XMLSchema#date"},</w:t>
      </w:r>
    </w:p>
    <w:p w:rsidR="00FD75FA" w:rsidRPr="00596969" w:rsidRDefault="00FD75FA" w:rsidP="00F50AEA">
      <w:pPr>
        <w:pStyle w:val="NoSpacing"/>
        <w:rPr>
          <w:rStyle w:val="Codigo"/>
          <w:lang w:val="en-US"/>
        </w:rPr>
      </w:pPr>
      <w:r w:rsidRPr="00D2370A">
        <w:rPr>
          <w:rStyle w:val="Codigo"/>
          <w:lang w:val="en-US"/>
        </w:rPr>
        <w:tab/>
      </w:r>
      <w:r w:rsidRPr="00D2370A">
        <w:rPr>
          <w:rStyle w:val="Codigo"/>
          <w:lang w:val="en-US"/>
        </w:rPr>
        <w:tab/>
      </w:r>
      <w:r w:rsidRPr="00596969">
        <w:rPr>
          <w:rStyle w:val="Codigo"/>
          <w:lang w:val="en-US"/>
        </w:rPr>
        <w:t>],</w:t>
      </w:r>
    </w:p>
    <w:p w:rsidR="00FD75FA" w:rsidRPr="00596969" w:rsidRDefault="00FD75FA" w:rsidP="00F50AEA">
      <w:pPr>
        <w:pStyle w:val="NoSpacing"/>
        <w:rPr>
          <w:rStyle w:val="Codigo"/>
          <w:lang w:val="en-US"/>
        </w:rPr>
      </w:pPr>
      <w:r w:rsidRPr="00596969">
        <w:rPr>
          <w:rStyle w:val="Codigo"/>
          <w:lang w:val="en-US"/>
        </w:rPr>
        <w:tab/>
      </w:r>
      <w:r w:rsidRPr="00596969">
        <w:rPr>
          <w:rStyle w:val="Codigo"/>
          <w:lang w:val="en-US"/>
        </w:rPr>
        <w:tab/>
        <w:t>"http://http://dbpedia.org/property/populationEstimate&gt;": [</w:t>
      </w:r>
    </w:p>
    <w:p w:rsidR="00FD75FA" w:rsidRPr="00D2370A" w:rsidRDefault="00FD75FA" w:rsidP="00F50AEA">
      <w:pPr>
        <w:pStyle w:val="NoSpacing"/>
        <w:rPr>
          <w:rStyle w:val="Codigo"/>
          <w:lang w:val="en-US"/>
        </w:rPr>
      </w:pPr>
      <w:r w:rsidRPr="00D2370A">
        <w:rPr>
          <w:rStyle w:val="Codigo"/>
          <w:lang w:val="en-US"/>
        </w:rPr>
        <w:t>{"type":"literal", "value":193946886,"datatype":"http://www.w3.org/2001/XMLSchema#integer"},</w:t>
      </w:r>
    </w:p>
    <w:p w:rsidR="00FD75FA" w:rsidRPr="00D2370A" w:rsidRDefault="00FD75FA" w:rsidP="00F50AEA">
      <w:pPr>
        <w:pStyle w:val="NoSpacing"/>
        <w:rPr>
          <w:rStyle w:val="Codigo"/>
        </w:rPr>
      </w:pPr>
      <w:r w:rsidRPr="00D2370A">
        <w:rPr>
          <w:rStyle w:val="Codigo"/>
          <w:lang w:val="en-US"/>
        </w:rPr>
        <w:tab/>
      </w:r>
      <w:r w:rsidRPr="00D2370A">
        <w:rPr>
          <w:rStyle w:val="Codigo"/>
          <w:lang w:val="en-US"/>
        </w:rPr>
        <w:tab/>
      </w:r>
      <w:r w:rsidRPr="00D2370A">
        <w:rPr>
          <w:rStyle w:val="Codigo"/>
        </w:rPr>
        <w:t>]</w:t>
      </w:r>
    </w:p>
    <w:p w:rsidR="00FD75FA" w:rsidRPr="00D2370A" w:rsidRDefault="00FD75FA" w:rsidP="00F50AEA">
      <w:pPr>
        <w:pStyle w:val="NoSpacing"/>
        <w:rPr>
          <w:rStyle w:val="Codigo"/>
        </w:rPr>
      </w:pPr>
      <w:r w:rsidRPr="00D2370A">
        <w:rPr>
          <w:rStyle w:val="Codigo"/>
        </w:rPr>
        <w:tab/>
        <w:t>}</w:t>
      </w:r>
    </w:p>
    <w:p w:rsidR="00FD75FA" w:rsidRPr="00D2370A" w:rsidRDefault="00FD75FA" w:rsidP="00F50AEA">
      <w:pPr>
        <w:pStyle w:val="NoSpacing"/>
        <w:rPr>
          <w:rStyle w:val="Codigo"/>
        </w:rPr>
      </w:pPr>
      <w:r w:rsidRPr="00D2370A">
        <w:rPr>
          <w:rStyle w:val="Codigo"/>
        </w:rPr>
        <w:t>}</w:t>
      </w:r>
    </w:p>
    <w:p w:rsidR="00FD75FA" w:rsidRPr="00D2370A" w:rsidRDefault="00FD75FA" w:rsidP="00FD75FA">
      <w:pPr>
        <w:ind w:left="709" w:firstLine="0"/>
        <w:rPr>
          <w:rStyle w:val="Codigo"/>
        </w:rPr>
      </w:pPr>
    </w:p>
    <w:p w:rsidR="00FD75FA" w:rsidRPr="00D2370A" w:rsidRDefault="00F9778D" w:rsidP="001B0A16">
      <w:pPr>
        <w:pStyle w:val="MyListaLetras"/>
        <w:spacing w:before="120" w:after="120"/>
      </w:pPr>
      <w:r>
        <w:t xml:space="preserve">Exemplo em </w:t>
      </w:r>
      <w:r w:rsidR="00FD75FA" w:rsidRPr="00D2370A">
        <w:t>N-Triples:</w:t>
      </w:r>
    </w:p>
    <w:p w:rsidR="00FD75FA" w:rsidRPr="008B7A9E" w:rsidRDefault="00FD75FA" w:rsidP="00F50AEA">
      <w:pPr>
        <w:pStyle w:val="NoSpacing"/>
        <w:rPr>
          <w:rStyle w:val="Codigo"/>
          <w:lang w:val="en-US"/>
        </w:rPr>
      </w:pPr>
      <w:r w:rsidRPr="008B7A9E">
        <w:rPr>
          <w:rStyle w:val="Codigo"/>
          <w:lang w:val="en-US"/>
        </w:rPr>
        <w:t>&lt;http://example.org/my/resource/Brasil&gt; &lt;http://www.w3.org/2002/07/owl#sameAs&gt; &lt;http://dbpedia.org/resource/Brazil</w:t>
      </w:r>
      <w:proofErr w:type="gramStart"/>
      <w:r w:rsidRPr="008B7A9E">
        <w:rPr>
          <w:rStyle w:val="Codigo"/>
          <w:lang w:val="en-US"/>
        </w:rPr>
        <w:t>&gt; .</w:t>
      </w:r>
      <w:proofErr w:type="gramEnd"/>
    </w:p>
    <w:p w:rsidR="00FD75FA" w:rsidRPr="008B7A9E" w:rsidRDefault="00FD75FA" w:rsidP="00F50AEA">
      <w:pPr>
        <w:pStyle w:val="NoSpacing"/>
        <w:rPr>
          <w:rStyle w:val="Codigo"/>
          <w:lang w:val="en-US"/>
        </w:rPr>
      </w:pPr>
    </w:p>
    <w:p w:rsidR="00FD75FA" w:rsidRPr="008B7A9E" w:rsidRDefault="00FD75FA" w:rsidP="00F50AEA">
      <w:pPr>
        <w:pStyle w:val="NoSpacing"/>
        <w:rPr>
          <w:rStyle w:val="Codigo"/>
          <w:lang w:val="en-US"/>
        </w:rPr>
      </w:pPr>
      <w:r w:rsidRPr="008B7A9E">
        <w:rPr>
          <w:rStyle w:val="Codigo"/>
          <w:lang w:val="en-US"/>
        </w:rPr>
        <w:t>&lt;http://example.org/my/resource/Brasil&gt; &lt;http://www.w3.org/2002/07/owl#sameAs&gt; &lt;http://sws.geonames.org/3469034/</w:t>
      </w:r>
      <w:proofErr w:type="gramStart"/>
      <w:r w:rsidRPr="008B7A9E">
        <w:rPr>
          <w:rStyle w:val="Codigo"/>
          <w:lang w:val="en-US"/>
        </w:rPr>
        <w:t>&gt; .</w:t>
      </w:r>
      <w:proofErr w:type="gramEnd"/>
    </w:p>
    <w:p w:rsidR="00FD75FA" w:rsidRPr="008B7A9E" w:rsidRDefault="00FD75FA" w:rsidP="00F50AEA">
      <w:pPr>
        <w:pStyle w:val="NoSpacing"/>
        <w:rPr>
          <w:rStyle w:val="Codigo"/>
          <w:lang w:val="en-US"/>
        </w:rPr>
      </w:pPr>
    </w:p>
    <w:p w:rsidR="00FD75FA" w:rsidRPr="008B7A9E" w:rsidRDefault="00FD75FA" w:rsidP="00F50AEA">
      <w:pPr>
        <w:pStyle w:val="NoSpacing"/>
        <w:rPr>
          <w:rStyle w:val="Codigo"/>
          <w:lang w:val="en-US"/>
        </w:rPr>
      </w:pPr>
      <w:r w:rsidRPr="008B7A9E">
        <w:rPr>
          <w:rStyle w:val="Codigo"/>
          <w:lang w:val="en-US"/>
        </w:rPr>
        <w:t>&lt;http://example.org/my/resource/Brasil&gt; &lt;http://www.w3.org/2002/07/owl#sameAs&gt; &lt;http://rdf.freebase.com/ns/m.015fr</w:t>
      </w:r>
      <w:proofErr w:type="gramStart"/>
      <w:r w:rsidRPr="008B7A9E">
        <w:rPr>
          <w:rStyle w:val="Codigo"/>
          <w:lang w:val="en-US"/>
        </w:rPr>
        <w:t>&gt; .</w:t>
      </w:r>
      <w:proofErr w:type="gramEnd"/>
    </w:p>
    <w:p w:rsidR="00FD75FA" w:rsidRPr="008B7A9E" w:rsidRDefault="00FD75FA" w:rsidP="00F50AEA">
      <w:pPr>
        <w:pStyle w:val="NoSpacing"/>
        <w:rPr>
          <w:rStyle w:val="Codigo"/>
          <w:lang w:val="en-US"/>
        </w:rPr>
      </w:pPr>
    </w:p>
    <w:p w:rsidR="00FD75FA" w:rsidRPr="008B7A9E" w:rsidRDefault="00FD75FA" w:rsidP="00F50AEA">
      <w:pPr>
        <w:pStyle w:val="NoSpacing"/>
        <w:rPr>
          <w:rStyle w:val="Codigo"/>
          <w:lang w:val="en-US"/>
        </w:rPr>
      </w:pPr>
      <w:r w:rsidRPr="008B7A9E">
        <w:rPr>
          <w:rStyle w:val="Codigo"/>
          <w:lang w:val="en-US"/>
        </w:rPr>
        <w:t>&lt;http://example.org/my/resource/Brasil&gt; &lt;http://www.w3.org/2000/01/rdf-schema#label&gt; "Brasil"</w:t>
      </w:r>
      <w:proofErr w:type="gramStart"/>
      <w:r w:rsidRPr="008B7A9E">
        <w:rPr>
          <w:rStyle w:val="Codigo"/>
          <w:lang w:val="en-US"/>
        </w:rPr>
        <w:t>@pt .</w:t>
      </w:r>
      <w:proofErr w:type="gramEnd"/>
    </w:p>
    <w:p w:rsidR="00FD75FA" w:rsidRPr="008B7A9E" w:rsidRDefault="00FD75FA" w:rsidP="00F50AEA">
      <w:pPr>
        <w:pStyle w:val="NoSpacing"/>
        <w:rPr>
          <w:rStyle w:val="Codigo"/>
          <w:lang w:val="en-US"/>
        </w:rPr>
      </w:pPr>
    </w:p>
    <w:p w:rsidR="00FD75FA" w:rsidRPr="008B7A9E" w:rsidRDefault="00FD75FA" w:rsidP="00F50AEA">
      <w:pPr>
        <w:pStyle w:val="NoSpacing"/>
        <w:rPr>
          <w:rStyle w:val="Codigo"/>
          <w:lang w:val="en-US"/>
        </w:rPr>
      </w:pPr>
      <w:r w:rsidRPr="008B7A9E">
        <w:rPr>
          <w:rStyle w:val="Codigo"/>
          <w:lang w:val="en-US"/>
        </w:rPr>
        <w:t>&lt;http://example.org/my/resource/Brasil&gt; &lt;http://www.w3.org/2000/01/rdf-schema#label&gt; "Brazil"</w:t>
      </w:r>
      <w:proofErr w:type="gramStart"/>
      <w:r w:rsidRPr="008B7A9E">
        <w:rPr>
          <w:rStyle w:val="Codigo"/>
          <w:lang w:val="en-US"/>
        </w:rPr>
        <w:t>@en .</w:t>
      </w:r>
      <w:proofErr w:type="gramEnd"/>
    </w:p>
    <w:p w:rsidR="00FD75FA" w:rsidRPr="008B7A9E" w:rsidRDefault="00FD75FA" w:rsidP="00F50AEA">
      <w:pPr>
        <w:pStyle w:val="NoSpacing"/>
        <w:rPr>
          <w:rStyle w:val="Codigo"/>
          <w:lang w:val="en-US"/>
        </w:rPr>
      </w:pPr>
    </w:p>
    <w:p w:rsidR="00FD75FA" w:rsidRPr="008B7A9E" w:rsidRDefault="00FD75FA" w:rsidP="00F50AEA">
      <w:pPr>
        <w:pStyle w:val="NoSpacing"/>
        <w:rPr>
          <w:rStyle w:val="Codigo"/>
          <w:lang w:val="en-US"/>
        </w:rPr>
      </w:pPr>
      <w:r w:rsidRPr="008B7A9E">
        <w:rPr>
          <w:rStyle w:val="Codigo"/>
          <w:lang w:val="en-US"/>
        </w:rPr>
        <w:t>&lt;http://example.org/my/resource/Brasil&gt; &lt;http://dbpedia.org/ontology/foundingDate&gt; "1822-09-07"^^&lt;http://www.w3.org/2001/XMLSchema#date</w:t>
      </w:r>
      <w:proofErr w:type="gramStart"/>
      <w:r w:rsidRPr="008B7A9E">
        <w:rPr>
          <w:rStyle w:val="Codigo"/>
          <w:lang w:val="en-US"/>
        </w:rPr>
        <w:t>&gt; .</w:t>
      </w:r>
      <w:proofErr w:type="gramEnd"/>
    </w:p>
    <w:p w:rsidR="00FD75FA" w:rsidRPr="008B7A9E" w:rsidRDefault="00FD75FA" w:rsidP="00F50AEA">
      <w:pPr>
        <w:pStyle w:val="NoSpacing"/>
        <w:rPr>
          <w:rStyle w:val="Codigo"/>
          <w:lang w:val="en-US"/>
        </w:rPr>
      </w:pPr>
      <w:r w:rsidRPr="008B7A9E">
        <w:rPr>
          <w:rStyle w:val="Codigo"/>
          <w:lang w:val="en-US"/>
        </w:rPr>
        <w:t>&lt;http://example.org/my/resource/Brasil&gt; &lt;http://http://dbpedia.org/property/populationEstimate&gt; "193946886"^^&lt;http://www.w3.org/2001/XMLSchema#integer</w:t>
      </w:r>
      <w:proofErr w:type="gramStart"/>
      <w:r w:rsidRPr="008B7A9E">
        <w:rPr>
          <w:rStyle w:val="Codigo"/>
          <w:lang w:val="en-US"/>
        </w:rPr>
        <w:t>&gt; .</w:t>
      </w:r>
      <w:proofErr w:type="gramEnd"/>
    </w:p>
    <w:p w:rsidR="00FD75FA" w:rsidRPr="008B7A9E" w:rsidRDefault="00FD75FA" w:rsidP="00FD75FA">
      <w:pPr>
        <w:ind w:left="709" w:firstLine="0"/>
        <w:rPr>
          <w:rStyle w:val="Codigo"/>
          <w:lang w:val="en-US"/>
        </w:rPr>
      </w:pPr>
    </w:p>
    <w:p w:rsidR="00FD75FA" w:rsidRDefault="0042642D" w:rsidP="001B0A16">
      <w:pPr>
        <w:pStyle w:val="MyListaLetras"/>
        <w:spacing w:before="120" w:after="120"/>
      </w:pPr>
      <w:r>
        <w:lastRenderedPageBreak/>
        <w:t>Exemplo</w:t>
      </w:r>
      <w:r w:rsidR="00FD75FA" w:rsidRPr="00D2370A">
        <w:t xml:space="preserve"> em </w:t>
      </w:r>
      <w:r w:rsidR="00FD75FA">
        <w:t>Turtle</w:t>
      </w:r>
      <w:r w:rsidR="00FD75FA" w:rsidRPr="00D2370A">
        <w:t>:</w:t>
      </w:r>
    </w:p>
    <w:p w:rsidR="00FD75FA" w:rsidRPr="00D2370A" w:rsidRDefault="00FD75FA" w:rsidP="00F50AEA">
      <w:pPr>
        <w:pStyle w:val="NoSpacing"/>
        <w:rPr>
          <w:rStyle w:val="Codigo"/>
          <w:lang w:val="en-US"/>
        </w:rPr>
      </w:pPr>
      <w:r w:rsidRPr="00D2370A">
        <w:rPr>
          <w:rStyle w:val="Codigo"/>
          <w:lang w:val="en-US"/>
        </w:rPr>
        <w:t>@prefix rdf: &lt;http://www.w3.org/1999/02/22-rdf-syntax-ns#</w:t>
      </w:r>
      <w:proofErr w:type="gramStart"/>
      <w:r w:rsidRPr="00D2370A">
        <w:rPr>
          <w:rStyle w:val="Codigo"/>
          <w:lang w:val="en-US"/>
        </w:rPr>
        <w:t>&gt; .</w:t>
      </w:r>
      <w:proofErr w:type="gramEnd"/>
    </w:p>
    <w:p w:rsidR="00FD75FA" w:rsidRPr="00D2370A" w:rsidRDefault="00FD75FA" w:rsidP="00F50AEA">
      <w:pPr>
        <w:pStyle w:val="NoSpacing"/>
        <w:rPr>
          <w:rStyle w:val="Codigo"/>
        </w:rPr>
      </w:pPr>
      <w:r w:rsidRPr="00D2370A">
        <w:rPr>
          <w:rStyle w:val="Codigo"/>
        </w:rPr>
        <w:t>@prefix dbpedia-owl: &lt;http://dbpedia.org/ontology/&gt; .</w:t>
      </w:r>
    </w:p>
    <w:p w:rsidR="00FD75FA" w:rsidRPr="00D2370A" w:rsidRDefault="00FD75FA" w:rsidP="00F50AEA">
      <w:pPr>
        <w:pStyle w:val="NoSpacing"/>
        <w:rPr>
          <w:rStyle w:val="Codigo"/>
          <w:lang w:val="en-US"/>
        </w:rPr>
      </w:pPr>
      <w:r w:rsidRPr="00D2370A">
        <w:rPr>
          <w:rStyle w:val="Codigo"/>
          <w:lang w:val="en-US"/>
        </w:rPr>
        <w:t>@prefix dbpprop: &lt;http://dbpedia.org/property/</w:t>
      </w:r>
      <w:proofErr w:type="gramStart"/>
      <w:r w:rsidRPr="00D2370A">
        <w:rPr>
          <w:rStyle w:val="Codigo"/>
          <w:lang w:val="en-US"/>
        </w:rPr>
        <w:t>&gt; .</w:t>
      </w:r>
      <w:proofErr w:type="gramEnd"/>
    </w:p>
    <w:p w:rsidR="00FD75FA" w:rsidRPr="00D2370A" w:rsidRDefault="00FD75FA" w:rsidP="00F50AEA">
      <w:pPr>
        <w:pStyle w:val="NoSpacing"/>
        <w:rPr>
          <w:rStyle w:val="Codigo"/>
          <w:lang w:val="en-US"/>
        </w:rPr>
      </w:pPr>
      <w:r w:rsidRPr="00D2370A">
        <w:rPr>
          <w:rStyle w:val="Codigo"/>
          <w:lang w:val="en-US"/>
        </w:rPr>
        <w:t>@prefix owl: &lt;http://www.w3.org/2002/07/owl#</w:t>
      </w:r>
      <w:proofErr w:type="gramStart"/>
      <w:r w:rsidRPr="00D2370A">
        <w:rPr>
          <w:rStyle w:val="Codigo"/>
          <w:lang w:val="en-US"/>
        </w:rPr>
        <w:t>&gt; .</w:t>
      </w:r>
      <w:r w:rsidRPr="00D2370A">
        <w:rPr>
          <w:rStyle w:val="Codigo"/>
          <w:lang w:val="en-US"/>
        </w:rPr>
        <w:tab/>
      </w:r>
      <w:proofErr w:type="gramEnd"/>
    </w:p>
    <w:p w:rsidR="00FD75FA" w:rsidRPr="00D2370A" w:rsidRDefault="00FD75FA" w:rsidP="00F50AEA">
      <w:pPr>
        <w:pStyle w:val="NoSpacing"/>
        <w:rPr>
          <w:rStyle w:val="Codigo"/>
          <w:lang w:val="en-US"/>
        </w:rPr>
      </w:pPr>
      <w:r w:rsidRPr="00D2370A">
        <w:rPr>
          <w:rStyle w:val="Codigo"/>
          <w:lang w:val="en-US"/>
        </w:rPr>
        <w:t>@prefix rdfs: &lt;http://www.w3.org/2000/01/rdf-schema#</w:t>
      </w:r>
      <w:proofErr w:type="gramStart"/>
      <w:r w:rsidRPr="00D2370A">
        <w:rPr>
          <w:rStyle w:val="Codigo"/>
          <w:lang w:val="en-US"/>
        </w:rPr>
        <w:t>&gt; .</w:t>
      </w:r>
      <w:proofErr w:type="gramEnd"/>
    </w:p>
    <w:p w:rsidR="00FD75FA" w:rsidRPr="00D2370A" w:rsidRDefault="00FD75FA" w:rsidP="00F50AEA">
      <w:pPr>
        <w:pStyle w:val="NoSpacing"/>
        <w:rPr>
          <w:rStyle w:val="Codigo"/>
          <w:lang w:val="en-US"/>
        </w:rPr>
      </w:pPr>
      <w:r w:rsidRPr="00D2370A">
        <w:rPr>
          <w:rStyle w:val="Codigo"/>
          <w:lang w:val="en-US"/>
        </w:rPr>
        <w:t>@prefix xsd: &lt;http://www.w3.org/2001/XMLSchema#</w:t>
      </w:r>
      <w:proofErr w:type="gramStart"/>
      <w:r w:rsidRPr="00D2370A">
        <w:rPr>
          <w:rStyle w:val="Codigo"/>
          <w:lang w:val="en-US"/>
        </w:rPr>
        <w:t>&gt; .</w:t>
      </w:r>
      <w:proofErr w:type="gramEnd"/>
    </w:p>
    <w:p w:rsidR="00FD75FA" w:rsidRPr="00D2370A" w:rsidRDefault="00FD75FA" w:rsidP="00F50AEA">
      <w:pPr>
        <w:pStyle w:val="NoSpacing"/>
        <w:rPr>
          <w:rStyle w:val="Codigo"/>
          <w:lang w:val="en-US"/>
        </w:rPr>
      </w:pPr>
      <w:r w:rsidRPr="00D2370A">
        <w:rPr>
          <w:rStyle w:val="Codigo"/>
          <w:lang w:val="en-US"/>
        </w:rPr>
        <w:t>@prefix my: &lt;http://http://example.org/my/resource/</w:t>
      </w:r>
      <w:proofErr w:type="gramStart"/>
      <w:r w:rsidRPr="00D2370A">
        <w:rPr>
          <w:rStyle w:val="Codigo"/>
          <w:lang w:val="en-US"/>
        </w:rPr>
        <w:t>&gt; .</w:t>
      </w:r>
      <w:proofErr w:type="gramEnd"/>
    </w:p>
    <w:p w:rsidR="00FD75FA" w:rsidRPr="00D2370A" w:rsidRDefault="00FD75FA" w:rsidP="00F50AEA">
      <w:pPr>
        <w:pStyle w:val="NoSpacing"/>
        <w:rPr>
          <w:rStyle w:val="Codigo"/>
          <w:lang w:val="en-US"/>
        </w:rPr>
      </w:pPr>
    </w:p>
    <w:p w:rsidR="00FD75FA" w:rsidRPr="00D2370A" w:rsidRDefault="00FD75FA" w:rsidP="00F50AEA">
      <w:pPr>
        <w:pStyle w:val="NoSpacing"/>
        <w:rPr>
          <w:rStyle w:val="Codigo"/>
          <w:lang w:val="en-US"/>
        </w:rPr>
      </w:pPr>
      <w:proofErr w:type="gramStart"/>
      <w:r w:rsidRPr="00D2370A">
        <w:rPr>
          <w:rStyle w:val="Codigo"/>
          <w:lang w:val="en-US"/>
        </w:rPr>
        <w:t>my:</w:t>
      </w:r>
      <w:proofErr w:type="gramEnd"/>
      <w:r w:rsidRPr="00D2370A">
        <w:rPr>
          <w:rStyle w:val="Codigo"/>
          <w:lang w:val="en-US"/>
        </w:rPr>
        <w:t>Brasil</w:t>
      </w:r>
      <w:r w:rsidRPr="00D2370A">
        <w:rPr>
          <w:rStyle w:val="Codigo"/>
          <w:lang w:val="en-US"/>
        </w:rPr>
        <w:tab/>
        <w:t>owl:sameAs</w:t>
      </w:r>
      <w:r w:rsidRPr="00D2370A">
        <w:rPr>
          <w:rStyle w:val="Codigo"/>
          <w:lang w:val="en-US"/>
        </w:rPr>
        <w:tab/>
        <w:t>&lt;http://dbpedia.org/resource/Brazil&gt; ,</w:t>
      </w:r>
    </w:p>
    <w:p w:rsidR="00FD75FA" w:rsidRPr="00D2370A" w:rsidRDefault="00FD75FA" w:rsidP="00F50AEA">
      <w:pPr>
        <w:pStyle w:val="NoSpacing"/>
        <w:rPr>
          <w:rStyle w:val="Codigo"/>
          <w:lang w:val="en-US"/>
        </w:rPr>
      </w:pPr>
      <w:r w:rsidRPr="00D2370A">
        <w:rPr>
          <w:rStyle w:val="Codigo"/>
          <w:lang w:val="en-US"/>
        </w:rPr>
        <w:tab/>
      </w:r>
      <w:r w:rsidRPr="00D2370A">
        <w:rPr>
          <w:rStyle w:val="Codigo"/>
          <w:lang w:val="en-US"/>
        </w:rPr>
        <w:tab/>
      </w:r>
      <w:r w:rsidRPr="00D2370A">
        <w:rPr>
          <w:rStyle w:val="Codigo"/>
          <w:lang w:val="en-US"/>
        </w:rPr>
        <w:tab/>
      </w:r>
      <w:r w:rsidRPr="00D2370A">
        <w:rPr>
          <w:rStyle w:val="Codigo"/>
          <w:lang w:val="en-US"/>
        </w:rPr>
        <w:tab/>
        <w:t>&lt;http://sws.geonames.org/3469034/</w:t>
      </w:r>
      <w:proofErr w:type="gramStart"/>
      <w:r w:rsidRPr="00D2370A">
        <w:rPr>
          <w:rStyle w:val="Codigo"/>
          <w:lang w:val="en-US"/>
        </w:rPr>
        <w:t>&gt; ,</w:t>
      </w:r>
      <w:proofErr w:type="gramEnd"/>
    </w:p>
    <w:p w:rsidR="00FD75FA" w:rsidRPr="00D2370A" w:rsidRDefault="00FD75FA" w:rsidP="00F50AEA">
      <w:pPr>
        <w:pStyle w:val="NoSpacing"/>
        <w:rPr>
          <w:rStyle w:val="Codigo"/>
          <w:lang w:val="en-US"/>
        </w:rPr>
      </w:pPr>
      <w:r w:rsidRPr="00D2370A">
        <w:rPr>
          <w:rStyle w:val="Codigo"/>
          <w:lang w:val="en-US"/>
        </w:rPr>
        <w:tab/>
      </w:r>
      <w:r w:rsidRPr="00D2370A">
        <w:rPr>
          <w:rStyle w:val="Codigo"/>
          <w:lang w:val="en-US"/>
        </w:rPr>
        <w:tab/>
      </w:r>
      <w:r w:rsidRPr="00D2370A">
        <w:rPr>
          <w:rStyle w:val="Codigo"/>
          <w:lang w:val="en-US"/>
        </w:rPr>
        <w:tab/>
      </w:r>
      <w:r w:rsidRPr="00D2370A">
        <w:rPr>
          <w:rStyle w:val="Codigo"/>
          <w:lang w:val="en-US"/>
        </w:rPr>
        <w:tab/>
        <w:t>&lt;http://rdf.freebase.com/ns/m.015fr</w:t>
      </w:r>
      <w:proofErr w:type="gramStart"/>
      <w:r w:rsidRPr="00D2370A">
        <w:rPr>
          <w:rStyle w:val="Codigo"/>
          <w:lang w:val="en-US"/>
        </w:rPr>
        <w:t>&gt; ;</w:t>
      </w:r>
      <w:proofErr w:type="gramEnd"/>
    </w:p>
    <w:p w:rsidR="00FD75FA" w:rsidRPr="00D2370A" w:rsidRDefault="00FD75FA" w:rsidP="00F50AEA">
      <w:pPr>
        <w:pStyle w:val="NoSpacing"/>
        <w:rPr>
          <w:rStyle w:val="Codigo"/>
          <w:lang w:val="en-US"/>
        </w:rPr>
      </w:pPr>
      <w:r w:rsidRPr="00D2370A">
        <w:rPr>
          <w:rStyle w:val="Codigo"/>
          <w:lang w:val="en-US"/>
        </w:rPr>
        <w:tab/>
      </w:r>
      <w:r w:rsidRPr="00D2370A">
        <w:rPr>
          <w:rStyle w:val="Codigo"/>
          <w:lang w:val="en-US"/>
        </w:rPr>
        <w:tab/>
      </w:r>
      <w:r w:rsidRPr="00D2370A">
        <w:rPr>
          <w:rStyle w:val="Codigo"/>
          <w:lang w:val="en-US"/>
        </w:rPr>
        <w:tab/>
      </w:r>
      <w:r w:rsidRPr="00D2370A">
        <w:rPr>
          <w:rStyle w:val="Codigo"/>
          <w:lang w:val="en-US"/>
        </w:rPr>
        <w:tab/>
      </w:r>
      <w:r w:rsidRPr="00D2370A">
        <w:rPr>
          <w:rStyle w:val="Codigo"/>
          <w:lang w:val="en-US"/>
        </w:rPr>
        <w:tab/>
      </w:r>
      <w:r w:rsidRPr="00D2370A">
        <w:rPr>
          <w:rStyle w:val="Codigo"/>
          <w:lang w:val="en-US"/>
        </w:rPr>
        <w:tab/>
      </w:r>
    </w:p>
    <w:p w:rsidR="00FD75FA" w:rsidRPr="00D2370A" w:rsidRDefault="00FD75FA" w:rsidP="00F50AEA">
      <w:pPr>
        <w:pStyle w:val="NoSpacing"/>
        <w:rPr>
          <w:rStyle w:val="Codigo"/>
          <w:lang w:val="en-US"/>
        </w:rPr>
      </w:pPr>
      <w:r w:rsidRPr="00D2370A">
        <w:rPr>
          <w:rStyle w:val="Codigo"/>
          <w:lang w:val="en-US"/>
        </w:rPr>
        <w:tab/>
      </w:r>
      <w:r w:rsidRPr="00D2370A">
        <w:rPr>
          <w:rStyle w:val="Codigo"/>
          <w:lang w:val="en-US"/>
        </w:rPr>
        <w:tab/>
      </w:r>
      <w:proofErr w:type="gramStart"/>
      <w:r w:rsidRPr="00D2370A">
        <w:rPr>
          <w:rStyle w:val="Codigo"/>
          <w:lang w:val="en-US"/>
        </w:rPr>
        <w:t>rdfs:</w:t>
      </w:r>
      <w:proofErr w:type="gramEnd"/>
      <w:r w:rsidRPr="00D2370A">
        <w:rPr>
          <w:rStyle w:val="Codigo"/>
          <w:lang w:val="en-US"/>
        </w:rPr>
        <w:t>label</w:t>
      </w:r>
      <w:r w:rsidRPr="00D2370A">
        <w:rPr>
          <w:rStyle w:val="Codigo"/>
          <w:lang w:val="en-US"/>
        </w:rPr>
        <w:tab/>
        <w:t>"Brasil"@pt ,</w:t>
      </w:r>
    </w:p>
    <w:p w:rsidR="00FD75FA" w:rsidRPr="00D2370A" w:rsidRDefault="00FD75FA" w:rsidP="00F50AEA">
      <w:pPr>
        <w:pStyle w:val="NoSpacing"/>
        <w:rPr>
          <w:rStyle w:val="Codigo"/>
          <w:lang w:val="en-US"/>
        </w:rPr>
      </w:pPr>
      <w:r w:rsidRPr="00D2370A">
        <w:rPr>
          <w:rStyle w:val="Codigo"/>
          <w:lang w:val="en-US"/>
        </w:rPr>
        <w:tab/>
      </w:r>
      <w:r w:rsidRPr="00D2370A">
        <w:rPr>
          <w:rStyle w:val="Codigo"/>
          <w:lang w:val="en-US"/>
        </w:rPr>
        <w:tab/>
      </w:r>
      <w:r w:rsidRPr="00D2370A">
        <w:rPr>
          <w:rStyle w:val="Codigo"/>
          <w:lang w:val="en-US"/>
        </w:rPr>
        <w:tab/>
      </w:r>
      <w:r w:rsidRPr="00D2370A">
        <w:rPr>
          <w:rStyle w:val="Codigo"/>
          <w:lang w:val="en-US"/>
        </w:rPr>
        <w:tab/>
        <w:t>"Brazil"</w:t>
      </w:r>
      <w:proofErr w:type="gramStart"/>
      <w:r w:rsidRPr="00D2370A">
        <w:rPr>
          <w:rStyle w:val="Codigo"/>
          <w:lang w:val="en-US"/>
        </w:rPr>
        <w:t>@en .</w:t>
      </w:r>
      <w:proofErr w:type="gramEnd"/>
    </w:p>
    <w:p w:rsidR="00FD75FA" w:rsidRPr="00D2370A" w:rsidRDefault="00FD75FA" w:rsidP="00F50AEA">
      <w:pPr>
        <w:pStyle w:val="NoSpacing"/>
        <w:rPr>
          <w:rStyle w:val="Codigo"/>
          <w:lang w:val="en-US"/>
        </w:rPr>
      </w:pPr>
      <w:r w:rsidRPr="00D2370A">
        <w:rPr>
          <w:rStyle w:val="Codigo"/>
          <w:lang w:val="en-US"/>
        </w:rPr>
        <w:tab/>
      </w:r>
      <w:r w:rsidRPr="00D2370A">
        <w:rPr>
          <w:rStyle w:val="Codigo"/>
          <w:lang w:val="en-US"/>
        </w:rPr>
        <w:tab/>
      </w:r>
      <w:r w:rsidRPr="00D2370A">
        <w:rPr>
          <w:rStyle w:val="Codigo"/>
          <w:lang w:val="en-US"/>
        </w:rPr>
        <w:tab/>
      </w:r>
      <w:r w:rsidRPr="00D2370A">
        <w:rPr>
          <w:rStyle w:val="Codigo"/>
          <w:lang w:val="en-US"/>
        </w:rPr>
        <w:tab/>
      </w:r>
      <w:r w:rsidRPr="00D2370A">
        <w:rPr>
          <w:rStyle w:val="Codigo"/>
          <w:lang w:val="en-US"/>
        </w:rPr>
        <w:tab/>
      </w:r>
      <w:r w:rsidRPr="00D2370A">
        <w:rPr>
          <w:rStyle w:val="Codigo"/>
          <w:lang w:val="en-US"/>
        </w:rPr>
        <w:tab/>
      </w:r>
    </w:p>
    <w:p w:rsidR="00FD75FA" w:rsidRPr="00D2370A" w:rsidRDefault="00FD75FA" w:rsidP="00F50AEA">
      <w:pPr>
        <w:pStyle w:val="NoSpacing"/>
        <w:rPr>
          <w:rStyle w:val="Codigo"/>
          <w:lang w:val="en-US"/>
        </w:rPr>
      </w:pPr>
      <w:proofErr w:type="gramStart"/>
      <w:r w:rsidRPr="00D2370A">
        <w:rPr>
          <w:rStyle w:val="Codigo"/>
          <w:lang w:val="en-US"/>
        </w:rPr>
        <w:t>my:</w:t>
      </w:r>
      <w:proofErr w:type="gramEnd"/>
      <w:r w:rsidRPr="00D2370A">
        <w:rPr>
          <w:rStyle w:val="Codigo"/>
          <w:lang w:val="en-US"/>
        </w:rPr>
        <w:t>Brasil</w:t>
      </w:r>
      <w:r w:rsidRPr="00D2370A">
        <w:rPr>
          <w:rStyle w:val="Codigo"/>
          <w:lang w:val="en-US"/>
        </w:rPr>
        <w:tab/>
        <w:t>dbpedia-owl:foundingDate "1822-09-07"^^xsd:date .</w:t>
      </w:r>
    </w:p>
    <w:p w:rsidR="00FD75FA" w:rsidRPr="00D2370A" w:rsidRDefault="00FD75FA" w:rsidP="00F50AEA">
      <w:pPr>
        <w:pStyle w:val="NoSpacing"/>
        <w:rPr>
          <w:rStyle w:val="Codigo"/>
        </w:rPr>
      </w:pPr>
      <w:r w:rsidRPr="00D2370A">
        <w:rPr>
          <w:rStyle w:val="Codigo"/>
        </w:rPr>
        <w:t>my:Brasil</w:t>
      </w:r>
      <w:r w:rsidRPr="00D2370A">
        <w:rPr>
          <w:rStyle w:val="Codigo"/>
        </w:rPr>
        <w:tab/>
        <w:t>dbpprop:populationEstimate 193946886 .</w:t>
      </w:r>
    </w:p>
    <w:p w:rsidR="00FD75FA" w:rsidRPr="00410416" w:rsidRDefault="00FD75FA" w:rsidP="00F20FC3">
      <w:pPr>
        <w:pStyle w:val="Secao"/>
        <w:numPr>
          <w:ilvl w:val="2"/>
          <w:numId w:val="4"/>
        </w:numPr>
        <w:spacing w:before="360" w:after="360"/>
      </w:pPr>
      <w:bookmarkStart w:id="88" w:name="_Toc373787514"/>
      <w:r>
        <w:t>Sistemas de Gerenciamento de Banco de Dados RDF</w:t>
      </w:r>
      <w:bookmarkEnd w:id="88"/>
    </w:p>
    <w:p w:rsidR="00FD75FA" w:rsidRDefault="00FD75FA" w:rsidP="00FD75FA">
      <w:pPr>
        <w:rPr>
          <w:i/>
        </w:rPr>
      </w:pPr>
      <w:r>
        <w:t>Repositório RDF, Repositório de Triplas (</w:t>
      </w:r>
      <w:r>
        <w:rPr>
          <w:i/>
        </w:rPr>
        <w:t>Triple Store</w:t>
      </w:r>
      <w:r w:rsidRPr="00497A2A">
        <w:t>)</w:t>
      </w:r>
      <w:r>
        <w:t xml:space="preserve">, Repositório Semântico, e etc são todos termos que se referem ao objeto de estudo da disciplina responsável por analisar como as triplas estão armazenadas, desde o modelo físico até o lógico, e como realizar operações de CRUD (criar, consultar, atualizar e deletar) sobre as triplas RDF. Esse objeto de estudo pode ser chamado de Sistema de Gerenciamento de Banco de Dados RDF (SGBD RDF) </w:t>
      </w:r>
      <w:r w:rsidR="00E9595A">
        <w:t>(</w:t>
      </w:r>
      <w:r w:rsidR="00E9595A">
        <w:rPr>
          <w:rStyle w:val="CharNormal"/>
        </w:rPr>
        <w:t>ONTOTEXT, 2013).</w:t>
      </w:r>
    </w:p>
    <w:p w:rsidR="00FD75FA" w:rsidRDefault="00FD75FA" w:rsidP="00FD75FA">
      <w:r>
        <w:t xml:space="preserve">Assim como no mundo dos bancos de dados relacionais existem os SGBD Relacionais (ex. Oracle, MS SQL Server, MySQL, etc), no mundo de Web Semântica existem os SGBD RDF, que é todo um </w:t>
      </w:r>
      <w:del w:id="89" w:author="Revisor" w:date="2013-12-04T15:59:00Z">
        <w:r w:rsidDel="0053330B">
          <w:delText xml:space="preserve">sistema </w:delText>
        </w:r>
      </w:del>
      <w:r>
        <w:t xml:space="preserve">ferramental que oferece as operações citadas acima. </w:t>
      </w:r>
      <w:del w:id="90" w:author="Revisor" w:date="2013-12-04T15:59:00Z">
        <w:r w:rsidDel="0053330B">
          <w:delText>Felizmente, são providas d</w:delText>
        </w:r>
      </w:del>
      <w:ins w:id="91" w:author="Revisor" w:date="2013-12-04T15:59:00Z">
        <w:r w:rsidR="0053330B">
          <w:t>D</w:t>
        </w:r>
      </w:ins>
      <w:r>
        <w:t xml:space="preserve">iversas alternativas </w:t>
      </w:r>
      <w:ins w:id="92" w:author="Revisor" w:date="2013-12-04T15:59:00Z">
        <w:r w:rsidR="0053330B">
          <w:t xml:space="preserve">podem ser encontrdas, e </w:t>
        </w:r>
      </w:ins>
      <w:r>
        <w:t xml:space="preserve">para </w:t>
      </w:r>
      <w:ins w:id="93" w:author="Revisor" w:date="2013-12-04T16:00:00Z">
        <w:r w:rsidR="0053330B">
          <w:t xml:space="preserve">fazer </w:t>
        </w:r>
      </w:ins>
      <w:r>
        <w:t>a melhor escolha do repositório para o projeto</w:t>
      </w:r>
      <w:ins w:id="94" w:author="Revisor" w:date="2013-12-04T16:00:00Z">
        <w:r w:rsidR="0053330B">
          <w:t xml:space="preserve">, vale </w:t>
        </w:r>
      </w:ins>
      <w:del w:id="95" w:author="Revisor" w:date="2013-12-04T16:00:00Z">
        <w:r w:rsidDel="0053330B">
          <w:delText xml:space="preserve"> e </w:delText>
        </w:r>
      </w:del>
      <w:r>
        <w:t xml:space="preserve">investir </w:t>
      </w:r>
      <w:ins w:id="96" w:author="Revisor" w:date="2013-12-04T16:00:00Z">
        <w:r w:rsidR="0053330B">
          <w:t xml:space="preserve">algum </w:t>
        </w:r>
      </w:ins>
      <w:r>
        <w:t>tempo no processo de escolha</w:t>
      </w:r>
      <w:ins w:id="97" w:author="Revisor" w:date="2013-12-04T16:00:00Z">
        <w:r w:rsidR="0053330B">
          <w:t>, para que se analisem as funcionalidades oferecidadas, escalabilidade, dentre outras caracter</w:t>
        </w:r>
      </w:ins>
      <w:ins w:id="98" w:author="Revisor" w:date="2013-12-04T16:01:00Z">
        <w:r w:rsidR="0053330B">
          <w:t xml:space="preserve">ísticas. </w:t>
        </w:r>
      </w:ins>
      <w:del w:id="99" w:author="Revisor" w:date="2013-12-04T16:00:00Z">
        <w:r w:rsidDel="0053330B">
          <w:delText xml:space="preserve"> pode</w:delText>
        </w:r>
      </w:del>
      <w:r>
        <w:t xml:space="preserve"> </w:t>
      </w:r>
      <w:del w:id="100" w:author="Revisor" w:date="2013-12-04T16:01:00Z">
        <w:r w:rsidDel="0053330B">
          <w:delText>evitar muito mais trabalho no futuro caso seja feita uma má opção.</w:delText>
        </w:r>
      </w:del>
    </w:p>
    <w:p w:rsidR="00FD75FA" w:rsidRDefault="00FD75FA" w:rsidP="00FD75FA">
      <w:r w:rsidRPr="00440729">
        <w:t xml:space="preserve">No capítulo </w:t>
      </w:r>
      <w:r w:rsidR="00AD66B4">
        <w:t>3</w:t>
      </w:r>
      <w:r w:rsidRPr="00440729">
        <w:t xml:space="preserve"> serão listadas as alternativas de SGBD RDF existentes atualmente</w:t>
      </w:r>
      <w:r w:rsidR="00AD66B4">
        <w:t>, enfatizando a</w:t>
      </w:r>
      <w:r w:rsidRPr="00440729">
        <w:t xml:space="preserve"> importância de uma boa escolha do repositório RDF.</w:t>
      </w:r>
    </w:p>
    <w:p w:rsidR="00FD75FA" w:rsidRDefault="00CB0CE5" w:rsidP="00E24F8F">
      <w:pPr>
        <w:pStyle w:val="Secao"/>
        <w:spacing w:before="360" w:after="360"/>
      </w:pPr>
      <w:bookmarkStart w:id="101" w:name="_Toc373787515"/>
      <w:r>
        <w:t>SPARQL: Consulta e Serviço</w:t>
      </w:r>
      <w:bookmarkEnd w:id="101"/>
    </w:p>
    <w:p w:rsidR="00FD75FA" w:rsidRDefault="00CB0CE5" w:rsidP="00F20FC3">
      <w:pPr>
        <w:pStyle w:val="Secao"/>
        <w:numPr>
          <w:ilvl w:val="2"/>
          <w:numId w:val="4"/>
        </w:numPr>
        <w:spacing w:before="360" w:after="360"/>
      </w:pPr>
      <w:bookmarkStart w:id="102" w:name="_Toc373787516"/>
      <w:r>
        <w:t xml:space="preserve">Consultas </w:t>
      </w:r>
      <w:r w:rsidR="00FD75FA">
        <w:t>SPARQL</w:t>
      </w:r>
      <w:bookmarkEnd w:id="102"/>
    </w:p>
    <w:p w:rsidR="00FD75FA" w:rsidRDefault="00FD75FA" w:rsidP="00FD75FA">
      <w:del w:id="103" w:author="Revisor" w:date="2013-12-04T16:02:00Z">
        <w:r w:rsidDel="0053330B">
          <w:delText>Após criar um padrão de modelagem (taxonomia e relações) dos dados do domínio (</w:delText>
        </w:r>
        <w:r w:rsidR="00FD62FA" w:rsidDel="0053330B">
          <w:delText xml:space="preserve">ontologias </w:delText>
        </w:r>
        <w:r w:rsidDel="0053330B">
          <w:delText xml:space="preserve">OWL) e um padrão modelo de como os dados devem ser armazenados (triplas </w:delText>
        </w:r>
        <w:r w:rsidDel="0053330B">
          <w:lastRenderedPageBreak/>
          <w:delText xml:space="preserve">RDF), é necessário criar um padrão para recuperá-los e por isso inventou-se o </w:delText>
        </w:r>
      </w:del>
      <w:r>
        <w:t>SPARQL</w:t>
      </w:r>
      <w:ins w:id="104" w:author="Revisor" w:date="2013-12-04T16:02:00Z">
        <w:r w:rsidR="0053330B">
          <w:t xml:space="preserve"> é um</w:t>
        </w:r>
      </w:ins>
      <w:del w:id="105" w:author="Revisor" w:date="2013-12-04T16:02:00Z">
        <w:r w:rsidDel="0053330B">
          <w:delText>,</w:delText>
        </w:r>
      </w:del>
      <w:r>
        <w:t xml:space="preserve"> acrônimo recursivo para </w:t>
      </w:r>
      <w:r w:rsidRPr="009909F3">
        <w:rPr>
          <w:i/>
        </w:rPr>
        <w:t>SPARQL Protocol for RDF Query Language</w:t>
      </w:r>
      <w:r>
        <w:t xml:space="preserve">. SPARQL é a linguagem padrão para consultar dados em RDF. Sua primeira versão, SPARQL 1.0, tornou-se </w:t>
      </w:r>
      <w:r w:rsidR="005E7D2C">
        <w:t>Recomendação da W3C em 2008 (</w:t>
      </w:r>
      <w:r w:rsidR="005E7D2C" w:rsidRPr="005E7D2C">
        <w:t>WORLD WIDE WEB CONSORTIUM</w:t>
      </w:r>
      <w:r w:rsidR="005E7D2C">
        <w:t>, 2008</w:t>
      </w:r>
      <w:r w:rsidR="008D400E">
        <w:t>c</w:t>
      </w:r>
      <w:r w:rsidR="005E7D2C">
        <w:t xml:space="preserve">) </w:t>
      </w:r>
      <w:r>
        <w:t xml:space="preserve">e sua segunda versão, SPARQL 1.1, que possibilitou todas as operações de CRUD embutidas na sintaxe da própria linguagem, virou Recomendação da W3C em março de 2013 </w:t>
      </w:r>
      <w:r w:rsidR="005E7D2C">
        <w:t>(</w:t>
      </w:r>
      <w:r w:rsidR="005E7D2C" w:rsidRPr="005E7D2C">
        <w:t>WORLD WIDE WEB CONSORTIUM</w:t>
      </w:r>
      <w:r w:rsidR="005E7D2C">
        <w:t>, 2013</w:t>
      </w:r>
      <w:r w:rsidR="008C523C">
        <w:t>a</w:t>
      </w:r>
      <w:r w:rsidR="005E7D2C">
        <w:t xml:space="preserve">). </w:t>
      </w:r>
    </w:p>
    <w:p w:rsidR="00FD75FA" w:rsidRPr="00627BE0" w:rsidRDefault="00FD75FA" w:rsidP="00FD75FA">
      <w:pPr>
        <w:rPr>
          <w:color w:val="000000" w:themeColor="text1"/>
        </w:rPr>
      </w:pPr>
      <w:r w:rsidRPr="00627BE0">
        <w:rPr>
          <w:color w:val="000000" w:themeColor="text1"/>
        </w:rPr>
        <w:t>Apesar do SPARQL</w:t>
      </w:r>
      <w:r w:rsidR="00964A85">
        <w:rPr>
          <w:color w:val="000000" w:themeColor="text1"/>
        </w:rPr>
        <w:t xml:space="preserve"> </w:t>
      </w:r>
      <w:r w:rsidRPr="00627BE0">
        <w:rPr>
          <w:color w:val="000000" w:themeColor="text1"/>
        </w:rPr>
        <w:t>ter sido feito para consultar dados em formatos de triplas, esta linguagem possui muita semelhança com o SQL (</w:t>
      </w:r>
      <w:r w:rsidRPr="00627BE0">
        <w:rPr>
          <w:i/>
          <w:color w:val="000000" w:themeColor="text1"/>
        </w:rPr>
        <w:t>Structured Query Language</w:t>
      </w:r>
      <w:r w:rsidRPr="00627BE0">
        <w:rPr>
          <w:color w:val="000000" w:themeColor="text1"/>
        </w:rPr>
        <w:t>)</w:t>
      </w:r>
      <w:r w:rsidR="00627BE0" w:rsidRPr="00627BE0">
        <w:rPr>
          <w:rStyle w:val="FootnoteReference"/>
          <w:color w:val="000000" w:themeColor="text1"/>
        </w:rPr>
        <w:footnoteReference w:id="26"/>
      </w:r>
      <w:r w:rsidRPr="00627BE0">
        <w:rPr>
          <w:color w:val="000000" w:themeColor="text1"/>
        </w:rPr>
        <w:t xml:space="preserve"> do mundo de banco de dados relacional. A construção de uma consulta, as funções, os agregadores, as palavras-chaves e outros aspectos são bem semelhantes </w:t>
      </w:r>
      <w:r w:rsidR="00627BE0" w:rsidRPr="00627BE0">
        <w:rPr>
          <w:color w:val="000000" w:themeColor="text1"/>
        </w:rPr>
        <w:t>a</w:t>
      </w:r>
      <w:r w:rsidRPr="00627BE0">
        <w:rPr>
          <w:color w:val="000000" w:themeColor="text1"/>
        </w:rPr>
        <w:t xml:space="preserve">o SQL. Isso contribuiu com o entendimento da linguagem e facilitou o aprendizado de quem já tinha um pré-conhecimento de SQL e SGBDs relacionais. </w:t>
      </w:r>
    </w:p>
    <w:p w:rsidR="00FD75FA" w:rsidRPr="0081221E" w:rsidRDefault="00FD75FA" w:rsidP="00FD75FA">
      <w:r w:rsidRPr="0081221E">
        <w:t xml:space="preserve">Esta é uma área relativamente nova. Note que SPARQL 1.1, com suporte a CRUD completo, só tornou-se oficialmente recomendação do W3C em março deste ano. Ainda há muito </w:t>
      </w:r>
      <w:ins w:id="107" w:author="Revisor" w:date="2013-12-04T16:03:00Z">
        <w:r w:rsidR="0053330B">
          <w:t xml:space="preserve">o </w:t>
        </w:r>
      </w:ins>
      <w:r w:rsidRPr="0081221E">
        <w:t xml:space="preserve">que fazer e pesquisar na área de consultas SPARQL. Existem estudos focados somente na área de otimização de consultas e estratégias mais eficientes da camada física dos dados triplificados, isto é, armazenamento e recuperação com melhor desempenho </w:t>
      </w:r>
      <w:r w:rsidR="00627BE0" w:rsidRPr="0081221E">
        <w:t>(SCHMIDT, 2010</w:t>
      </w:r>
      <w:r w:rsidR="00B1002A" w:rsidRPr="0081221E">
        <w:t>; HARTH; DECKER, n.d.</w:t>
      </w:r>
      <w:r w:rsidR="00627BE0" w:rsidRPr="0081221E">
        <w:t xml:space="preserve">). </w:t>
      </w:r>
      <w:r w:rsidRPr="0081221E">
        <w:t>Entretanto, algumas consultas ainda são consideravelmente lentas, o que motiva ainda mais a pesquisa nessa área.</w:t>
      </w:r>
      <w:r w:rsidR="008B0262" w:rsidRPr="0081221E">
        <w:t xml:space="preserve"> </w:t>
      </w:r>
    </w:p>
    <w:p w:rsidR="00FD75FA" w:rsidRDefault="0028708C" w:rsidP="00F20FC3">
      <w:pPr>
        <w:pStyle w:val="Secao"/>
        <w:numPr>
          <w:ilvl w:val="2"/>
          <w:numId w:val="4"/>
        </w:numPr>
        <w:spacing w:before="360" w:after="360"/>
      </w:pPr>
      <w:bookmarkStart w:id="108" w:name="_Toc373787517"/>
      <w:r>
        <w:t xml:space="preserve">Serviços SPARQL e </w:t>
      </w:r>
      <w:r w:rsidR="00FD75FA">
        <w:t>SPARQL Endpoint</w:t>
      </w:r>
      <w:bookmarkEnd w:id="108"/>
    </w:p>
    <w:p w:rsidR="00C06D57" w:rsidRDefault="006078F0" w:rsidP="00FD75FA">
      <w:del w:id="109" w:author="Revisor" w:date="2013-12-04T16:03:00Z">
        <w:r w:rsidDel="0053330B">
          <w:delText>Como visto</w:delText>
        </w:r>
        <w:r w:rsidR="00FD75FA" w:rsidDel="0053330B">
          <w:delText xml:space="preserve">, SPARQL é um acrônimo recursivo para </w:delText>
        </w:r>
        <w:r w:rsidR="00FD75FA" w:rsidRPr="009909F3" w:rsidDel="0053330B">
          <w:rPr>
            <w:i/>
          </w:rPr>
          <w:delText>SPARQL Protocol for RDF Query Language</w:delText>
        </w:r>
        <w:r w:rsidR="00FD75FA" w:rsidDel="0053330B">
          <w:delText xml:space="preserve">. Além do aspecto de consulta do SPARQL, ainda há o aspecto de protocolo para RDF. </w:delText>
        </w:r>
      </w:del>
      <w:r w:rsidR="00FD75FA">
        <w:t>Há uma Recomendação do W3C que especifica padrões para a implementação do pr</w:t>
      </w:r>
      <w:r w:rsidR="00C06D57">
        <w:t>otocolo SPARQL como um serviço web para receber requisições HTTP e enviar respostas HTTP para um cliente</w:t>
      </w:r>
      <w:r>
        <w:t xml:space="preserve">. </w:t>
      </w:r>
      <w:r w:rsidR="00C06D57">
        <w:t xml:space="preserve">A URI que </w:t>
      </w:r>
      <w:ins w:id="110" w:author="Revisor" w:date="2013-12-04T16:04:00Z">
        <w:r w:rsidR="000979DE">
          <w:t>“</w:t>
        </w:r>
      </w:ins>
      <w:r w:rsidR="00C06D57">
        <w:t>ouve</w:t>
      </w:r>
      <w:ins w:id="111" w:author="Revisor" w:date="2013-12-04T16:04:00Z">
        <w:r w:rsidR="000979DE">
          <w:t>”</w:t>
        </w:r>
      </w:ins>
      <w:r w:rsidR="00C06D57">
        <w:t xml:space="preserve"> serviços de protocolo SPARQL é conhecida como </w:t>
      </w:r>
      <w:r w:rsidR="00C06D57" w:rsidRPr="00C06D57">
        <w:rPr>
          <w:b/>
        </w:rPr>
        <w:t>SPARQL Endpoint</w:t>
      </w:r>
      <w:r w:rsidR="00C06D57">
        <w:t xml:space="preserve"> (</w:t>
      </w:r>
      <w:r>
        <w:t xml:space="preserve">WORLD </w:t>
      </w:r>
      <w:r w:rsidR="008D400E" w:rsidRPr="005E7D2C">
        <w:t>WEB CONSORTIUM</w:t>
      </w:r>
      <w:r w:rsidR="008D400E">
        <w:t>, 2008b).</w:t>
      </w:r>
    </w:p>
    <w:p w:rsidR="00B627D4" w:rsidRDefault="00FD75FA" w:rsidP="00FD75FA">
      <w:r>
        <w:t xml:space="preserve">Os SPARQL Endpoints têm um papel fundamental na comunidade de </w:t>
      </w:r>
      <w:r w:rsidRPr="0056247E">
        <w:rPr>
          <w:i/>
        </w:rPr>
        <w:t>Linked Open Data</w:t>
      </w:r>
      <w:r>
        <w:t xml:space="preserve">, pois eles são como uma porta para </w:t>
      </w:r>
      <w:r w:rsidR="00C06D57">
        <w:t xml:space="preserve">acessar </w:t>
      </w:r>
      <w:r w:rsidR="006078F0">
        <w:t xml:space="preserve">e consumir </w:t>
      </w:r>
      <w:r w:rsidR="00C06D57">
        <w:t>os dados de um SGBD RDF, através das consultas SPARQL.</w:t>
      </w:r>
      <w:r>
        <w:t xml:space="preserve"> Por isso, além de ter os dados armazenados num formato padrão de fácil troca entre instituições e de fácil processamento </w:t>
      </w:r>
      <w:ins w:id="112" w:author="Revisor" w:date="2013-12-04T16:04:00Z">
        <w:r w:rsidR="000979DE">
          <w:t>por</w:t>
        </w:r>
      </w:ins>
      <w:del w:id="113" w:author="Revisor" w:date="2013-12-04T16:04:00Z">
        <w:r w:rsidDel="000979DE">
          <w:delText>de</w:delText>
        </w:r>
      </w:del>
      <w:r>
        <w:t xml:space="preserve"> máquinas, os dados </w:t>
      </w:r>
      <w:r>
        <w:lastRenderedPageBreak/>
        <w:t xml:space="preserve">triplificados só serão facilmente interoperados entre quaisquer organizações de naturezas mais diferentes possíveis se existir um SPARQL Endpoint. Logo, </w:t>
      </w:r>
      <w:del w:id="114" w:author="Revisor" w:date="2013-12-04T16:05:00Z">
        <w:r w:rsidDel="000979DE">
          <w:delText xml:space="preserve">no </w:delText>
        </w:r>
      </w:del>
      <w:r w:rsidR="006078F0">
        <w:t xml:space="preserve">durante o Processo de Publicação de </w:t>
      </w:r>
      <w:r>
        <w:t>Linked Open Data, estabelecer u</w:t>
      </w:r>
      <w:r w:rsidR="006078F0">
        <w:t>m SPARQL Endpoint é fundamental, como será visto no capítulo seguinte.</w:t>
      </w:r>
    </w:p>
    <w:p w:rsidR="00FD75FA" w:rsidRDefault="00FD75FA" w:rsidP="00FD75FA">
      <w:r>
        <w:t>Alguns dos BDs importantes mencionados na seção 2.3.4 oferecem SPARQL Endpoints. Por exemplo, DBPedia</w:t>
      </w:r>
      <w:r w:rsidR="008D400E">
        <w:rPr>
          <w:rStyle w:val="FootnoteReference"/>
        </w:rPr>
        <w:footnoteReference w:id="27"/>
      </w:r>
      <w:r>
        <w:t>, Factforge</w:t>
      </w:r>
      <w:r w:rsidR="008D400E">
        <w:rPr>
          <w:rStyle w:val="FootnoteReference"/>
        </w:rPr>
        <w:footnoteReference w:id="28"/>
      </w:r>
      <w:r w:rsidR="008D400E">
        <w:t xml:space="preserve"> </w:t>
      </w:r>
      <w:r>
        <w:t>e World Bank</w:t>
      </w:r>
      <w:r w:rsidR="008D400E">
        <w:rPr>
          <w:rStyle w:val="FootnoteReference"/>
        </w:rPr>
        <w:footnoteReference w:id="29"/>
      </w:r>
      <w:r>
        <w:t>.</w:t>
      </w:r>
    </w:p>
    <w:p w:rsidR="00FD75FA" w:rsidRDefault="00FD75FA" w:rsidP="00FD75FA">
      <w:r>
        <w:t xml:space="preserve">Para as instituições que vão começar a publicar dados em RDF e devem prover um SPARQL Endpoint, </w:t>
      </w:r>
      <w:del w:id="118" w:author="Revisor" w:date="2013-12-04T16:08:00Z">
        <w:r w:rsidDel="000979DE">
          <w:delText xml:space="preserve">felizmente </w:delText>
        </w:r>
      </w:del>
      <w:r>
        <w:t xml:space="preserve">existem diversas tecnologias que implementam as </w:t>
      </w:r>
      <w:r w:rsidRPr="00EC491F">
        <w:t>especificações desse protocolo, tornando essa importante tarefa muito mais simpl</w:t>
      </w:r>
      <w:ins w:id="119" w:author="Revisor" w:date="2013-12-04T16:05:00Z">
        <w:r w:rsidR="000979DE">
          <w:t>es</w:t>
        </w:r>
      </w:ins>
      <w:del w:id="120" w:author="Revisor" w:date="2013-12-04T16:05:00Z">
        <w:r w:rsidRPr="00EC491F" w:rsidDel="000979DE">
          <w:delText>ificada</w:delText>
        </w:r>
      </w:del>
      <w:r w:rsidRPr="00EC491F">
        <w:t xml:space="preserve"> para os desenvolvedores</w:t>
      </w:r>
      <w:r w:rsidR="00EC491F" w:rsidRPr="00EC491F">
        <w:t xml:space="preserve"> (WORLD WIDE WEB</w:t>
      </w:r>
      <w:r w:rsidR="00F50AEA">
        <w:t xml:space="preserve"> CONSORTIUM</w:t>
      </w:r>
      <w:r w:rsidR="00EC491F" w:rsidRPr="00EC491F">
        <w:t>, 2013</w:t>
      </w:r>
      <w:r w:rsidR="00F50AEA">
        <w:t>d</w:t>
      </w:r>
      <w:r w:rsidR="00177BF8" w:rsidRPr="00EC491F">
        <w:t>)</w:t>
      </w:r>
      <w:r w:rsidRPr="00EC491F">
        <w:t>. Geralmente, os próprios SGBD</w:t>
      </w:r>
      <w:ins w:id="121" w:author="Revisor" w:date="2013-12-04T16:05:00Z">
        <w:r w:rsidR="000979DE">
          <w:t>s</w:t>
        </w:r>
      </w:ins>
      <w:r w:rsidRPr="00EC491F">
        <w:t xml:space="preserve"> RDF implementam esses mecanismos e oferecem bibliotecas </w:t>
      </w:r>
      <w:r>
        <w:t>e APIs (Interface de programação de aplicações) para serem utilizadas dentro das linguagens de programação. Em outras palavras, é possível executar queries, vindas de uma string, sobre os dados</w:t>
      </w:r>
      <w:ins w:id="122" w:author="Revisor" w:date="2013-12-04T16:09:00Z">
        <w:r w:rsidR="000979DE">
          <w:t>,</w:t>
        </w:r>
      </w:ins>
      <w:r>
        <w:t xml:space="preserve"> e tratar os resultados como uma estrutura de dados inerente </w:t>
      </w:r>
      <w:del w:id="123" w:author="Revisor" w:date="2013-12-04T16:09:00Z">
        <w:r w:rsidDel="000979DE">
          <w:delText>da</w:delText>
        </w:r>
      </w:del>
      <w:ins w:id="124" w:author="Revisor" w:date="2013-12-04T16:09:00Z">
        <w:r w:rsidR="000979DE">
          <w:t>à</w:t>
        </w:r>
      </w:ins>
      <w:r>
        <w:t xml:space="preserve"> linguagem de programação sendo utilizada.</w:t>
      </w:r>
      <w:r w:rsidR="00177BF8">
        <w:t xml:space="preserve"> Além</w:t>
      </w:r>
      <w:ins w:id="125" w:author="Revisor" w:date="2013-12-04T16:09:00Z">
        <w:r w:rsidR="000979DE">
          <w:t xml:space="preserve"> disso</w:t>
        </w:r>
      </w:ins>
      <w:r w:rsidR="00177BF8">
        <w:t xml:space="preserve">, </w:t>
      </w:r>
      <w:ins w:id="126" w:author="Revisor" w:date="2013-12-04T16:09:00Z">
        <w:r w:rsidR="000979DE">
          <w:t xml:space="preserve">é possivel </w:t>
        </w:r>
      </w:ins>
      <w:r w:rsidR="00177BF8">
        <w:t>também</w:t>
      </w:r>
      <w:del w:id="127" w:author="Revisor" w:date="2013-12-04T16:09:00Z">
        <w:r w:rsidR="00177BF8" w:rsidDel="000979DE">
          <w:delText>,</w:delText>
        </w:r>
      </w:del>
      <w:r w:rsidR="00177BF8">
        <w:t xml:space="preserve"> </w:t>
      </w:r>
      <w:del w:id="128" w:author="Revisor" w:date="2013-12-04T16:09:00Z">
        <w:r w:rsidR="00177BF8" w:rsidDel="000979DE">
          <w:delText xml:space="preserve">de </w:delText>
        </w:r>
      </w:del>
      <w:r w:rsidR="00177BF8">
        <w:t>poder inserir, atualizar ou remover triplas através dessas APIs.</w:t>
      </w:r>
    </w:p>
    <w:p w:rsidR="00FD75FA" w:rsidRDefault="00FD75FA" w:rsidP="00FD75FA">
      <w:pPr>
        <w:rPr>
          <w:color w:val="000000" w:themeColor="text1"/>
        </w:rPr>
      </w:pPr>
      <w:r w:rsidRPr="008D400E">
        <w:rPr>
          <w:color w:val="000000" w:themeColor="text1"/>
        </w:rPr>
        <w:t xml:space="preserve">É importante ressaltar que se a consulta </w:t>
      </w:r>
      <w:r w:rsidR="003F4EC6">
        <w:rPr>
          <w:color w:val="000000" w:themeColor="text1"/>
        </w:rPr>
        <w:t xml:space="preserve">vier </w:t>
      </w:r>
      <w:r w:rsidRPr="008D400E">
        <w:rPr>
          <w:color w:val="000000" w:themeColor="text1"/>
        </w:rPr>
        <w:t xml:space="preserve">do </w:t>
      </w:r>
      <w:commentRangeStart w:id="129"/>
      <w:ins w:id="130" w:author="Revisor" w:date="2013-12-04T16:09:00Z">
        <w:r w:rsidR="000979DE">
          <w:rPr>
            <w:color w:val="000000" w:themeColor="text1"/>
          </w:rPr>
          <w:t>navegador</w:t>
        </w:r>
        <w:commentRangeEnd w:id="129"/>
        <w:r w:rsidR="000979DE">
          <w:rPr>
            <w:rStyle w:val="CommentReference"/>
          </w:rPr>
          <w:commentReference w:id="129"/>
        </w:r>
      </w:ins>
      <w:del w:id="131" w:author="Revisor" w:date="2013-12-04T16:09:00Z">
        <w:r w:rsidRPr="008D400E" w:rsidDel="000979DE">
          <w:rPr>
            <w:color w:val="000000" w:themeColor="text1"/>
          </w:rPr>
          <w:delText>browser</w:delText>
        </w:r>
      </w:del>
      <w:r w:rsidRPr="008D400E">
        <w:rPr>
          <w:color w:val="000000" w:themeColor="text1"/>
        </w:rPr>
        <w:t xml:space="preserve">, por meio de métodos HTTP, mais comumente GET, é necessário que a </w:t>
      </w:r>
      <w:r w:rsidRPr="000979DE">
        <w:rPr>
          <w:i/>
          <w:color w:val="000000" w:themeColor="text1"/>
          <w:rPrChange w:id="132" w:author="Revisor" w:date="2013-12-04T16:10:00Z">
            <w:rPr>
              <w:color w:val="000000" w:themeColor="text1"/>
            </w:rPr>
          </w:rPrChange>
        </w:rPr>
        <w:t>string</w:t>
      </w:r>
      <w:r w:rsidRPr="008D400E">
        <w:rPr>
          <w:color w:val="000000" w:themeColor="text1"/>
        </w:rPr>
        <w:t xml:space="preserve"> passada à aplicação pelo </w:t>
      </w:r>
      <w:del w:id="133" w:author="Revisor" w:date="2013-12-04T16:13:00Z">
        <w:r w:rsidRPr="008D400E" w:rsidDel="000979DE">
          <w:rPr>
            <w:color w:val="000000" w:themeColor="text1"/>
          </w:rPr>
          <w:delText xml:space="preserve">browser </w:delText>
        </w:r>
      </w:del>
      <w:ins w:id="134" w:author="Revisor" w:date="2013-12-04T16:13:00Z">
        <w:r w:rsidR="000979DE">
          <w:rPr>
            <w:color w:val="000000" w:themeColor="text1"/>
          </w:rPr>
          <w:t xml:space="preserve">navegador </w:t>
        </w:r>
      </w:ins>
      <w:r w:rsidRPr="008D400E">
        <w:rPr>
          <w:color w:val="000000" w:themeColor="text1"/>
        </w:rPr>
        <w:t xml:space="preserve">no método GET deve conter o atributo </w:t>
      </w:r>
      <w:r w:rsidRPr="008D400E">
        <w:rPr>
          <w:rStyle w:val="Codigo"/>
          <w:color w:val="000000" w:themeColor="text1"/>
        </w:rPr>
        <w:t>query</w:t>
      </w:r>
      <w:r w:rsidRPr="008D400E">
        <w:rPr>
          <w:color w:val="000000" w:themeColor="text1"/>
        </w:rPr>
        <w:t>, como d</w:t>
      </w:r>
      <w:r w:rsidR="008D400E" w:rsidRPr="008D400E">
        <w:rPr>
          <w:color w:val="000000" w:themeColor="text1"/>
        </w:rPr>
        <w:t xml:space="preserve">efinido na Recomendação do W3C (WORLD WIDE WEB CONSORTIUM, 2008b). </w:t>
      </w:r>
      <w:r w:rsidRPr="008D400E">
        <w:rPr>
          <w:color w:val="000000" w:themeColor="text1"/>
        </w:rPr>
        <w:t>Além disso, uma consulta SPARQL deve retornar um resultado utilizando o MIME Type "application/sparql-results+xml"</w:t>
      </w:r>
      <w:r w:rsidR="008D400E" w:rsidRPr="008D400E">
        <w:rPr>
          <w:rStyle w:val="FootnoteReference"/>
          <w:color w:val="000000" w:themeColor="text1"/>
        </w:rPr>
        <w:footnoteReference w:id="30"/>
      </w:r>
      <w:r w:rsidRPr="008D400E">
        <w:rPr>
          <w:color w:val="000000" w:themeColor="text1"/>
        </w:rPr>
        <w:t>.</w:t>
      </w:r>
    </w:p>
    <w:p w:rsidR="00E147AD" w:rsidRPr="00EC491F" w:rsidRDefault="001657DB" w:rsidP="00FD75FA">
      <w:r>
        <w:t>A ferramenta</w:t>
      </w:r>
      <w:r w:rsidR="00E147AD" w:rsidRPr="00EC491F">
        <w:t xml:space="preserve"> SPARQLES (</w:t>
      </w:r>
      <w:r w:rsidR="00E147AD" w:rsidRPr="00EC491F">
        <w:rPr>
          <w:i/>
        </w:rPr>
        <w:t>SPARQL Endpoint Status</w:t>
      </w:r>
      <w:r w:rsidR="00E147AD" w:rsidRPr="00EC491F">
        <w:t>)</w:t>
      </w:r>
      <w:r w:rsidR="00E147AD" w:rsidRPr="00EC491F">
        <w:rPr>
          <w:rStyle w:val="FootnoteReference"/>
        </w:rPr>
        <w:footnoteReference w:id="31"/>
      </w:r>
      <w:r>
        <w:t xml:space="preserve"> </w:t>
      </w:r>
      <w:r w:rsidR="00E147AD" w:rsidRPr="00EC491F">
        <w:t>monitora a disponibilidade, desempenho, interoperabilidade e</w:t>
      </w:r>
      <w:r>
        <w:t xml:space="preserve"> facilidade de ser descobert</w:t>
      </w:r>
      <w:ins w:id="137" w:author="Revisor" w:date="2013-12-04T16:14:00Z">
        <w:r w:rsidR="00A05A23">
          <w:t>a</w:t>
        </w:r>
      </w:ins>
      <w:del w:id="138" w:author="Revisor" w:date="2013-12-04T16:14:00Z">
        <w:r w:rsidDel="00A05A23">
          <w:delText>o</w:delText>
        </w:r>
      </w:del>
      <w:r w:rsidR="00E147AD" w:rsidRPr="00EC491F">
        <w:t xml:space="preserve"> uma lista de mais de 400 SPARQL Endpoints. Para medir esses indicadores, a ferramenta utiliza, dentre outros recursos, serviços que obtêm a descrição da base de dados RDF e do SPARQL Endpoint como, por exemplo, vocabulário VOID e SPARQL Service Description (seções 2.4.3.1 e 2.4.3.2).</w:t>
      </w:r>
    </w:p>
    <w:p w:rsidR="0097456D" w:rsidRDefault="00F063CE" w:rsidP="0097456D">
      <w:pPr>
        <w:pStyle w:val="Secao"/>
        <w:numPr>
          <w:ilvl w:val="2"/>
          <w:numId w:val="4"/>
        </w:numPr>
        <w:spacing w:before="360" w:after="360"/>
      </w:pPr>
      <w:bookmarkStart w:id="139" w:name="_Toc373787518"/>
      <w:r>
        <w:lastRenderedPageBreak/>
        <w:t>Descrição da base de dados e do SPARQL Endpoint</w:t>
      </w:r>
      <w:bookmarkEnd w:id="139"/>
    </w:p>
    <w:p w:rsidR="000428F5" w:rsidRDefault="0097456D" w:rsidP="0097456D">
      <w:r>
        <w:t xml:space="preserve">Para a boa manutenção da comunidade LOD, é </w:t>
      </w:r>
      <w:r w:rsidR="00F063CE">
        <w:t>importante</w:t>
      </w:r>
      <w:r>
        <w:t>, além de tornar o SPA</w:t>
      </w:r>
      <w:ins w:id="140" w:author="Revisor" w:date="2013-12-04T16:15:00Z">
        <w:r w:rsidR="00A05A23">
          <w:t>R</w:t>
        </w:r>
      </w:ins>
      <w:r w:rsidR="000428F5">
        <w:t>Q</w:t>
      </w:r>
      <w:del w:id="141" w:author="Revisor" w:date="2013-12-04T16:15:00Z">
        <w:r w:rsidDel="00A05A23">
          <w:delText>R</w:delText>
        </w:r>
      </w:del>
      <w:r>
        <w:t xml:space="preserve">L Endpoint público, </w:t>
      </w:r>
      <w:r w:rsidR="00F063CE">
        <w:t>descrevê-lo para tornar sua acessibilidade e facilidade de descoberta maior.</w:t>
      </w:r>
      <w:r w:rsidR="000428F5">
        <w:t xml:space="preserve"> </w:t>
      </w:r>
    </w:p>
    <w:p w:rsidR="000428F5" w:rsidRDefault="0097456D" w:rsidP="003F4EC6">
      <w:pPr>
        <w:pStyle w:val="CitacoesLongas"/>
      </w:pPr>
      <w:r>
        <w:t xml:space="preserve">Para um consumidor encontrar informação relevante sobre um endpoint (ex. que tipo de dados ele contém, onde pode ser acessado o </w:t>
      </w:r>
      <w:r w:rsidRPr="0097456D">
        <w:rPr>
          <w:i/>
        </w:rPr>
        <w:t>RDF Dump</w:t>
      </w:r>
      <w:r>
        <w:t>, etc.), o publicador dos dados deve publicar metadados fundamentais sobre as políticas, características e conteúdo do endpoint</w:t>
      </w:r>
      <w:r w:rsidR="003E5BFF">
        <w:t xml:space="preserve"> e </w:t>
      </w:r>
      <w:r w:rsidR="003E5BFF" w:rsidRPr="003E5BFF">
        <w:rPr>
          <w:i/>
        </w:rPr>
        <w:t>dataset</w:t>
      </w:r>
      <w:r>
        <w:t xml:space="preserve">. </w:t>
      </w:r>
      <w:r w:rsidR="003E5BFF">
        <w:t>A forma padrão e recomendada de tornar o endpoint possível de ser descoberto é através do</w:t>
      </w:r>
      <w:r>
        <w:t xml:space="preserve"> uso do vocabulário VOID </w:t>
      </w:r>
      <w:r w:rsidRPr="007A6900">
        <w:t>(</w:t>
      </w:r>
      <w:r w:rsidRPr="007A6900">
        <w:rPr>
          <w:i/>
        </w:rPr>
        <w:t>Vocabulary of Interlinked Datasets</w:t>
      </w:r>
      <w:r w:rsidRPr="007A6900">
        <w:t>)</w:t>
      </w:r>
      <w:r>
        <w:t xml:space="preserve"> em adição aos metadados de descri</w:t>
      </w:r>
      <w:r w:rsidR="003F4EC6">
        <w:t>ção do próprio SPARQL Endpoint (SPARQLES, 2013).</w:t>
      </w:r>
    </w:p>
    <w:p w:rsidR="000428F5" w:rsidRDefault="000428F5" w:rsidP="000428F5">
      <w:pPr>
        <w:pStyle w:val="CitacoesLongas"/>
      </w:pPr>
    </w:p>
    <w:p w:rsidR="000428F5" w:rsidRDefault="000428F5" w:rsidP="00456AF9">
      <w:pPr>
        <w:pStyle w:val="Secao"/>
        <w:numPr>
          <w:ilvl w:val="3"/>
          <w:numId w:val="4"/>
        </w:numPr>
        <w:spacing w:before="360" w:after="360"/>
      </w:pPr>
      <w:bookmarkStart w:id="142" w:name="_Ref372674489"/>
      <w:bookmarkStart w:id="143" w:name="_Toc373787519"/>
      <w:r w:rsidRPr="00456AF9">
        <w:t>VOID</w:t>
      </w:r>
      <w:bookmarkEnd w:id="142"/>
      <w:bookmarkEnd w:id="143"/>
    </w:p>
    <w:p w:rsidR="0097456D" w:rsidRDefault="0097456D" w:rsidP="0097456D">
      <w:r w:rsidRPr="007A6900">
        <w:t>VOID</w:t>
      </w:r>
      <w:r w:rsidR="000428F5">
        <w:t xml:space="preserve"> </w:t>
      </w:r>
      <w:r w:rsidR="000428F5" w:rsidRPr="007A6900">
        <w:t>(</w:t>
      </w:r>
      <w:r w:rsidR="000428F5" w:rsidRPr="007A6900">
        <w:rPr>
          <w:i/>
        </w:rPr>
        <w:t>Vocabulary of Interlinked Datasets</w:t>
      </w:r>
      <w:r w:rsidR="000428F5" w:rsidRPr="007A6900">
        <w:t>)</w:t>
      </w:r>
      <w:r w:rsidR="00C22912">
        <w:rPr>
          <w:rStyle w:val="FootnoteReference"/>
        </w:rPr>
        <w:footnoteReference w:id="32"/>
      </w:r>
      <w:r w:rsidR="00A916CA" w:rsidRPr="00A916CA">
        <w:rPr>
          <w:vertAlign w:val="superscript"/>
        </w:rPr>
        <w:t>,</w:t>
      </w:r>
      <w:r w:rsidR="00A916CA">
        <w:rPr>
          <w:rStyle w:val="FootnoteReference"/>
        </w:rPr>
        <w:footnoteReference w:id="33"/>
      </w:r>
      <w:r w:rsidR="000428F5">
        <w:t xml:space="preserve"> </w:t>
      </w:r>
      <w:r>
        <w:t xml:space="preserve">foi </w:t>
      </w:r>
      <w:r w:rsidRPr="007A6900">
        <w:t>designado para descrever BDs RDF</w:t>
      </w:r>
      <w:r>
        <w:t xml:space="preserve"> interligados, definindo termos e padrões de descrição de </w:t>
      </w:r>
      <w:r w:rsidRPr="000428F5">
        <w:rPr>
          <w:i/>
        </w:rPr>
        <w:t>datasets</w:t>
      </w:r>
      <w:r>
        <w:t>, criando a ponte entre produtores e consumidores de dados RDF. Com esse vocabulário, a descoberta e re</w:t>
      </w:r>
      <w:ins w:id="146" w:author="Revisor" w:date="2013-12-04T16:15:00Z">
        <w:r w:rsidR="00A05A23">
          <w:t>ú</w:t>
        </w:r>
      </w:ins>
      <w:del w:id="147" w:author="Revisor" w:date="2013-12-04T16:15:00Z">
        <w:r w:rsidDel="00A05A23">
          <w:delText>u</w:delText>
        </w:r>
      </w:del>
      <w:r>
        <w:t>so de BDs RDF interligados pode</w:t>
      </w:r>
      <w:ins w:id="148" w:author="Revisor" w:date="2013-12-04T16:16:00Z">
        <w:r w:rsidR="00A05A23">
          <w:t>m</w:t>
        </w:r>
      </w:ins>
      <w:r>
        <w:t xml:space="preserve"> ser executado</w:t>
      </w:r>
      <w:ins w:id="149" w:author="Revisor" w:date="2013-12-04T16:16:00Z">
        <w:r w:rsidR="00A05A23">
          <w:t>s</w:t>
        </w:r>
      </w:ins>
      <w:r>
        <w:t xml:space="preserve"> de maneira eficiente</w:t>
      </w:r>
      <w:r w:rsidR="00C22912">
        <w:t xml:space="preserve"> (</w:t>
      </w:r>
      <w:r w:rsidR="00C22912" w:rsidRPr="00C22912">
        <w:rPr>
          <w:rStyle w:val="CharNormal"/>
        </w:rPr>
        <w:t>CYGANIAK, 2009)</w:t>
      </w:r>
      <w:r>
        <w:t xml:space="preserve">. </w:t>
      </w:r>
    </w:p>
    <w:p w:rsidR="00A63F51" w:rsidRDefault="000428F5" w:rsidP="0097456D">
      <w:r>
        <w:t xml:space="preserve">VOID possui uma extensa lista de vocabulários úteis para descrição de </w:t>
      </w:r>
      <w:r w:rsidRPr="000428F5">
        <w:rPr>
          <w:i/>
        </w:rPr>
        <w:t>datasets</w:t>
      </w:r>
      <w:r>
        <w:t xml:space="preserve">. Nesta seção listaremos </w:t>
      </w:r>
      <w:r w:rsidR="00A63F51">
        <w:t>um</w:t>
      </w:r>
      <w:r>
        <w:t xml:space="preserve"> exemplo de caso</w:t>
      </w:r>
      <w:r w:rsidR="00A63F51">
        <w:t xml:space="preserve"> de uso de apenas alguns termos do</w:t>
      </w:r>
      <w:r>
        <w:t xml:space="preserve"> vocabulário, aplicando-os no projeto desta monografia, a base de dados RDF do PingER Linked Open Data</w:t>
      </w:r>
      <w:r w:rsidR="00A63F51">
        <w:t>.</w:t>
      </w:r>
      <w:r w:rsidR="00805BDB">
        <w:t xml:space="preserve"> Definiremos, no exemplo</w:t>
      </w:r>
      <w:r w:rsidR="0015449F">
        <w:t xml:space="preserve"> (escrito em RDF/Turtle)</w:t>
      </w:r>
      <w:r w:rsidR="00805BDB">
        <w:t>, a fonte dos dados (</w:t>
      </w:r>
      <w:r w:rsidR="00805BDB" w:rsidRPr="00805BDB">
        <w:rPr>
          <w:rStyle w:val="Codigo"/>
        </w:rPr>
        <w:t>source</w:t>
      </w:r>
      <w:r w:rsidR="00805BDB">
        <w:t>), a URI do SPARQL Endpoint (</w:t>
      </w:r>
      <w:r w:rsidR="00805BDB" w:rsidRPr="00805BDB">
        <w:rPr>
          <w:rStyle w:val="Codigo"/>
        </w:rPr>
        <w:t>spar</w:t>
      </w:r>
      <w:r w:rsidR="00E147AD">
        <w:rPr>
          <w:rStyle w:val="Codigo"/>
        </w:rPr>
        <w:t>q</w:t>
      </w:r>
      <w:r w:rsidR="00805BDB" w:rsidRPr="00805BDB">
        <w:rPr>
          <w:rStyle w:val="Codigo"/>
        </w:rPr>
        <w:t>lEndpoint</w:t>
      </w:r>
      <w:r w:rsidR="00805BDB">
        <w:t xml:space="preserve">), a URI do </w:t>
      </w:r>
      <w:r w:rsidR="00805BDB">
        <w:rPr>
          <w:i/>
        </w:rPr>
        <w:t>d</w:t>
      </w:r>
      <w:r w:rsidR="00805BDB" w:rsidRPr="00805BDB">
        <w:rPr>
          <w:i/>
        </w:rPr>
        <w:t>ata dump</w:t>
      </w:r>
      <w:r w:rsidR="00805BDB">
        <w:t xml:space="preserve"> (</w:t>
      </w:r>
      <w:r w:rsidR="00805BDB" w:rsidRPr="00805BDB">
        <w:rPr>
          <w:rStyle w:val="Codigo"/>
        </w:rPr>
        <w:t>dataDumP</w:t>
      </w:r>
      <w:r w:rsidR="00805BDB">
        <w:t xml:space="preserve">) e </w:t>
      </w:r>
      <w:r w:rsidR="0015449F">
        <w:t>assuntos, metadado que apoia a descrição semântica do conteúdo da base de dados</w:t>
      </w:r>
      <w:r w:rsidR="00805BDB">
        <w:t>.</w:t>
      </w:r>
      <w:r w:rsidR="00A63F51">
        <w:t xml:space="preserve"> O</w:t>
      </w:r>
      <w:r>
        <w:t xml:space="preserve">s prefixos são definidos no </w:t>
      </w:r>
      <w:r w:rsidR="00A63F51">
        <w:t>Apêndice B</w:t>
      </w:r>
      <w:r>
        <w:t>:</w:t>
      </w:r>
    </w:p>
    <w:p w:rsidR="00A63F51" w:rsidRDefault="000428F5" w:rsidP="00A63F51">
      <w:pPr>
        <w:pStyle w:val="NoSpacing"/>
        <w:ind w:firstLine="0"/>
        <w:rPr>
          <w:rStyle w:val="Codigo"/>
        </w:rPr>
      </w:pPr>
      <w:r w:rsidRPr="00A63F51">
        <w:rPr>
          <w:rStyle w:val="Codigo"/>
        </w:rPr>
        <w:t xml:space="preserve">:PingERLOD </w:t>
      </w:r>
    </w:p>
    <w:p w:rsidR="000428F5" w:rsidRPr="00A63F51" w:rsidRDefault="000428F5" w:rsidP="00A63F51">
      <w:pPr>
        <w:pStyle w:val="NoSpacing"/>
        <w:ind w:firstLine="708"/>
        <w:rPr>
          <w:rStyle w:val="Codigo"/>
        </w:rPr>
      </w:pPr>
      <w:r w:rsidRPr="00A63F51">
        <w:rPr>
          <w:rStyle w:val="Codigo"/>
        </w:rPr>
        <w:t>a</w:t>
      </w:r>
      <w:r w:rsidR="00A63F51">
        <w:rPr>
          <w:rStyle w:val="Codigo"/>
        </w:rPr>
        <w:tab/>
      </w:r>
      <w:r w:rsidR="00A63F51">
        <w:rPr>
          <w:rStyle w:val="Codigo"/>
        </w:rPr>
        <w:tab/>
      </w:r>
      <w:r w:rsidR="00A63F51">
        <w:rPr>
          <w:rStyle w:val="Codigo"/>
        </w:rPr>
        <w:tab/>
      </w:r>
      <w:r w:rsidRPr="00A63F51">
        <w:rPr>
          <w:rStyle w:val="Codigo"/>
        </w:rPr>
        <w:t>void:Dataset</w:t>
      </w:r>
      <w:r w:rsidR="003E1ED9" w:rsidRPr="00A63F51">
        <w:rPr>
          <w:rStyle w:val="Codigo"/>
        </w:rPr>
        <w:t>;</w:t>
      </w:r>
    </w:p>
    <w:p w:rsidR="000428F5" w:rsidRPr="00A63F51" w:rsidRDefault="003E1ED9" w:rsidP="00A63F51">
      <w:pPr>
        <w:pStyle w:val="NoSpacing"/>
        <w:rPr>
          <w:rStyle w:val="Codigo"/>
        </w:rPr>
      </w:pPr>
      <w:r w:rsidRPr="00A63F51">
        <w:rPr>
          <w:rStyle w:val="Codigo"/>
        </w:rPr>
        <w:t>foaf:</w:t>
      </w:r>
      <w:r w:rsidR="000428F5" w:rsidRPr="00A63F51">
        <w:rPr>
          <w:rStyle w:val="Codigo"/>
        </w:rPr>
        <w:t>home</w:t>
      </w:r>
      <w:r w:rsidRPr="00A63F51">
        <w:rPr>
          <w:rStyle w:val="Codigo"/>
        </w:rPr>
        <w:t>page</w:t>
      </w:r>
      <w:r w:rsidRPr="00A63F51">
        <w:rPr>
          <w:rStyle w:val="Codigo"/>
        </w:rPr>
        <w:tab/>
        <w:t>&lt;http://www.pingerlod.slac.stanford.edu&gt;;</w:t>
      </w:r>
    </w:p>
    <w:p w:rsidR="003E1ED9" w:rsidRDefault="003E1ED9" w:rsidP="00A63F51">
      <w:pPr>
        <w:pStyle w:val="NoSpacing"/>
        <w:rPr>
          <w:rStyle w:val="Codigo"/>
        </w:rPr>
      </w:pPr>
      <w:r w:rsidRPr="00A63F51">
        <w:rPr>
          <w:rStyle w:val="Codigo"/>
        </w:rPr>
        <w:t>dc:source</w:t>
      </w:r>
      <w:r w:rsidRPr="00A63F51">
        <w:rPr>
          <w:rStyle w:val="Codigo"/>
        </w:rPr>
        <w:tab/>
      </w:r>
      <w:r w:rsidRPr="00A63F51">
        <w:rPr>
          <w:rStyle w:val="Codigo"/>
        </w:rPr>
        <w:tab/>
        <w:t>&lt;http://www-wanmon.slac.stanford.edu/</w:t>
      </w:r>
      <w:r w:rsidR="00D01963">
        <w:rPr>
          <w:rStyle w:val="Codigo"/>
        </w:rPr>
        <w:t>pinger</w:t>
      </w:r>
      <w:r w:rsidRPr="00A63F51">
        <w:rPr>
          <w:rStyle w:val="Codigo"/>
        </w:rPr>
        <w:t>&gt;</w:t>
      </w:r>
      <w:r w:rsidR="00D01963">
        <w:rPr>
          <w:rStyle w:val="Codigo"/>
        </w:rPr>
        <w:t>;</w:t>
      </w:r>
    </w:p>
    <w:p w:rsidR="00D01963" w:rsidRPr="00D01963" w:rsidRDefault="00D01963" w:rsidP="00D01963">
      <w:pPr>
        <w:pStyle w:val="NoSpacing"/>
        <w:rPr>
          <w:rStyle w:val="Codigo"/>
          <w:lang w:val="en-US"/>
        </w:rPr>
      </w:pPr>
      <w:proofErr w:type="gramStart"/>
      <w:r w:rsidRPr="00D01963">
        <w:rPr>
          <w:rStyle w:val="Codigo"/>
          <w:lang w:val="en-US"/>
        </w:rPr>
        <w:t>void:</w:t>
      </w:r>
      <w:proofErr w:type="gramEnd"/>
      <w:r w:rsidRPr="00D01963">
        <w:rPr>
          <w:rStyle w:val="Codigo"/>
          <w:lang w:val="en-US"/>
        </w:rPr>
        <w:t>sparqlEndpoint &lt;http://</w:t>
      </w:r>
      <w:r>
        <w:rPr>
          <w:rStyle w:val="Codigo"/>
          <w:lang w:val="en-US"/>
        </w:rPr>
        <w:t>pingerlod.slac.stanford.edu/sparql</w:t>
      </w:r>
      <w:r w:rsidRPr="00D01963">
        <w:rPr>
          <w:rStyle w:val="Codigo"/>
          <w:lang w:val="en-US"/>
        </w:rPr>
        <w:t>&gt;;</w:t>
      </w:r>
    </w:p>
    <w:p w:rsidR="00D01963" w:rsidRPr="00D01963" w:rsidRDefault="00D01963" w:rsidP="00D01963">
      <w:pPr>
        <w:pStyle w:val="NoSpacing"/>
        <w:rPr>
          <w:rStyle w:val="Codigo"/>
          <w:lang w:val="en-US"/>
        </w:rPr>
      </w:pPr>
      <w:proofErr w:type="gramStart"/>
      <w:r w:rsidRPr="00D01963">
        <w:rPr>
          <w:rStyle w:val="Codigo"/>
          <w:lang w:val="en-US"/>
        </w:rPr>
        <w:t>void:</w:t>
      </w:r>
      <w:proofErr w:type="gramEnd"/>
      <w:r>
        <w:rPr>
          <w:rStyle w:val="Codigo"/>
          <w:lang w:val="en-US"/>
        </w:rPr>
        <w:t>dataDump</w:t>
      </w:r>
      <w:r>
        <w:rPr>
          <w:rStyle w:val="Codigo"/>
          <w:lang w:val="en-US"/>
        </w:rPr>
        <w:tab/>
      </w:r>
      <w:r w:rsidRPr="00D01963">
        <w:rPr>
          <w:rStyle w:val="Codigo"/>
          <w:lang w:val="en-US"/>
        </w:rPr>
        <w:t>&lt;</w:t>
      </w:r>
      <w:r w:rsidRPr="00D01963">
        <w:rPr>
          <w:lang w:val="en-US"/>
        </w:rPr>
        <w:t xml:space="preserve"> </w:t>
      </w:r>
      <w:r w:rsidRPr="00D01963">
        <w:rPr>
          <w:rStyle w:val="Codigo"/>
          <w:lang w:val="en-US"/>
        </w:rPr>
        <w:t>http://www-iepm.slac.stanford.edu/pinger/lod/data/dump.turtle&gt;;</w:t>
      </w:r>
    </w:p>
    <w:p w:rsidR="003E1ED9" w:rsidRDefault="003E1ED9" w:rsidP="00A63F51">
      <w:pPr>
        <w:pStyle w:val="NoSpacing"/>
        <w:rPr>
          <w:rStyle w:val="Codigo"/>
          <w:lang w:val="en-US"/>
        </w:rPr>
      </w:pPr>
      <w:proofErr w:type="gramStart"/>
      <w:r w:rsidRPr="00D01963">
        <w:rPr>
          <w:rStyle w:val="Codigo"/>
          <w:lang w:val="en-US"/>
        </w:rPr>
        <w:t>dc:</w:t>
      </w:r>
      <w:proofErr w:type="gramEnd"/>
      <w:r w:rsidRPr="00D01963">
        <w:rPr>
          <w:rStyle w:val="Codigo"/>
          <w:lang w:val="en-US"/>
        </w:rPr>
        <w:t xml:space="preserve">description </w:t>
      </w:r>
      <w:r w:rsidRPr="00A63F51">
        <w:rPr>
          <w:rStyle w:val="Codigo"/>
          <w:lang w:val="en-US"/>
        </w:rPr>
        <w:t>“RDF Database in Linked Open Data formats for Semantic Web public and standard access to PingER data.”</w:t>
      </w:r>
    </w:p>
    <w:p w:rsidR="00A63F51" w:rsidRDefault="00A63F51" w:rsidP="00A63F51">
      <w:pPr>
        <w:pStyle w:val="NoSpacing"/>
        <w:rPr>
          <w:rStyle w:val="Codigo"/>
          <w:lang w:val="en-US"/>
        </w:rPr>
      </w:pPr>
      <w:proofErr w:type="gramStart"/>
      <w:r w:rsidRPr="00A63F51">
        <w:rPr>
          <w:rStyle w:val="Codigo"/>
          <w:lang w:val="en-US"/>
        </w:rPr>
        <w:t>dc:</w:t>
      </w:r>
      <w:proofErr w:type="gramEnd"/>
      <w:r w:rsidRPr="00A63F51">
        <w:rPr>
          <w:rStyle w:val="Codigo"/>
          <w:lang w:val="en-US"/>
        </w:rPr>
        <w:t>subject</w:t>
      </w:r>
      <w:r>
        <w:rPr>
          <w:rStyle w:val="Codigo"/>
          <w:lang w:val="en-US"/>
        </w:rPr>
        <w:t xml:space="preserve"> </w:t>
      </w:r>
      <w:r w:rsidRPr="00A63F51">
        <w:rPr>
          <w:rStyle w:val="Codigo"/>
          <w:lang w:val="en-US"/>
        </w:rPr>
        <w:t>&lt;http://en.wikipedia.org/wiki/Network_traffic_measurement</w:t>
      </w:r>
      <w:r>
        <w:rPr>
          <w:rStyle w:val="Codigo"/>
          <w:lang w:val="en-US"/>
        </w:rPr>
        <w:t>&gt;;</w:t>
      </w:r>
    </w:p>
    <w:p w:rsidR="00A63F51" w:rsidRPr="00A63F51" w:rsidRDefault="00A63F51" w:rsidP="00A63F51">
      <w:pPr>
        <w:pStyle w:val="NoSpacing"/>
        <w:rPr>
          <w:rStyle w:val="Codigo"/>
          <w:lang w:val="en-US"/>
        </w:rPr>
      </w:pPr>
      <w:proofErr w:type="gramStart"/>
      <w:r w:rsidRPr="00A63F51">
        <w:rPr>
          <w:rStyle w:val="Codigo"/>
          <w:lang w:val="en-US"/>
        </w:rPr>
        <w:t>dc:</w:t>
      </w:r>
      <w:proofErr w:type="gramEnd"/>
      <w:r w:rsidRPr="00A63F51">
        <w:rPr>
          <w:rStyle w:val="Codigo"/>
          <w:lang w:val="en-US"/>
        </w:rPr>
        <w:t>subject</w:t>
      </w:r>
      <w:r>
        <w:rPr>
          <w:rStyle w:val="Codigo"/>
          <w:lang w:val="en-US"/>
        </w:rPr>
        <w:t xml:space="preserve">  &lt;</w:t>
      </w:r>
      <w:r w:rsidRPr="00A63F51">
        <w:rPr>
          <w:rStyle w:val="Codigo"/>
          <w:lang w:val="en-US"/>
        </w:rPr>
        <w:t>http://en.wikipedia.or</w:t>
      </w:r>
      <w:r>
        <w:rPr>
          <w:rStyle w:val="Codigo"/>
          <w:lang w:val="en-US"/>
        </w:rPr>
        <w:t>g/wiki/Ping_(networking_utility)&gt;;</w:t>
      </w:r>
    </w:p>
    <w:p w:rsidR="00FF636B" w:rsidRDefault="00FF636B" w:rsidP="0097456D">
      <w:pPr>
        <w:rPr>
          <w:lang w:val="en-US"/>
        </w:rPr>
      </w:pPr>
    </w:p>
    <w:p w:rsidR="00FF636B" w:rsidRDefault="00FF636B" w:rsidP="00B8300E">
      <w:r>
        <w:t xml:space="preserve">Também é possível utilizar VOID para definir a </w:t>
      </w:r>
      <w:r w:rsidR="00456946">
        <w:t>que</w:t>
      </w:r>
      <w:r>
        <w:t xml:space="preserve"> outros bancos d</w:t>
      </w:r>
      <w:r w:rsidR="002E64BB">
        <w:t>e dados externos a base se liga</w:t>
      </w:r>
      <w:r w:rsidR="00456946">
        <w:t xml:space="preserve">, utilizando o vocabulário </w:t>
      </w:r>
      <w:r w:rsidR="00456946" w:rsidRPr="0015449F">
        <w:rPr>
          <w:rStyle w:val="Codigo"/>
        </w:rPr>
        <w:t>Linkset</w:t>
      </w:r>
      <w:r w:rsidR="002E64BB">
        <w:t xml:space="preserve">. Isso auxilia a determinar links em nível de </w:t>
      </w:r>
      <w:r w:rsidR="002E64BB">
        <w:lastRenderedPageBreak/>
        <w:t xml:space="preserve">instância, isto é, especificar que 2 instâncias de bases de dados diferentes se referem ao mesmo indivíduo. Vimos que isso é geralmente feito utilizando-se o predicado de links </w:t>
      </w:r>
      <w:r w:rsidR="002E64BB" w:rsidRPr="002E64BB">
        <w:rPr>
          <w:rStyle w:val="Codigo"/>
        </w:rPr>
        <w:t>owl:sameAs</w:t>
      </w:r>
      <w:r w:rsidR="002E64BB">
        <w:t xml:space="preserve"> (seção 2.2.4), mas pode ser utilizada qualquer outra propriedade de objeto.</w:t>
      </w:r>
    </w:p>
    <w:p w:rsidR="00FF636B" w:rsidRPr="00FF636B" w:rsidRDefault="00FF636B" w:rsidP="00FF636B">
      <w:pPr>
        <w:pStyle w:val="NoSpacing"/>
        <w:ind w:firstLine="0"/>
        <w:rPr>
          <w:rStyle w:val="Codigo"/>
        </w:rPr>
      </w:pPr>
      <w:r w:rsidRPr="00FF636B">
        <w:rPr>
          <w:rStyle w:val="Codigo"/>
        </w:rPr>
        <w:t>:DBPedia</w:t>
      </w:r>
    </w:p>
    <w:p w:rsidR="00FF636B" w:rsidRPr="00DB57D9" w:rsidRDefault="00FF636B" w:rsidP="00FF636B">
      <w:pPr>
        <w:pStyle w:val="NoSpacing"/>
        <w:rPr>
          <w:rStyle w:val="Codigo"/>
        </w:rPr>
      </w:pPr>
      <w:r w:rsidRPr="00DB57D9">
        <w:rPr>
          <w:rStyle w:val="Codigo"/>
        </w:rPr>
        <w:t>a</w:t>
      </w:r>
      <w:r w:rsidRPr="00DB57D9">
        <w:rPr>
          <w:rStyle w:val="Codigo"/>
        </w:rPr>
        <w:tab/>
      </w:r>
      <w:r w:rsidRPr="00DB57D9">
        <w:rPr>
          <w:rStyle w:val="Codigo"/>
        </w:rPr>
        <w:tab/>
      </w:r>
      <w:r w:rsidRPr="00DB57D9">
        <w:rPr>
          <w:rStyle w:val="Codigo"/>
        </w:rPr>
        <w:tab/>
        <w:t>void:Dataset;</w:t>
      </w:r>
    </w:p>
    <w:p w:rsidR="00FF636B" w:rsidRPr="00DB57D9" w:rsidRDefault="00FF636B" w:rsidP="00FF636B">
      <w:pPr>
        <w:pStyle w:val="NoSpacing"/>
        <w:rPr>
          <w:rStyle w:val="Codigo"/>
        </w:rPr>
      </w:pPr>
      <w:r w:rsidRPr="00DB57D9">
        <w:rPr>
          <w:rStyle w:val="Codigo"/>
        </w:rPr>
        <w:t>foaf:homepage</w:t>
      </w:r>
      <w:r w:rsidRPr="00DB57D9">
        <w:rPr>
          <w:rStyle w:val="Codigo"/>
        </w:rPr>
        <w:tab/>
        <w:t>&lt;http://dbpedia.org/&gt;;</w:t>
      </w:r>
    </w:p>
    <w:p w:rsidR="00FF636B" w:rsidRPr="00FF636B" w:rsidRDefault="00FF636B" w:rsidP="00FF636B">
      <w:pPr>
        <w:pStyle w:val="NoSpacing"/>
        <w:ind w:firstLine="0"/>
        <w:rPr>
          <w:rStyle w:val="Codigo"/>
        </w:rPr>
      </w:pPr>
      <w:r w:rsidRPr="00FF636B">
        <w:rPr>
          <w:rStyle w:val="Codigo"/>
        </w:rPr>
        <w:t>:Geonames</w:t>
      </w:r>
    </w:p>
    <w:p w:rsidR="00FF636B" w:rsidRPr="00DB57D9" w:rsidRDefault="00FF636B" w:rsidP="00FF636B">
      <w:pPr>
        <w:pStyle w:val="NoSpacing"/>
        <w:rPr>
          <w:rStyle w:val="Codigo"/>
        </w:rPr>
      </w:pPr>
      <w:r w:rsidRPr="00DB57D9">
        <w:rPr>
          <w:rStyle w:val="Codigo"/>
        </w:rPr>
        <w:t>a</w:t>
      </w:r>
      <w:r w:rsidRPr="00DB57D9">
        <w:rPr>
          <w:rStyle w:val="Codigo"/>
        </w:rPr>
        <w:tab/>
      </w:r>
      <w:r w:rsidRPr="00DB57D9">
        <w:rPr>
          <w:rStyle w:val="Codigo"/>
        </w:rPr>
        <w:tab/>
      </w:r>
      <w:r w:rsidRPr="00DB57D9">
        <w:rPr>
          <w:rStyle w:val="Codigo"/>
        </w:rPr>
        <w:tab/>
        <w:t>void:Dataset;</w:t>
      </w:r>
    </w:p>
    <w:p w:rsidR="00FF636B" w:rsidRPr="00FF636B" w:rsidRDefault="00FF636B" w:rsidP="00FF636B">
      <w:pPr>
        <w:pStyle w:val="NoSpacing"/>
        <w:rPr>
          <w:rStyle w:val="Codigo"/>
        </w:rPr>
      </w:pPr>
      <w:r w:rsidRPr="00FF636B">
        <w:rPr>
          <w:rStyle w:val="Codigo"/>
        </w:rPr>
        <w:t>foaf:homepage</w:t>
      </w:r>
      <w:r w:rsidRPr="00FF636B">
        <w:rPr>
          <w:rStyle w:val="Codigo"/>
        </w:rPr>
        <w:tab/>
        <w:t>&lt;http://sws.geonames.org/&gt;;</w:t>
      </w:r>
    </w:p>
    <w:p w:rsidR="00FF636B" w:rsidRPr="00FF636B" w:rsidRDefault="00FF636B" w:rsidP="00FF636B">
      <w:pPr>
        <w:pStyle w:val="NoSpacing"/>
        <w:ind w:firstLine="0"/>
        <w:rPr>
          <w:rStyle w:val="Codigo"/>
        </w:rPr>
      </w:pPr>
      <w:r w:rsidRPr="00FF636B">
        <w:rPr>
          <w:rStyle w:val="Codigo"/>
        </w:rPr>
        <w:t>:Freebase</w:t>
      </w:r>
    </w:p>
    <w:p w:rsidR="00FF636B" w:rsidRPr="00FF636B" w:rsidRDefault="00FF636B" w:rsidP="00FF636B">
      <w:pPr>
        <w:pStyle w:val="NoSpacing"/>
        <w:rPr>
          <w:rStyle w:val="Codigo"/>
        </w:rPr>
      </w:pPr>
      <w:r w:rsidRPr="00FF636B">
        <w:rPr>
          <w:rStyle w:val="Codigo"/>
        </w:rPr>
        <w:t>a</w:t>
      </w:r>
      <w:r w:rsidRPr="00FF636B">
        <w:rPr>
          <w:rStyle w:val="Codigo"/>
        </w:rPr>
        <w:tab/>
      </w:r>
      <w:r w:rsidRPr="00FF636B">
        <w:rPr>
          <w:rStyle w:val="Codigo"/>
        </w:rPr>
        <w:tab/>
      </w:r>
      <w:r w:rsidRPr="00FF636B">
        <w:rPr>
          <w:rStyle w:val="Codigo"/>
        </w:rPr>
        <w:tab/>
        <w:t>void:Dataset;</w:t>
      </w:r>
    </w:p>
    <w:p w:rsidR="00FF636B" w:rsidRDefault="00FF636B" w:rsidP="00FF636B">
      <w:pPr>
        <w:pStyle w:val="NoSpacing"/>
        <w:rPr>
          <w:rStyle w:val="Codigo"/>
        </w:rPr>
      </w:pPr>
      <w:r w:rsidRPr="00FF636B">
        <w:rPr>
          <w:rStyle w:val="Codigo"/>
        </w:rPr>
        <w:t>foaf:homepage</w:t>
      </w:r>
      <w:r w:rsidRPr="00FF636B">
        <w:rPr>
          <w:rStyle w:val="Codigo"/>
        </w:rPr>
        <w:tab/>
        <w:t>&lt;http://www.freebase.com/&gt;;</w:t>
      </w:r>
    </w:p>
    <w:p w:rsidR="00236E5D" w:rsidRDefault="00236E5D" w:rsidP="00FF636B">
      <w:pPr>
        <w:pStyle w:val="NoSpacing"/>
        <w:rPr>
          <w:rStyle w:val="Codigo"/>
        </w:rPr>
      </w:pPr>
    </w:p>
    <w:p w:rsidR="00236E5D" w:rsidRPr="00FF636B" w:rsidRDefault="00236E5D" w:rsidP="00FF636B">
      <w:pPr>
        <w:pStyle w:val="NoSpacing"/>
        <w:rPr>
          <w:rStyle w:val="Codigo"/>
        </w:rPr>
      </w:pPr>
    </w:p>
    <w:p w:rsidR="00FF636B" w:rsidRPr="002E64BB" w:rsidRDefault="00236E5D" w:rsidP="00FF636B">
      <w:pPr>
        <w:pStyle w:val="NoSpacing"/>
        <w:ind w:firstLine="0"/>
        <w:rPr>
          <w:rStyle w:val="Codigo"/>
          <w:lang w:val="en-US"/>
        </w:rPr>
      </w:pPr>
      <w:proofErr w:type="gramStart"/>
      <w:r w:rsidRPr="002E64BB">
        <w:rPr>
          <w:rStyle w:val="Codigo"/>
          <w:lang w:val="en-US"/>
        </w:rPr>
        <w:t>:PingERLOD</w:t>
      </w:r>
      <w:proofErr w:type="gramEnd"/>
      <w:r w:rsidRPr="002E64BB">
        <w:rPr>
          <w:rStyle w:val="Codigo"/>
          <w:lang w:val="en-US"/>
        </w:rPr>
        <w:t>_DBpedia</w:t>
      </w:r>
      <w:r w:rsidR="002E64BB" w:rsidRPr="002E64BB">
        <w:rPr>
          <w:rStyle w:val="Codigo"/>
          <w:lang w:val="en-US"/>
        </w:rPr>
        <w:tab/>
      </w:r>
      <w:r w:rsidR="002E64BB" w:rsidRPr="002E64BB">
        <w:rPr>
          <w:rStyle w:val="Codigo"/>
          <w:lang w:val="en-US"/>
        </w:rPr>
        <w:tab/>
      </w:r>
      <w:r w:rsidRPr="002E64BB">
        <w:rPr>
          <w:rStyle w:val="Codigo"/>
          <w:lang w:val="en-US"/>
        </w:rPr>
        <w:t>a void:Linkset;</w:t>
      </w:r>
    </w:p>
    <w:p w:rsidR="00236E5D" w:rsidRPr="002E64BB" w:rsidRDefault="00236E5D" w:rsidP="00FF636B">
      <w:pPr>
        <w:pStyle w:val="NoSpacing"/>
        <w:ind w:firstLine="0"/>
        <w:rPr>
          <w:rStyle w:val="Codigo"/>
          <w:lang w:val="en-US"/>
        </w:rPr>
      </w:pPr>
      <w:r w:rsidRPr="002E64BB">
        <w:rPr>
          <w:rStyle w:val="Codigo"/>
          <w:lang w:val="en-US"/>
        </w:rPr>
        <w:tab/>
      </w:r>
      <w:proofErr w:type="gramStart"/>
      <w:r w:rsidRPr="002E64BB">
        <w:rPr>
          <w:rStyle w:val="Codigo"/>
          <w:lang w:val="en-US"/>
        </w:rPr>
        <w:t>void</w:t>
      </w:r>
      <w:r w:rsidR="002E64BB" w:rsidRPr="002E64BB">
        <w:rPr>
          <w:rStyle w:val="Codigo"/>
          <w:lang w:val="en-US"/>
        </w:rPr>
        <w:t>:</w:t>
      </w:r>
      <w:proofErr w:type="gramEnd"/>
      <w:r w:rsidR="002E64BB" w:rsidRPr="002E64BB">
        <w:rPr>
          <w:rStyle w:val="Codigo"/>
          <w:lang w:val="en-US"/>
        </w:rPr>
        <w:t xml:space="preserve">linkPredicate </w:t>
      </w:r>
      <w:r w:rsidR="002E64BB" w:rsidRPr="002E64BB">
        <w:rPr>
          <w:rStyle w:val="Codigo"/>
          <w:lang w:val="en-US"/>
        </w:rPr>
        <w:tab/>
        <w:t>owl:sameAs;</w:t>
      </w:r>
      <w:r w:rsidRPr="002E64BB">
        <w:rPr>
          <w:rStyle w:val="Codigo"/>
          <w:lang w:val="en-US"/>
        </w:rPr>
        <w:t xml:space="preserve"> </w:t>
      </w:r>
    </w:p>
    <w:p w:rsidR="002E64BB" w:rsidRPr="002E64BB" w:rsidRDefault="002E64BB" w:rsidP="002E64BB">
      <w:pPr>
        <w:pStyle w:val="NoSpacing"/>
        <w:ind w:firstLine="708"/>
        <w:rPr>
          <w:rStyle w:val="Codigo"/>
          <w:lang w:val="en-US"/>
        </w:rPr>
      </w:pPr>
      <w:proofErr w:type="gramStart"/>
      <w:r w:rsidRPr="002E64BB">
        <w:rPr>
          <w:rStyle w:val="Codigo"/>
          <w:lang w:val="en-US"/>
        </w:rPr>
        <w:t>void:</w:t>
      </w:r>
      <w:proofErr w:type="gramEnd"/>
      <w:r w:rsidRPr="002E64BB">
        <w:rPr>
          <w:rStyle w:val="Codigo"/>
          <w:lang w:val="en-US"/>
        </w:rPr>
        <w:t xml:space="preserve">linkPredicate </w:t>
      </w:r>
      <w:r w:rsidRPr="00DB57D9">
        <w:rPr>
          <w:rStyle w:val="Codigo"/>
          <w:lang w:val="en-US"/>
        </w:rPr>
        <w:tab/>
        <w:t>PingER-ont</w:t>
      </w:r>
      <w:r w:rsidRPr="002E64BB">
        <w:rPr>
          <w:rStyle w:val="Codigo"/>
          <w:lang w:val="en-US"/>
        </w:rPr>
        <w:t>:DBPediaLink;</w:t>
      </w:r>
    </w:p>
    <w:p w:rsidR="002E64BB" w:rsidRPr="00456946" w:rsidRDefault="002E64BB" w:rsidP="002E64BB">
      <w:pPr>
        <w:pStyle w:val="NoSpacing"/>
        <w:ind w:firstLine="708"/>
        <w:rPr>
          <w:rStyle w:val="Codigo"/>
          <w:lang w:val="en-US"/>
        </w:rPr>
      </w:pPr>
      <w:proofErr w:type="gramStart"/>
      <w:r w:rsidRPr="002E64BB">
        <w:rPr>
          <w:rStyle w:val="Codigo"/>
          <w:lang w:val="en-US"/>
        </w:rPr>
        <w:t>void:</w:t>
      </w:r>
      <w:proofErr w:type="gramEnd"/>
      <w:r w:rsidRPr="002E64BB">
        <w:rPr>
          <w:rStyle w:val="Codigo"/>
          <w:lang w:val="en-US"/>
        </w:rPr>
        <w:t xml:space="preserve">target </w:t>
      </w:r>
      <w:r w:rsidRPr="002E64BB">
        <w:rPr>
          <w:rStyle w:val="Codigo"/>
          <w:lang w:val="en-US"/>
        </w:rPr>
        <w:tab/>
      </w:r>
      <w:r w:rsidRPr="002E64BB">
        <w:rPr>
          <w:rStyle w:val="Codigo"/>
          <w:lang w:val="en-US"/>
        </w:rPr>
        <w:tab/>
      </w:r>
      <w:r w:rsidRPr="00456946">
        <w:rPr>
          <w:rStyle w:val="Codigo"/>
          <w:lang w:val="en-US"/>
        </w:rPr>
        <w:t>:</w:t>
      </w:r>
      <w:r w:rsidR="00456946" w:rsidRPr="00456946">
        <w:rPr>
          <w:rStyle w:val="Codigo"/>
          <w:lang w:val="en-US"/>
        </w:rPr>
        <w:t>PingERLOD</w:t>
      </w:r>
      <w:r w:rsidRPr="002E64BB">
        <w:rPr>
          <w:rStyle w:val="Codigo"/>
          <w:lang w:val="en-US"/>
        </w:rPr>
        <w:t>;</w:t>
      </w:r>
    </w:p>
    <w:p w:rsidR="002E64BB" w:rsidRPr="00456946" w:rsidRDefault="002E64BB" w:rsidP="002E64BB">
      <w:pPr>
        <w:pStyle w:val="NoSpacing"/>
        <w:ind w:firstLine="708"/>
        <w:rPr>
          <w:rStyle w:val="Codigo"/>
          <w:lang w:val="en-US"/>
        </w:rPr>
      </w:pPr>
      <w:proofErr w:type="gramStart"/>
      <w:r w:rsidRPr="002E64BB">
        <w:rPr>
          <w:rStyle w:val="Codigo"/>
          <w:lang w:val="en-US"/>
        </w:rPr>
        <w:t>void:</w:t>
      </w:r>
      <w:proofErr w:type="gramEnd"/>
      <w:r w:rsidRPr="002E64BB">
        <w:rPr>
          <w:rStyle w:val="Codigo"/>
          <w:lang w:val="en-US"/>
        </w:rPr>
        <w:t xml:space="preserve">target </w:t>
      </w:r>
      <w:r w:rsidRPr="002E64BB">
        <w:rPr>
          <w:rStyle w:val="Codigo"/>
          <w:lang w:val="en-US"/>
        </w:rPr>
        <w:tab/>
      </w:r>
      <w:r w:rsidRPr="002E64BB">
        <w:rPr>
          <w:rStyle w:val="Codigo"/>
          <w:lang w:val="en-US"/>
        </w:rPr>
        <w:tab/>
        <w:t>:</w:t>
      </w:r>
      <w:r w:rsidR="00456946" w:rsidRPr="00456946">
        <w:rPr>
          <w:rStyle w:val="Codigo"/>
          <w:lang w:val="en-US"/>
        </w:rPr>
        <w:t>DBPedia</w:t>
      </w:r>
      <w:r w:rsidR="00456946">
        <w:rPr>
          <w:rStyle w:val="Codigo"/>
          <w:lang w:val="en-US"/>
        </w:rPr>
        <w:t>;</w:t>
      </w:r>
    </w:p>
    <w:p w:rsidR="002E64BB" w:rsidRPr="002E64BB" w:rsidRDefault="002E64BB" w:rsidP="002E64BB">
      <w:pPr>
        <w:pStyle w:val="NoSpacing"/>
        <w:ind w:firstLine="708"/>
        <w:rPr>
          <w:lang w:val="en-US"/>
        </w:rPr>
      </w:pPr>
    </w:p>
    <w:p w:rsidR="002E64BB" w:rsidRPr="002E64BB" w:rsidRDefault="002E64BB" w:rsidP="002E64BB">
      <w:pPr>
        <w:pStyle w:val="NoSpacing"/>
        <w:ind w:firstLine="0"/>
        <w:rPr>
          <w:rStyle w:val="Codigo"/>
          <w:lang w:val="en-US"/>
        </w:rPr>
      </w:pPr>
      <w:proofErr w:type="gramStart"/>
      <w:r w:rsidRPr="002E64BB">
        <w:rPr>
          <w:rStyle w:val="Codigo"/>
          <w:lang w:val="en-US"/>
        </w:rPr>
        <w:t>:PingERLOD</w:t>
      </w:r>
      <w:proofErr w:type="gramEnd"/>
      <w:r w:rsidRPr="002E64BB">
        <w:rPr>
          <w:rStyle w:val="Codigo"/>
          <w:lang w:val="en-US"/>
        </w:rPr>
        <w:t>_</w:t>
      </w:r>
      <w:r>
        <w:rPr>
          <w:rStyle w:val="Codigo"/>
          <w:lang w:val="en-US"/>
        </w:rPr>
        <w:t>Geonames</w:t>
      </w:r>
      <w:r w:rsidRPr="002E64BB">
        <w:rPr>
          <w:rStyle w:val="Codigo"/>
          <w:lang w:val="en-US"/>
        </w:rPr>
        <w:tab/>
      </w:r>
      <w:r w:rsidRPr="002E64BB">
        <w:rPr>
          <w:rStyle w:val="Codigo"/>
          <w:lang w:val="en-US"/>
        </w:rPr>
        <w:tab/>
        <w:t>a void:Linkset;</w:t>
      </w:r>
    </w:p>
    <w:p w:rsidR="002E64BB" w:rsidRPr="002E64BB" w:rsidRDefault="002E64BB" w:rsidP="002E64BB">
      <w:pPr>
        <w:pStyle w:val="NoSpacing"/>
        <w:ind w:firstLine="0"/>
        <w:rPr>
          <w:rStyle w:val="Codigo"/>
          <w:lang w:val="en-US"/>
        </w:rPr>
      </w:pPr>
      <w:r w:rsidRPr="002E64BB">
        <w:rPr>
          <w:rStyle w:val="Codigo"/>
          <w:lang w:val="en-US"/>
        </w:rPr>
        <w:tab/>
      </w:r>
      <w:proofErr w:type="gramStart"/>
      <w:r w:rsidRPr="002E64BB">
        <w:rPr>
          <w:rStyle w:val="Codigo"/>
          <w:lang w:val="en-US"/>
        </w:rPr>
        <w:t>void:</w:t>
      </w:r>
      <w:proofErr w:type="gramEnd"/>
      <w:r w:rsidRPr="002E64BB">
        <w:rPr>
          <w:rStyle w:val="Codigo"/>
          <w:lang w:val="en-US"/>
        </w:rPr>
        <w:t xml:space="preserve">linkPredicate </w:t>
      </w:r>
      <w:r w:rsidRPr="002E64BB">
        <w:rPr>
          <w:rStyle w:val="Codigo"/>
          <w:lang w:val="en-US"/>
        </w:rPr>
        <w:tab/>
        <w:t xml:space="preserve">owl:sameAs; </w:t>
      </w:r>
    </w:p>
    <w:p w:rsidR="002E64BB" w:rsidRPr="002E64BB" w:rsidRDefault="002E64BB" w:rsidP="002E64BB">
      <w:pPr>
        <w:pStyle w:val="NoSpacing"/>
        <w:ind w:firstLine="708"/>
        <w:rPr>
          <w:rStyle w:val="Codigo"/>
          <w:lang w:val="en-US"/>
        </w:rPr>
      </w:pPr>
      <w:proofErr w:type="gramStart"/>
      <w:r w:rsidRPr="002E64BB">
        <w:rPr>
          <w:rStyle w:val="Codigo"/>
          <w:lang w:val="en-US"/>
        </w:rPr>
        <w:t>void:</w:t>
      </w:r>
      <w:proofErr w:type="gramEnd"/>
      <w:r w:rsidRPr="002E64BB">
        <w:rPr>
          <w:rStyle w:val="Codigo"/>
          <w:lang w:val="en-US"/>
        </w:rPr>
        <w:t xml:space="preserve">linkPredicate </w:t>
      </w:r>
      <w:r w:rsidRPr="002E64BB">
        <w:rPr>
          <w:rStyle w:val="Codigo"/>
          <w:lang w:val="en-US"/>
        </w:rPr>
        <w:tab/>
        <w:t>PingER-ont:</w:t>
      </w:r>
      <w:r>
        <w:rPr>
          <w:rStyle w:val="Codigo"/>
          <w:lang w:val="en-US"/>
        </w:rPr>
        <w:t>Geonames</w:t>
      </w:r>
      <w:r w:rsidRPr="002E64BB">
        <w:rPr>
          <w:rStyle w:val="Codigo"/>
          <w:lang w:val="en-US"/>
        </w:rPr>
        <w:t>Link;</w:t>
      </w:r>
    </w:p>
    <w:p w:rsidR="002E64BB" w:rsidRPr="002E64BB" w:rsidRDefault="002E64BB" w:rsidP="002E64BB">
      <w:pPr>
        <w:pStyle w:val="NoSpacing"/>
        <w:ind w:firstLine="708"/>
        <w:rPr>
          <w:rStyle w:val="Codigo"/>
          <w:lang w:val="en-US"/>
        </w:rPr>
      </w:pPr>
      <w:proofErr w:type="gramStart"/>
      <w:r w:rsidRPr="002E64BB">
        <w:rPr>
          <w:rStyle w:val="Codigo"/>
          <w:lang w:val="en-US"/>
        </w:rPr>
        <w:t>void:</w:t>
      </w:r>
      <w:proofErr w:type="gramEnd"/>
      <w:r w:rsidRPr="002E64BB">
        <w:rPr>
          <w:rStyle w:val="Codigo"/>
          <w:lang w:val="en-US"/>
        </w:rPr>
        <w:t xml:space="preserve">target </w:t>
      </w:r>
      <w:r w:rsidRPr="002E64BB">
        <w:rPr>
          <w:rStyle w:val="Codigo"/>
          <w:lang w:val="en-US"/>
        </w:rPr>
        <w:tab/>
      </w:r>
      <w:r w:rsidRPr="002E64BB">
        <w:rPr>
          <w:rStyle w:val="Codigo"/>
          <w:lang w:val="en-US"/>
        </w:rPr>
        <w:tab/>
        <w:t>:</w:t>
      </w:r>
      <w:r w:rsidR="00456946" w:rsidRPr="002E64BB">
        <w:rPr>
          <w:rStyle w:val="Codigo"/>
          <w:lang w:val="en-US"/>
        </w:rPr>
        <w:t>PingERLOD</w:t>
      </w:r>
      <w:r w:rsidRPr="002E64BB">
        <w:rPr>
          <w:rStyle w:val="Codigo"/>
          <w:lang w:val="en-US"/>
        </w:rPr>
        <w:t>;</w:t>
      </w:r>
    </w:p>
    <w:p w:rsidR="002E64BB" w:rsidRPr="002E64BB" w:rsidRDefault="002E64BB" w:rsidP="002E64BB">
      <w:pPr>
        <w:pStyle w:val="NoSpacing"/>
        <w:ind w:firstLine="708"/>
        <w:rPr>
          <w:rStyle w:val="Codigo"/>
          <w:lang w:val="en-US"/>
        </w:rPr>
      </w:pPr>
      <w:proofErr w:type="gramStart"/>
      <w:r w:rsidRPr="002E64BB">
        <w:rPr>
          <w:rStyle w:val="Codigo"/>
          <w:lang w:val="en-US"/>
        </w:rPr>
        <w:t>void:</w:t>
      </w:r>
      <w:proofErr w:type="gramEnd"/>
      <w:r w:rsidRPr="002E64BB">
        <w:rPr>
          <w:rStyle w:val="Codigo"/>
          <w:lang w:val="en-US"/>
        </w:rPr>
        <w:t xml:space="preserve">target </w:t>
      </w:r>
      <w:r w:rsidRPr="002E64BB">
        <w:rPr>
          <w:rStyle w:val="Codigo"/>
          <w:lang w:val="en-US"/>
        </w:rPr>
        <w:tab/>
      </w:r>
      <w:r w:rsidRPr="002E64BB">
        <w:rPr>
          <w:rStyle w:val="Codigo"/>
          <w:lang w:val="en-US"/>
        </w:rPr>
        <w:tab/>
        <w:t>:</w:t>
      </w:r>
      <w:r w:rsidR="00456946">
        <w:rPr>
          <w:rStyle w:val="Codigo"/>
          <w:lang w:val="en-US"/>
        </w:rPr>
        <w:t>Geonames</w:t>
      </w:r>
      <w:r w:rsidRPr="002E64BB">
        <w:rPr>
          <w:rStyle w:val="Codigo"/>
          <w:lang w:val="en-US"/>
        </w:rPr>
        <w:t>;</w:t>
      </w:r>
    </w:p>
    <w:p w:rsidR="002E64BB" w:rsidRPr="002E64BB" w:rsidRDefault="002E64BB" w:rsidP="002E64BB">
      <w:pPr>
        <w:pStyle w:val="NoSpacing"/>
        <w:ind w:firstLine="708"/>
        <w:rPr>
          <w:lang w:val="en-US"/>
        </w:rPr>
      </w:pPr>
    </w:p>
    <w:p w:rsidR="002E64BB" w:rsidRPr="002E64BB" w:rsidRDefault="002E64BB" w:rsidP="002E64BB">
      <w:pPr>
        <w:pStyle w:val="NoSpacing"/>
        <w:ind w:firstLine="0"/>
        <w:rPr>
          <w:rStyle w:val="Codigo"/>
          <w:lang w:val="en-US"/>
        </w:rPr>
      </w:pPr>
      <w:proofErr w:type="gramStart"/>
      <w:r w:rsidRPr="002E64BB">
        <w:rPr>
          <w:rStyle w:val="Codigo"/>
          <w:lang w:val="en-US"/>
        </w:rPr>
        <w:t>:PingERLOD</w:t>
      </w:r>
      <w:proofErr w:type="gramEnd"/>
      <w:r w:rsidRPr="002E64BB">
        <w:rPr>
          <w:rStyle w:val="Codigo"/>
          <w:lang w:val="en-US"/>
        </w:rPr>
        <w:t>_Freebase</w:t>
      </w:r>
      <w:r w:rsidRPr="002E64BB">
        <w:rPr>
          <w:rStyle w:val="Codigo"/>
          <w:lang w:val="en-US"/>
        </w:rPr>
        <w:tab/>
      </w:r>
      <w:r w:rsidRPr="002E64BB">
        <w:rPr>
          <w:rStyle w:val="Codigo"/>
          <w:lang w:val="en-US"/>
        </w:rPr>
        <w:tab/>
        <w:t>a void:Linkset;</w:t>
      </w:r>
    </w:p>
    <w:p w:rsidR="002E64BB" w:rsidRPr="002E64BB" w:rsidRDefault="002E64BB" w:rsidP="002E64BB">
      <w:pPr>
        <w:pStyle w:val="NoSpacing"/>
        <w:ind w:firstLine="0"/>
        <w:rPr>
          <w:rStyle w:val="Codigo"/>
          <w:lang w:val="en-US"/>
        </w:rPr>
      </w:pPr>
      <w:r w:rsidRPr="002E64BB">
        <w:rPr>
          <w:rStyle w:val="Codigo"/>
          <w:lang w:val="en-US"/>
        </w:rPr>
        <w:tab/>
      </w:r>
      <w:proofErr w:type="gramStart"/>
      <w:r w:rsidRPr="002E64BB">
        <w:rPr>
          <w:rStyle w:val="Codigo"/>
          <w:lang w:val="en-US"/>
        </w:rPr>
        <w:t>void:</w:t>
      </w:r>
      <w:proofErr w:type="gramEnd"/>
      <w:r w:rsidRPr="002E64BB">
        <w:rPr>
          <w:rStyle w:val="Codigo"/>
          <w:lang w:val="en-US"/>
        </w:rPr>
        <w:t xml:space="preserve">linkPredicate </w:t>
      </w:r>
      <w:r w:rsidRPr="002E64BB">
        <w:rPr>
          <w:rStyle w:val="Codigo"/>
          <w:lang w:val="en-US"/>
        </w:rPr>
        <w:tab/>
        <w:t xml:space="preserve">owl:sameAs; </w:t>
      </w:r>
    </w:p>
    <w:p w:rsidR="002E64BB" w:rsidRPr="002E64BB" w:rsidRDefault="002E64BB" w:rsidP="002E64BB">
      <w:pPr>
        <w:pStyle w:val="NoSpacing"/>
        <w:ind w:firstLine="708"/>
        <w:rPr>
          <w:rStyle w:val="Codigo"/>
          <w:lang w:val="en-US"/>
        </w:rPr>
      </w:pPr>
      <w:proofErr w:type="gramStart"/>
      <w:r w:rsidRPr="002E64BB">
        <w:rPr>
          <w:rStyle w:val="Codigo"/>
          <w:lang w:val="en-US"/>
        </w:rPr>
        <w:t>void:</w:t>
      </w:r>
      <w:proofErr w:type="gramEnd"/>
      <w:r w:rsidRPr="002E64BB">
        <w:rPr>
          <w:rStyle w:val="Codigo"/>
          <w:lang w:val="en-US"/>
        </w:rPr>
        <w:t xml:space="preserve">linkPredicate </w:t>
      </w:r>
      <w:r w:rsidRPr="002E64BB">
        <w:rPr>
          <w:rStyle w:val="Codigo"/>
          <w:lang w:val="en-US"/>
        </w:rPr>
        <w:tab/>
        <w:t>PingER-ont:</w:t>
      </w:r>
      <w:r>
        <w:rPr>
          <w:rStyle w:val="Codigo"/>
          <w:lang w:val="en-US"/>
        </w:rPr>
        <w:t>Geonames</w:t>
      </w:r>
      <w:r w:rsidRPr="002E64BB">
        <w:rPr>
          <w:rStyle w:val="Codigo"/>
          <w:lang w:val="en-US"/>
        </w:rPr>
        <w:t>Link;</w:t>
      </w:r>
    </w:p>
    <w:p w:rsidR="002E64BB" w:rsidRPr="002E64BB" w:rsidRDefault="002E64BB" w:rsidP="002E64BB">
      <w:pPr>
        <w:pStyle w:val="NoSpacing"/>
        <w:ind w:firstLine="708"/>
        <w:rPr>
          <w:rStyle w:val="Codigo"/>
          <w:lang w:val="en-US"/>
        </w:rPr>
      </w:pPr>
      <w:proofErr w:type="gramStart"/>
      <w:r w:rsidRPr="002E64BB">
        <w:rPr>
          <w:rStyle w:val="Codigo"/>
          <w:lang w:val="en-US"/>
        </w:rPr>
        <w:t>void:</w:t>
      </w:r>
      <w:proofErr w:type="gramEnd"/>
      <w:r w:rsidRPr="002E64BB">
        <w:rPr>
          <w:rStyle w:val="Codigo"/>
          <w:lang w:val="en-US"/>
        </w:rPr>
        <w:t xml:space="preserve">target </w:t>
      </w:r>
      <w:r w:rsidRPr="002E64BB">
        <w:rPr>
          <w:rStyle w:val="Codigo"/>
          <w:lang w:val="en-US"/>
        </w:rPr>
        <w:tab/>
      </w:r>
      <w:r w:rsidRPr="002E64BB">
        <w:rPr>
          <w:rStyle w:val="Codigo"/>
          <w:lang w:val="en-US"/>
        </w:rPr>
        <w:tab/>
        <w:t>:</w:t>
      </w:r>
      <w:r w:rsidR="00456946" w:rsidRPr="002E64BB">
        <w:rPr>
          <w:rStyle w:val="Codigo"/>
          <w:lang w:val="en-US"/>
        </w:rPr>
        <w:t>PingERLOD</w:t>
      </w:r>
      <w:r w:rsidRPr="002E64BB">
        <w:rPr>
          <w:rStyle w:val="Codigo"/>
          <w:lang w:val="en-US"/>
        </w:rPr>
        <w:t>;</w:t>
      </w:r>
    </w:p>
    <w:p w:rsidR="002E64BB" w:rsidRPr="002E64BB" w:rsidRDefault="002E64BB" w:rsidP="002E64BB">
      <w:pPr>
        <w:pStyle w:val="NoSpacing"/>
        <w:ind w:firstLine="708"/>
        <w:rPr>
          <w:rStyle w:val="Codigo"/>
          <w:lang w:val="en-US"/>
        </w:rPr>
      </w:pPr>
      <w:proofErr w:type="gramStart"/>
      <w:r w:rsidRPr="002E64BB">
        <w:rPr>
          <w:rStyle w:val="Codigo"/>
          <w:lang w:val="en-US"/>
        </w:rPr>
        <w:t>void:</w:t>
      </w:r>
      <w:proofErr w:type="gramEnd"/>
      <w:r w:rsidRPr="002E64BB">
        <w:rPr>
          <w:rStyle w:val="Codigo"/>
          <w:lang w:val="en-US"/>
        </w:rPr>
        <w:t xml:space="preserve">target </w:t>
      </w:r>
      <w:r w:rsidRPr="002E64BB">
        <w:rPr>
          <w:rStyle w:val="Codigo"/>
          <w:lang w:val="en-US"/>
        </w:rPr>
        <w:tab/>
      </w:r>
      <w:r w:rsidRPr="002E64BB">
        <w:rPr>
          <w:rStyle w:val="Codigo"/>
          <w:lang w:val="en-US"/>
        </w:rPr>
        <w:tab/>
        <w:t>:</w:t>
      </w:r>
      <w:r w:rsidR="00456946">
        <w:rPr>
          <w:rStyle w:val="Codigo"/>
          <w:lang w:val="en-US"/>
        </w:rPr>
        <w:t>Geonames</w:t>
      </w:r>
      <w:r w:rsidRPr="002E64BB">
        <w:rPr>
          <w:rStyle w:val="Codigo"/>
          <w:lang w:val="en-US"/>
        </w:rPr>
        <w:t>;</w:t>
      </w:r>
    </w:p>
    <w:p w:rsidR="002E64BB" w:rsidRPr="00F063CE" w:rsidRDefault="00F063CE" w:rsidP="00456AF9">
      <w:pPr>
        <w:pStyle w:val="Secao"/>
        <w:numPr>
          <w:ilvl w:val="3"/>
          <w:numId w:val="4"/>
        </w:numPr>
        <w:spacing w:before="360" w:after="360"/>
        <w:rPr>
          <w:i/>
          <w:lang w:val="en-US"/>
        </w:rPr>
      </w:pPr>
      <w:bookmarkStart w:id="150" w:name="_Toc373787520"/>
      <w:r w:rsidRPr="00F063CE">
        <w:rPr>
          <w:i/>
          <w:lang w:val="en-US"/>
        </w:rPr>
        <w:t>SPARQL Service Description</w:t>
      </w:r>
      <w:bookmarkEnd w:id="150"/>
    </w:p>
    <w:p w:rsidR="008D693C" w:rsidRPr="008D693C" w:rsidRDefault="008D693C" w:rsidP="008D693C">
      <w:r>
        <w:t>SPARQL 1.1 Service Description</w:t>
      </w:r>
      <w:r>
        <w:rPr>
          <w:rStyle w:val="FootnoteReference"/>
        </w:rPr>
        <w:footnoteReference w:id="34"/>
      </w:r>
      <w:r w:rsidR="000A3CD3">
        <w:t xml:space="preserve"> </w:t>
      </w:r>
      <w:r>
        <w:t>é uma “Recomendação W3C” para tornar o SPARQL Endpoint mais informativo, permitindo que um cliente ou usuário final descubra detalhes importantes sobre o endpoint e o dataset. Tem objetivo de prover</w:t>
      </w:r>
      <w:r w:rsidRPr="00A916CA">
        <w:t xml:space="preserve"> descrições </w:t>
      </w:r>
      <w:r>
        <w:t xml:space="preserve">essencialmente para </w:t>
      </w:r>
      <w:r w:rsidRPr="00A916CA">
        <w:t>serem lidas por m</w:t>
      </w:r>
      <w:r>
        <w:t>áquina.</w:t>
      </w:r>
    </w:p>
    <w:p w:rsidR="00A916CA" w:rsidRPr="00A916CA" w:rsidRDefault="00A916CA" w:rsidP="00DB57D9">
      <w:r>
        <w:t xml:space="preserve">A descrição é feita em RDF e usa o vocabulário </w:t>
      </w:r>
      <w:r w:rsidRPr="0015449F">
        <w:rPr>
          <w:i/>
        </w:rPr>
        <w:t>Service Description</w:t>
      </w:r>
      <w:r w:rsidR="008D693C">
        <w:rPr>
          <w:rStyle w:val="FootnoteReference"/>
        </w:rPr>
        <w:footnoteReference w:id="35"/>
      </w:r>
      <w:r>
        <w:t xml:space="preserve">. Essas descrições são disponibilizadas através da URI do </w:t>
      </w:r>
      <w:r w:rsidR="0015449F">
        <w:t xml:space="preserve">SPARQL </w:t>
      </w:r>
      <w:r>
        <w:t xml:space="preserve">Endpoint e é retornada por padrão quando nenhuma query é especificada. </w:t>
      </w:r>
    </w:p>
    <w:p w:rsidR="008D693C" w:rsidRDefault="008D693C" w:rsidP="008D693C">
      <w:r>
        <w:t>Pela recomendação, serviços SPARQL disponibilizados via protocolo SPARQL devem retornar um documento RDF (RDF/XML normalmente, mas pode ser Turtle ou NTriples também).</w:t>
      </w:r>
    </w:p>
    <w:p w:rsidR="005E7438" w:rsidRPr="008D693C" w:rsidRDefault="008D693C" w:rsidP="00DB57D9">
      <w:r>
        <w:lastRenderedPageBreak/>
        <w:t>Adicionalmente, também é sugerido que se utilize</w:t>
      </w:r>
      <w:ins w:id="153" w:author="Revisor" w:date="2013-12-04T16:18:00Z">
        <w:r w:rsidR="00A05A23">
          <w:t>m</w:t>
        </w:r>
      </w:ins>
      <w:r>
        <w:t xml:space="preserve"> anotações RDFa</w:t>
      </w:r>
      <w:r>
        <w:rPr>
          <w:rStyle w:val="FootnoteReference"/>
        </w:rPr>
        <w:footnoteReference w:id="36"/>
      </w:r>
      <w:r>
        <w:t xml:space="preserve"> com vocabulários de </w:t>
      </w:r>
      <w:r w:rsidRPr="0049481C">
        <w:rPr>
          <w:i/>
        </w:rPr>
        <w:t>Service Description</w:t>
      </w:r>
      <w:r>
        <w:t xml:space="preserve"> na página HTML recebida pelo navegador ao </w:t>
      </w:r>
      <w:r w:rsidR="0049481C">
        <w:t>executar</w:t>
      </w:r>
      <w:r>
        <w:t xml:space="preserve"> um </w:t>
      </w:r>
      <w:r w:rsidR="0049481C">
        <w:t xml:space="preserve">HTTP </w:t>
      </w:r>
      <w:r>
        <w:t>GET na URI do SPARQL Endpoint.</w:t>
      </w:r>
    </w:p>
    <w:p w:rsidR="00FF688C" w:rsidRPr="00B14EEE" w:rsidRDefault="00FF688C" w:rsidP="00615080">
      <w:pPr>
        <w:pStyle w:val="Secao"/>
        <w:numPr>
          <w:ilvl w:val="2"/>
          <w:numId w:val="4"/>
        </w:numPr>
        <w:spacing w:before="360" w:after="360"/>
      </w:pPr>
      <w:bookmarkStart w:id="155" w:name="_Toc373787521"/>
      <w:r>
        <w:t xml:space="preserve">Consultas </w:t>
      </w:r>
      <w:r w:rsidRPr="00B14EEE">
        <w:t>SPARQL Federada</w:t>
      </w:r>
      <w:r>
        <w:t>s</w:t>
      </w:r>
      <w:bookmarkEnd w:id="155"/>
    </w:p>
    <w:p w:rsidR="00FF688C" w:rsidRDefault="00FF688C" w:rsidP="00FF688C">
      <w:r>
        <w:t xml:space="preserve">Consultas SPARQL Federadas são consultas executadas em mais de um SPARQL Endpoint ao mesmo tempo. São construtos extremamente úteis e poderosos capazes de realmente tratar a </w:t>
      </w:r>
      <w:del w:id="156" w:author="Revisor" w:date="2013-12-04T16:18:00Z">
        <w:r w:rsidDel="00A05A23">
          <w:delText xml:space="preserve">grande </w:delText>
        </w:r>
      </w:del>
      <w:commentRangeStart w:id="157"/>
      <w:r>
        <w:t>nuvem</w:t>
      </w:r>
      <w:commentRangeEnd w:id="157"/>
      <w:r w:rsidR="00A05A23">
        <w:rPr>
          <w:rStyle w:val="CommentReference"/>
        </w:rPr>
        <w:commentReference w:id="157"/>
      </w:r>
      <w:r>
        <w:t xml:space="preserve"> de LOD como um único gigante banco de dados RDF. Em outras palavras, é possível consumir dados de quaisquer fontes de dados RDF numa mesma consulta, simultaneamente</w:t>
      </w:r>
      <w:r w:rsidR="008F6FC8">
        <w:t xml:space="preserve"> (WORLD WIDE WEB CONSORTIUM, 2013b)</w:t>
      </w:r>
      <w:r>
        <w:t>.</w:t>
      </w:r>
    </w:p>
    <w:p w:rsidR="007526F4" w:rsidRDefault="007526F4" w:rsidP="005E7438">
      <w:pPr>
        <w:rPr>
          <w:rStyle w:val="CharNormal"/>
        </w:rPr>
      </w:pPr>
      <w:r>
        <w:t xml:space="preserve">SPARQL 1.1 implementa a palavra-chave </w:t>
      </w:r>
      <w:r>
        <w:rPr>
          <w:rStyle w:val="Codigo"/>
        </w:rPr>
        <w:t xml:space="preserve">service </w:t>
      </w:r>
      <w:r>
        <w:rPr>
          <w:rStyle w:val="CharNormal"/>
        </w:rPr>
        <w:t>a qual aponta para um Endpoint externo. Por exemplo, utilizando o</w:t>
      </w:r>
      <w:r w:rsidRPr="007526F4">
        <w:rPr>
          <w:rStyle w:val="CharNormal"/>
        </w:rPr>
        <w:t xml:space="preserve"> Endpoint do World Bank</w:t>
      </w:r>
      <w:r>
        <w:rPr>
          <w:rStyle w:val="FootnoteReference"/>
        </w:rPr>
        <w:footnoteReference w:id="37"/>
      </w:r>
      <w:r w:rsidRPr="007526F4">
        <w:rPr>
          <w:rStyle w:val="CharNormal"/>
        </w:rPr>
        <w:t xml:space="preserve">, </w:t>
      </w:r>
      <w:r>
        <w:rPr>
          <w:rStyle w:val="CharNormal"/>
        </w:rPr>
        <w:t>podemos utilizar</w:t>
      </w:r>
      <w:r w:rsidRPr="007526F4">
        <w:rPr>
          <w:rStyle w:val="CharNormal"/>
        </w:rPr>
        <w:t xml:space="preserve"> a DBPedia como um Endpoint externo na consulta federada para recuperar informações sobre a UFRJ</w:t>
      </w:r>
      <w:r>
        <w:rPr>
          <w:rStyle w:val="CharNormal"/>
        </w:rPr>
        <w:t xml:space="preserve"> (prefixo no Apêndice B)</w:t>
      </w:r>
      <w:r w:rsidRPr="007526F4">
        <w:rPr>
          <w:rStyle w:val="CharNormal"/>
        </w:rPr>
        <w:t>:</w:t>
      </w:r>
    </w:p>
    <w:p w:rsidR="007526F4" w:rsidRPr="00F919E8" w:rsidRDefault="007526F4" w:rsidP="007526F4">
      <w:pPr>
        <w:pStyle w:val="NoSpacing"/>
        <w:rPr>
          <w:rStyle w:val="Codigo"/>
          <w:lang w:val="en-US"/>
        </w:rPr>
      </w:pPr>
      <w:proofErr w:type="gramStart"/>
      <w:r w:rsidRPr="00F919E8">
        <w:rPr>
          <w:rStyle w:val="Codigo"/>
          <w:lang w:val="en-US"/>
        </w:rPr>
        <w:t>select</w:t>
      </w:r>
      <w:proofErr w:type="gramEnd"/>
      <w:r w:rsidRPr="00F919E8">
        <w:rPr>
          <w:rStyle w:val="Codigo"/>
          <w:lang w:val="en-US"/>
        </w:rPr>
        <w:t xml:space="preserve"> * where {</w:t>
      </w:r>
    </w:p>
    <w:p w:rsidR="007526F4" w:rsidRPr="00F919E8" w:rsidRDefault="007526F4" w:rsidP="007526F4">
      <w:pPr>
        <w:pStyle w:val="NoSpacing"/>
        <w:rPr>
          <w:rStyle w:val="Codigo"/>
          <w:lang w:val="en-US"/>
        </w:rPr>
      </w:pPr>
      <w:r w:rsidRPr="007526F4">
        <w:rPr>
          <w:rStyle w:val="Codigo"/>
          <w:lang w:val="en-US"/>
        </w:rPr>
        <w:t xml:space="preserve">    SERVICE &lt;http://dbpedia.org/sparql&gt; {</w:t>
      </w:r>
    </w:p>
    <w:p w:rsidR="007526F4" w:rsidRPr="007526F4" w:rsidRDefault="007526F4" w:rsidP="007526F4">
      <w:pPr>
        <w:pStyle w:val="NoSpacing"/>
        <w:rPr>
          <w:rStyle w:val="Codigo"/>
        </w:rPr>
      </w:pPr>
      <w:r w:rsidRPr="00F919E8">
        <w:rPr>
          <w:rStyle w:val="Codigo"/>
          <w:lang w:val="en-US"/>
        </w:rPr>
        <w:t xml:space="preserve">       </w:t>
      </w:r>
      <w:r w:rsidRPr="007526F4">
        <w:rPr>
          <w:rStyle w:val="Codigo"/>
        </w:rPr>
        <w:t>&lt;dbp-rsrc:Federal_University_of_Rio_de_Janeiro&gt; ?b ?c</w:t>
      </w:r>
    </w:p>
    <w:p w:rsidR="007526F4" w:rsidRPr="007526F4" w:rsidRDefault="007526F4" w:rsidP="007526F4">
      <w:pPr>
        <w:pStyle w:val="NoSpacing"/>
        <w:rPr>
          <w:rStyle w:val="Codigo"/>
        </w:rPr>
      </w:pPr>
      <w:r w:rsidRPr="007526F4">
        <w:rPr>
          <w:rStyle w:val="Codigo"/>
        </w:rPr>
        <w:t xml:space="preserve">    }</w:t>
      </w:r>
    </w:p>
    <w:p w:rsidR="007526F4" w:rsidRPr="007526F4" w:rsidRDefault="007526F4" w:rsidP="007526F4">
      <w:pPr>
        <w:pStyle w:val="NoSpacing"/>
        <w:rPr>
          <w:rStyle w:val="Codigo"/>
        </w:rPr>
      </w:pPr>
      <w:r w:rsidRPr="007526F4">
        <w:rPr>
          <w:rStyle w:val="Codigo"/>
        </w:rPr>
        <w:t>}</w:t>
      </w:r>
    </w:p>
    <w:p w:rsidR="007526F4" w:rsidRPr="007526F4" w:rsidRDefault="007526F4" w:rsidP="007526F4">
      <w:pPr>
        <w:pStyle w:val="NoSpacing"/>
        <w:rPr>
          <w:rStyle w:val="Codigo"/>
        </w:rPr>
      </w:pPr>
      <w:r w:rsidRPr="007526F4">
        <w:rPr>
          <w:rStyle w:val="Codigo"/>
        </w:rPr>
        <w:t>limit 10</w:t>
      </w:r>
    </w:p>
    <w:p w:rsidR="007526F4" w:rsidRDefault="007526F4" w:rsidP="005E7438">
      <w:pPr>
        <w:rPr>
          <w:rStyle w:val="CharNormal"/>
        </w:rPr>
      </w:pPr>
      <w:r>
        <w:rPr>
          <w:rStyle w:val="CharNormal"/>
        </w:rPr>
        <w:t>Assim, podemos mesclar informações específicas do World Bank com informações da DBPedia.</w:t>
      </w:r>
    </w:p>
    <w:p w:rsidR="005E7438" w:rsidRPr="00FF688C" w:rsidRDefault="00FF688C" w:rsidP="005E7438">
      <w:r>
        <w:t xml:space="preserve">Infelizmente, ainda existem muitas limitações principalmente no tempo levado para executar as queries. </w:t>
      </w:r>
      <w:r w:rsidRPr="00456269">
        <w:t xml:space="preserve">O Apêndice E mostra </w:t>
      </w:r>
      <w:r>
        <w:t xml:space="preserve">um exemplo de Query Federada aplicado ao projeto PinER LOD que demorou mais de 3 horas para retornar o resultado até que o processo foi cancelado. Apesar de já existirem pesquisas </w:t>
      </w:r>
      <w:r w:rsidR="00456269">
        <w:t>focadas em</w:t>
      </w:r>
      <w:r>
        <w:t xml:space="preserve"> otimizar esse tipo de query</w:t>
      </w:r>
      <w:r w:rsidR="008173C2">
        <w:t xml:space="preserve">, </w:t>
      </w:r>
      <w:r>
        <w:t>claramente precisa</w:t>
      </w:r>
      <w:r w:rsidR="008E4039">
        <w:t xml:space="preserve"> ainda</w:t>
      </w:r>
      <w:r>
        <w:t xml:space="preserve"> de mais investimento para desenvolver a tecnologia</w:t>
      </w:r>
      <w:r w:rsidR="008173C2">
        <w:t xml:space="preserve"> (ARAÚJO, 2012)</w:t>
      </w:r>
      <w:r>
        <w:t>.</w:t>
      </w:r>
    </w:p>
    <w:p w:rsidR="00FD75FA" w:rsidRDefault="00FD75FA" w:rsidP="00E24F8F">
      <w:pPr>
        <w:pStyle w:val="Secao"/>
        <w:spacing w:before="360" w:after="360"/>
      </w:pPr>
      <w:bookmarkStart w:id="158" w:name="_Toc373787522"/>
      <w:commentRangeStart w:id="159"/>
      <w:r w:rsidRPr="00A63F51">
        <w:t xml:space="preserve">Linked </w:t>
      </w:r>
      <w:r>
        <w:t>Open Data</w:t>
      </w:r>
      <w:bookmarkEnd w:id="158"/>
      <w:commentRangeEnd w:id="159"/>
      <w:r w:rsidR="00A05A23">
        <w:rPr>
          <w:rStyle w:val="CommentReference"/>
          <w:rFonts w:eastAsiaTheme="minorEastAsia" w:cstheme="minorBidi"/>
          <w:bCs w:val="0"/>
        </w:rPr>
        <w:commentReference w:id="159"/>
      </w:r>
    </w:p>
    <w:p w:rsidR="00FD75FA" w:rsidRDefault="00FD75FA" w:rsidP="00F20FC3">
      <w:pPr>
        <w:pStyle w:val="Secao"/>
        <w:numPr>
          <w:ilvl w:val="2"/>
          <w:numId w:val="4"/>
        </w:numPr>
        <w:spacing w:before="360" w:after="360"/>
      </w:pPr>
      <w:bookmarkStart w:id="160" w:name="_Toc373787523"/>
      <w:r>
        <w:t>Visão Geral</w:t>
      </w:r>
      <w:bookmarkEnd w:id="160"/>
    </w:p>
    <w:p w:rsidR="00FD75FA" w:rsidRDefault="00FD75FA" w:rsidP="00FD75FA">
      <w:pPr>
        <w:pStyle w:val="CitacoesLongas"/>
      </w:pPr>
      <w:r>
        <w:t xml:space="preserve">A Web Semântica não é apenas para colocar dados na web. É para fazer links de modo que uma pessoa ou máquina possa explorar a web de dados. Com dados </w:t>
      </w:r>
      <w:r>
        <w:lastRenderedPageBreak/>
        <w:t>ligados, quando você tem um pouco de determinada coisa, você pode encontrar muito</w:t>
      </w:r>
      <w:r w:rsidR="00D9543C">
        <w:t xml:space="preserve"> mais relacionado a essa coisa.</w:t>
      </w:r>
    </w:p>
    <w:p w:rsidR="00FD75FA" w:rsidRPr="001B7EC1" w:rsidRDefault="00D9543C" w:rsidP="00FD75FA">
      <w:pPr>
        <w:pStyle w:val="CitacoesLongas"/>
      </w:pPr>
      <w:r>
        <w:t>(</w:t>
      </w:r>
      <w:r w:rsidRPr="001B7EC1">
        <w:t>BERNERS-LEE, 2009)</w:t>
      </w:r>
    </w:p>
    <w:p w:rsidR="00D9543C" w:rsidRPr="00D10FFF" w:rsidRDefault="00D9543C" w:rsidP="00FD75FA">
      <w:pPr>
        <w:pStyle w:val="CitacoesLongas"/>
      </w:pPr>
    </w:p>
    <w:p w:rsidR="00FD75FA" w:rsidRDefault="00FD75FA" w:rsidP="00FD75FA">
      <w:r>
        <w:t xml:space="preserve">Com um presunçoso objetivo de criar um banco de dados global de proporções gigantescas que só a web poderia dar, Tim Barners-Lee conceituou o </w:t>
      </w:r>
      <w:r w:rsidRPr="001277F4">
        <w:rPr>
          <w:i/>
        </w:rPr>
        <w:t>Giant Global Graph</w:t>
      </w:r>
      <w:r>
        <w:t xml:space="preserve"> (GGG), com uma visão genérica de um modelo semântico de uma web de dados focada em conectividade entre dados</w:t>
      </w:r>
      <w:r w:rsidR="00D9543C">
        <w:t xml:space="preserve"> (WEB NEXT, 2007)</w:t>
      </w:r>
      <w:r>
        <w:t xml:space="preserve">. </w:t>
      </w:r>
    </w:p>
    <w:p w:rsidR="00FD75FA" w:rsidRDefault="00FD75FA" w:rsidP="00FD75FA">
      <w:r>
        <w:t>Pode</w:t>
      </w:r>
      <w:r w:rsidR="005349A5">
        <w:t xml:space="preserve">mos reunir </w:t>
      </w:r>
      <w:del w:id="161" w:author="Revisor" w:date="2013-12-04T16:20:00Z">
        <w:r w:rsidR="005349A5" w:rsidDel="00A05A23">
          <w:delText>toda essa ideologia</w:delText>
        </w:r>
      </w:del>
      <w:ins w:id="162" w:author="Revisor" w:date="2013-12-04T16:20:00Z">
        <w:r w:rsidR="00A05A23">
          <w:t xml:space="preserve">essa abordagem </w:t>
        </w:r>
      </w:ins>
      <w:r w:rsidR="005349A5">
        <w:t>,</w:t>
      </w:r>
      <w:r>
        <w:t xml:space="preserve"> os conceitos e fundamentos da Web Semântica estudados até agora e </w:t>
      </w:r>
      <w:ins w:id="163" w:author="Revisor" w:date="2013-12-04T16:21:00Z">
        <w:r w:rsidR="00A05A23">
          <w:t>discutir com maior profundidade</w:t>
        </w:r>
      </w:ins>
      <w:del w:id="164" w:author="Revisor" w:date="2013-12-04T16:21:00Z">
        <w:r w:rsidDel="00A05A23">
          <w:delText>introduzir</w:delText>
        </w:r>
      </w:del>
      <w:r>
        <w:t xml:space="preserve"> o conceito que resume o objetivo: Dados Abertos Interligados ou </w:t>
      </w:r>
      <w:r w:rsidRPr="00DE2571">
        <w:rPr>
          <w:i/>
        </w:rPr>
        <w:t>Linked Open Data</w:t>
      </w:r>
      <w:r>
        <w:t xml:space="preserve"> (LOD). </w:t>
      </w:r>
      <w:commentRangeStart w:id="165"/>
      <w:del w:id="166" w:author="Revisor" w:date="2013-12-04T16:21:00Z">
        <w:r w:rsidDel="00A05A23">
          <w:delText>Maria Luiza</w:delText>
        </w:r>
        <w:r w:rsidR="00A9792F" w:rsidDel="00A05A23">
          <w:delText xml:space="preserve"> Campos (2013)</w:delText>
        </w:r>
      </w:del>
      <w:commentRangeEnd w:id="165"/>
      <w:r w:rsidR="00A05A23">
        <w:rPr>
          <w:rStyle w:val="CommentReference"/>
        </w:rPr>
        <w:commentReference w:id="165"/>
      </w:r>
      <w:del w:id="167" w:author="Revisor" w:date="2013-12-04T16:21:00Z">
        <w:r w:rsidDel="00A05A23">
          <w:delText xml:space="preserve"> descreve </w:delText>
        </w:r>
      </w:del>
      <w:r>
        <w:t xml:space="preserve">LOD </w:t>
      </w:r>
      <w:ins w:id="168" w:author="Revisor" w:date="2013-12-04T16:21:00Z">
        <w:r w:rsidR="00A05A23">
          <w:t xml:space="preserve">pode ser visto </w:t>
        </w:r>
      </w:ins>
      <w:r>
        <w:t>como uma “nova” maneira de publicar e consumir dados</w:t>
      </w:r>
      <w:ins w:id="169" w:author="Revisor" w:date="2013-12-04T16:21:00Z">
        <w:r w:rsidR="00A05A23">
          <w:t>, considerando, em especial:</w:t>
        </w:r>
      </w:ins>
      <w:del w:id="170" w:author="Revisor" w:date="2013-12-04T16:21:00Z">
        <w:r w:rsidDel="00A05A23">
          <w:delText xml:space="preserve">. </w:delText>
        </w:r>
      </w:del>
      <w:del w:id="171" w:author="Revisor" w:date="2013-12-04T16:22:00Z">
        <w:r w:rsidDel="00A05A23">
          <w:delText>El</w:delText>
        </w:r>
        <w:r w:rsidR="00B71E52" w:rsidDel="00A05A23">
          <w:delText>a enfatiza os seguintes aspectos:</w:delText>
        </w:r>
      </w:del>
      <w:ins w:id="172" w:author="Revisor" w:date="2013-12-04T16:22:00Z">
        <w:r w:rsidR="00A05A23">
          <w:t xml:space="preserve"> </w:t>
        </w:r>
      </w:ins>
    </w:p>
    <w:p w:rsidR="00FD75FA" w:rsidRDefault="00FD75FA" w:rsidP="00FD75FA">
      <w:pPr>
        <w:pStyle w:val="ListParagraph"/>
        <w:rPr>
          <w:lang w:val="pt-BR"/>
        </w:rPr>
      </w:pPr>
      <w:r w:rsidRPr="0023557C">
        <w:rPr>
          <w:lang w:val="pt-BR"/>
        </w:rPr>
        <w:t>Poder das ligações tipadas</w:t>
      </w:r>
      <w:r>
        <w:rPr>
          <w:lang w:val="pt-BR"/>
        </w:rPr>
        <w:t>. I</w:t>
      </w:r>
      <w:r w:rsidRPr="0023557C">
        <w:rPr>
          <w:lang w:val="pt-BR"/>
        </w:rPr>
        <w:t xml:space="preserve">sto é, com semântica expressiva e classificação embutida; </w:t>
      </w:r>
    </w:p>
    <w:p w:rsidR="00FD75FA" w:rsidRPr="00D74680" w:rsidRDefault="00FD75FA" w:rsidP="00FD75FA">
      <w:pPr>
        <w:pStyle w:val="ListParagraph"/>
        <w:rPr>
          <w:lang w:val="pt-BR"/>
        </w:rPr>
      </w:pPr>
      <w:r w:rsidRPr="00D74680">
        <w:rPr>
          <w:lang w:val="pt-BR"/>
        </w:rPr>
        <w:t xml:space="preserve">Poder dos dados </w:t>
      </w:r>
      <w:r>
        <w:rPr>
          <w:lang w:val="pt-BR"/>
        </w:rPr>
        <w:t>abertos</w:t>
      </w:r>
      <w:r w:rsidRPr="00D74680">
        <w:rPr>
          <w:lang w:val="pt-BR"/>
        </w:rPr>
        <w:t>. Os dados devem ser publicados de uma maneira de fácil acesso, pública, livre de licenças, patentes, copyright, etc.</w:t>
      </w:r>
      <w:r w:rsidR="005349A5">
        <w:rPr>
          <w:lang w:val="pt-BR"/>
        </w:rPr>
        <w:t>;</w:t>
      </w:r>
    </w:p>
    <w:p w:rsidR="00FD75FA" w:rsidRPr="00467EB8" w:rsidRDefault="00FD75FA" w:rsidP="00FD75FA">
      <w:pPr>
        <w:pStyle w:val="ListParagraph"/>
        <w:rPr>
          <w:i/>
          <w:lang w:val="pt-BR"/>
        </w:rPr>
      </w:pPr>
      <w:r w:rsidRPr="0023557C">
        <w:rPr>
          <w:lang w:val="pt-BR"/>
        </w:rPr>
        <w:t xml:space="preserve">Poder da colaboração. Se os dados estiverem abertos e facilmente acessíveis, poderão ser úteis para um número bem significativo de pessoas. Além disso, </w:t>
      </w:r>
      <w:r>
        <w:rPr>
          <w:lang w:val="pt-BR"/>
        </w:rPr>
        <w:t xml:space="preserve">favorece aplicações e novas ideias de </w:t>
      </w:r>
      <w:r w:rsidRPr="00467EB8">
        <w:rPr>
          <w:i/>
          <w:lang w:val="pt-BR"/>
        </w:rPr>
        <w:t>mashups</w:t>
      </w:r>
      <w:r>
        <w:rPr>
          <w:i/>
          <w:lang w:val="pt-BR"/>
        </w:rPr>
        <w:t xml:space="preserve"> </w:t>
      </w:r>
      <w:r>
        <w:rPr>
          <w:lang w:val="pt-BR"/>
        </w:rPr>
        <w:t>(explicado na próxima subseção);</w:t>
      </w:r>
    </w:p>
    <w:p w:rsidR="00FD75FA" w:rsidRDefault="00FD75FA" w:rsidP="00FD75FA">
      <w:pPr>
        <w:pStyle w:val="ListParagraph"/>
        <w:rPr>
          <w:lang w:val="pt-BR"/>
        </w:rPr>
      </w:pPr>
      <w:r w:rsidRPr="0023557C">
        <w:rPr>
          <w:lang w:val="pt-BR"/>
        </w:rPr>
        <w:t>Os consumidores dos dados podem também ser publicadores;</w:t>
      </w:r>
    </w:p>
    <w:p w:rsidR="00FD75FA" w:rsidRPr="0023557C" w:rsidRDefault="00FD75FA" w:rsidP="00FD75FA">
      <w:pPr>
        <w:pStyle w:val="ListParagraph"/>
        <w:rPr>
          <w:lang w:val="pt-BR"/>
        </w:rPr>
      </w:pPr>
      <w:r w:rsidRPr="0023557C">
        <w:rPr>
          <w:lang w:val="pt-BR"/>
        </w:rPr>
        <w:t>Dados potencialmente “ligáveis” são gerados a todo instante;</w:t>
      </w:r>
    </w:p>
    <w:p w:rsidR="00FD75FA" w:rsidRDefault="00FD75FA" w:rsidP="00FD75FA">
      <w:pPr>
        <w:pStyle w:val="ListParagraph"/>
        <w:rPr>
          <w:lang w:val="pt-BR"/>
        </w:rPr>
      </w:pPr>
      <w:r w:rsidRPr="0023557C">
        <w:rPr>
          <w:lang w:val="pt-BR"/>
        </w:rPr>
        <w:t xml:space="preserve">Pelo avanço tecnológico dos sensores, </w:t>
      </w:r>
      <w:r>
        <w:rPr>
          <w:lang w:val="pt-BR"/>
        </w:rPr>
        <w:t>abriu-se todo um novo leque de possibilidades de “coisas”</w:t>
      </w:r>
      <w:r w:rsidRPr="0023557C">
        <w:rPr>
          <w:lang w:val="pt-BR"/>
        </w:rPr>
        <w:t xml:space="preserve"> </w:t>
      </w:r>
      <w:r>
        <w:rPr>
          <w:lang w:val="pt-BR"/>
        </w:rPr>
        <w:t>do mundo real que podem ser significativamente representadas virtualmente no computador e consequentemente interligadas. Em outras palavras, pode-se relaxadamente afirmar que, daqui a não muito, será possível interligar e interoperar qualquer coisa no mundo, de qualquer natureza, formando uma grande “Web das Coisas”</w:t>
      </w:r>
      <w:r w:rsidR="005349A5">
        <w:rPr>
          <w:lang w:val="pt-BR"/>
        </w:rPr>
        <w:t xml:space="preserve"> (</w:t>
      </w:r>
      <w:r w:rsidR="005349A5" w:rsidRPr="005349A5">
        <w:rPr>
          <w:lang w:val="pt-BR"/>
        </w:rPr>
        <w:t>GUINARD; TRIFA</w:t>
      </w:r>
      <w:r w:rsidR="005349A5">
        <w:rPr>
          <w:lang w:val="pt-BR"/>
        </w:rPr>
        <w:t>, 2009)</w:t>
      </w:r>
      <w:r>
        <w:rPr>
          <w:lang w:val="pt-BR"/>
        </w:rPr>
        <w:t>.</w:t>
      </w:r>
    </w:p>
    <w:p w:rsidR="00FD75FA" w:rsidRPr="0023557C" w:rsidRDefault="00FD75FA" w:rsidP="00FD75FA">
      <w:pPr>
        <w:pStyle w:val="ListParagraph"/>
        <w:rPr>
          <w:lang w:val="pt-BR"/>
        </w:rPr>
      </w:pPr>
      <w:r w:rsidRPr="0023557C">
        <w:rPr>
          <w:lang w:val="pt-BR"/>
        </w:rPr>
        <w:t>Processamento dos dados por computadores, tornando o próprio computador capaz de gerar informação através de inferências;</w:t>
      </w:r>
    </w:p>
    <w:p w:rsidR="00FD75FA" w:rsidRPr="0023557C" w:rsidRDefault="00FD75FA" w:rsidP="00FD75FA">
      <w:pPr>
        <w:pStyle w:val="ListParagraph"/>
        <w:rPr>
          <w:lang w:val="pt-BR"/>
        </w:rPr>
      </w:pPr>
      <w:r w:rsidRPr="0023557C">
        <w:rPr>
          <w:lang w:val="pt-BR"/>
        </w:rPr>
        <w:t>Exploração de dados e metadados</w:t>
      </w:r>
      <w:ins w:id="173" w:author="Revisor" w:date="2013-12-04T16:23:00Z">
        <w:r w:rsidR="00A05A23">
          <w:rPr>
            <w:lang w:val="pt-BR"/>
          </w:rPr>
          <w:t xml:space="preserve"> de forma uniforme</w:t>
        </w:r>
      </w:ins>
      <w:r w:rsidRPr="0023557C">
        <w:rPr>
          <w:lang w:val="pt-BR"/>
        </w:rPr>
        <w:t>;</w:t>
      </w:r>
    </w:p>
    <w:p w:rsidR="00FD75FA" w:rsidRPr="00D74680" w:rsidRDefault="00FD75FA" w:rsidP="00FD75FA">
      <w:pPr>
        <w:pStyle w:val="ListParagraph"/>
        <w:rPr>
          <w:lang w:val="pt-BR"/>
        </w:rPr>
      </w:pPr>
      <w:r w:rsidRPr="0023557C">
        <w:rPr>
          <w:lang w:val="pt-BR"/>
        </w:rPr>
        <w:t>Navegação,</w:t>
      </w:r>
      <w:r w:rsidR="00C6121A">
        <w:rPr>
          <w:lang w:val="pt-BR"/>
        </w:rPr>
        <w:t xml:space="preserve"> </w:t>
      </w:r>
      <w:r w:rsidRPr="0023557C">
        <w:rPr>
          <w:lang w:val="pt-BR"/>
        </w:rPr>
        <w:t xml:space="preserve">busca e consultas </w:t>
      </w:r>
      <w:ins w:id="174" w:author="Revisor" w:date="2013-12-04T16:23:00Z">
        <w:r w:rsidR="00A05A23">
          <w:rPr>
            <w:lang w:val="pt-BR"/>
          </w:rPr>
          <w:t>podem ser utilizadas, tirando-se vantagem do melhor dessas tr</w:t>
        </w:r>
      </w:ins>
      <w:ins w:id="175" w:author="Revisor" w:date="2013-12-04T16:24:00Z">
        <w:r w:rsidR="00A05A23">
          <w:rPr>
            <w:lang w:val="pt-BR"/>
          </w:rPr>
          <w:t xml:space="preserve">ês formas de acesso </w:t>
        </w:r>
      </w:ins>
      <w:r w:rsidRPr="0023557C">
        <w:rPr>
          <w:lang w:val="pt-BR"/>
        </w:rPr>
        <w:t>na web.</w:t>
      </w:r>
    </w:p>
    <w:p w:rsidR="00FD75FA" w:rsidRDefault="00FD75FA" w:rsidP="00FD75FA">
      <w:r>
        <w:t xml:space="preserve">No cenário atual de utilização e aderência ao LOD encontramos campos de domínio altamente diversificados. Por exemplo, existem várias iniciativas de governo de países ao </w:t>
      </w:r>
      <w:r>
        <w:lastRenderedPageBreak/>
        <w:t>redor do mundo</w:t>
      </w:r>
      <w:r w:rsidR="005349A5">
        <w:t>, inclusive no Brasil,</w:t>
      </w:r>
      <w:r>
        <w:t xml:space="preserve"> investindo nesta área de modo a abrir e ligar seus dados. Instituições privadas como New York Times, BBC e Globo também estão utilizando essas tecnologias. Os dados em LOD ainda são de predomínio do ambiente acadêmico, destacando-se os dados de ciência biomédica. O grau de amadurecimento da comunidade está cada vez maior o que motiva o estudo dessa recente e crescente área. As tecnologias e ferramentas estão em constante pesquisa e desenvolvimento de modo </w:t>
      </w:r>
      <w:r w:rsidR="005349A5">
        <w:t>que</w:t>
      </w:r>
      <w:r>
        <w:t xml:space="preserve"> evolu</w:t>
      </w:r>
      <w:r w:rsidR="005349A5">
        <w:t>em</w:t>
      </w:r>
      <w:r>
        <w:t xml:space="preserve"> e trazem mais usuários. Entretanto, ainda é necessário mais investimento expressivo de iniciativas privadas para alavancar as tecnologias de LOD. </w:t>
      </w:r>
    </w:p>
    <w:p w:rsidR="00FD75FA" w:rsidRDefault="00D9543C" w:rsidP="00FD75FA">
      <w:pPr>
        <w:rPr>
          <w:color w:val="FF0000"/>
        </w:rPr>
      </w:pPr>
      <w:r>
        <w:t>O diagrama da nuvem de LOD (Lod Cloud)</w:t>
      </w:r>
      <w:r>
        <w:rPr>
          <w:rStyle w:val="FootnoteReference"/>
        </w:rPr>
        <w:footnoteReference w:id="38"/>
      </w:r>
      <w:r>
        <w:t xml:space="preserve"> </w:t>
      </w:r>
      <w:r w:rsidR="00FD75FA">
        <w:t>é uma aplicação que desenha um grafo com muitos dos bancos de dados em RDF mais expressivos existentes. Existem versões do diagrama desde 2007 até 2011, possibilitando analisar visualmente como (quantitativa e qualitativamente) os bancos de dados em</w:t>
      </w:r>
      <w:r>
        <w:t xml:space="preserve"> RDF evoluíram na Web de Dados</w:t>
      </w:r>
      <w:r w:rsidR="00FD75FA">
        <w:t>.</w:t>
      </w:r>
    </w:p>
    <w:p w:rsidR="00722723" w:rsidRDefault="00722723" w:rsidP="00722723">
      <w:pPr>
        <w:keepNext/>
        <w:ind w:firstLine="0"/>
      </w:pPr>
      <w:r>
        <w:rPr>
          <w:noProof/>
          <w:lang w:val="en-US" w:eastAsia="en-US"/>
        </w:rPr>
        <w:drawing>
          <wp:inline distT="0" distB="0" distL="0" distR="0" wp14:anchorId="303DFD2B" wp14:editId="55263821">
            <wp:extent cx="5760085" cy="379857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d-cloud_color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rsidR="00722723" w:rsidRPr="009B01EC" w:rsidRDefault="00722723" w:rsidP="00722723">
      <w:pPr>
        <w:pStyle w:val="LegendaFigura"/>
        <w:spacing w:after="360"/>
      </w:pPr>
      <w:bookmarkStart w:id="177" w:name="_Toc373848909"/>
      <w:r w:rsidRPr="009B01EC">
        <w:t xml:space="preserve">Figura </w:t>
      </w:r>
      <w:r>
        <w:fldChar w:fldCharType="begin"/>
      </w:r>
      <w:r w:rsidRPr="009B01EC">
        <w:instrText xml:space="preserve"> SEQ Figura \* ARABIC </w:instrText>
      </w:r>
      <w:r>
        <w:fldChar w:fldCharType="separate"/>
      </w:r>
      <w:r w:rsidR="0088310F">
        <w:rPr>
          <w:noProof/>
        </w:rPr>
        <w:t>3</w:t>
      </w:r>
      <w:r>
        <w:fldChar w:fldCharType="end"/>
      </w:r>
      <w:r w:rsidRPr="009B01EC">
        <w:t xml:space="preserve"> </w:t>
      </w:r>
      <w:r w:rsidR="009B01EC" w:rsidRPr="009B01EC">
        <w:t>–</w:t>
      </w:r>
      <w:r w:rsidRPr="009B01EC">
        <w:t xml:space="preserve"> </w:t>
      </w:r>
      <w:r w:rsidR="009B01EC" w:rsidRPr="009B01EC">
        <w:t>Diagrama da nuvem de Linked Open Data, por</w:t>
      </w:r>
      <w:r w:rsidRPr="009B01EC">
        <w:t xml:space="preserve"> Ric</w:t>
      </w:r>
      <w:r w:rsidR="009B01EC" w:rsidRPr="009B01EC">
        <w:t xml:space="preserve">hard Cyganiak </w:t>
      </w:r>
      <w:r w:rsidR="005349A5">
        <w:t>e</w:t>
      </w:r>
      <w:r w:rsidR="009B01EC" w:rsidRPr="009B01EC">
        <w:t xml:space="preserve"> Anja Jentzsch</w:t>
      </w:r>
      <w:bookmarkEnd w:id="177"/>
    </w:p>
    <w:p w:rsidR="00FD75FA" w:rsidRPr="00467EB8" w:rsidRDefault="00FD75FA" w:rsidP="00F20FC3">
      <w:pPr>
        <w:pStyle w:val="Secao"/>
        <w:numPr>
          <w:ilvl w:val="2"/>
          <w:numId w:val="4"/>
        </w:numPr>
        <w:spacing w:before="360" w:after="360"/>
        <w:rPr>
          <w:i/>
        </w:rPr>
      </w:pPr>
      <w:r w:rsidRPr="009B01EC">
        <w:t xml:space="preserve"> </w:t>
      </w:r>
      <w:bookmarkStart w:id="178" w:name="_Toc373787524"/>
      <w:r w:rsidRPr="00467EB8">
        <w:rPr>
          <w:i/>
        </w:rPr>
        <w:t>Mashups</w:t>
      </w:r>
      <w:bookmarkEnd w:id="178"/>
    </w:p>
    <w:p w:rsidR="00FD75FA" w:rsidRDefault="00FD75FA" w:rsidP="00FD75FA">
      <w:r>
        <w:t xml:space="preserve">Uma das grandes vantagens de LOD está no poder de interoperar com os dados. </w:t>
      </w:r>
      <w:r w:rsidRPr="00467EB8">
        <w:rPr>
          <w:i/>
        </w:rPr>
        <w:t>Mashup</w:t>
      </w:r>
      <w:r>
        <w:t>, neste contexto,</w:t>
      </w:r>
      <w:r>
        <w:rPr>
          <w:i/>
        </w:rPr>
        <w:t xml:space="preserve"> </w:t>
      </w:r>
      <w:r>
        <w:t xml:space="preserve">é o nome que se dá quando queremos cruzar dados de modo a gerar </w:t>
      </w:r>
      <w:r>
        <w:lastRenderedPageBreak/>
        <w:t xml:space="preserve">aplicações e relatórios úteis que dão suporte à tomada de decisão. </w:t>
      </w:r>
      <w:r w:rsidRPr="00C1588B">
        <w:t>Devido ao fato dos dados estarem todos ligados não só entre os dados do domínio</w:t>
      </w:r>
      <w:r w:rsidR="00C762DC">
        <w:t>,</w:t>
      </w:r>
      <w:r w:rsidRPr="00C1588B">
        <w:t xml:space="preserve"> mas também com algum outro banco de dados em RDF existente na nuvem de LOD, é possível c</w:t>
      </w:r>
      <w:r w:rsidRPr="00467EB8">
        <w:t>ruzar dados de natureza completamente diferentes e de fontes de dados completamente diferentes</w:t>
      </w:r>
      <w:r w:rsidRPr="00C1588B">
        <w:t xml:space="preserve">. </w:t>
      </w:r>
      <w:r w:rsidRPr="0023557C">
        <w:t>Além disso, com muitas pessoas utilizando e interoperando os dados com diversificadas bases de dados, é possível criar aplicações e usabilidade para os dados nunca antes imagi</w:t>
      </w:r>
      <w:r>
        <w:t>nada.</w:t>
      </w:r>
    </w:p>
    <w:p w:rsidR="00FD75FA" w:rsidRPr="00840C7D" w:rsidRDefault="00FD75FA" w:rsidP="00FD75FA">
      <w:r w:rsidRPr="00840C7D">
        <w:t xml:space="preserve">Um exemplo </w:t>
      </w:r>
      <w:r w:rsidR="00B627D4" w:rsidRPr="00840C7D">
        <w:t xml:space="preserve">prático disso será analisado </w:t>
      </w:r>
      <w:r w:rsidR="00840C7D">
        <w:t>n</w:t>
      </w:r>
      <w:r w:rsidR="00B627D4" w:rsidRPr="00840C7D">
        <w:t>as aplicações dos dados do projeto PingER Linked Open Data (seção 4.5).</w:t>
      </w:r>
      <w:r w:rsidRPr="00840C7D">
        <w:t xml:space="preserve"> </w:t>
      </w:r>
      <w:r w:rsidR="00B627D4" w:rsidRPr="00840C7D">
        <w:t xml:space="preserve">Serão cruzados, </w:t>
      </w:r>
      <w:r w:rsidRPr="00840C7D">
        <w:t xml:space="preserve">por exemplo, </w:t>
      </w:r>
      <w:r w:rsidR="00B627D4" w:rsidRPr="00840C7D">
        <w:t>dados de medida de rede do</w:t>
      </w:r>
      <w:r w:rsidRPr="00840C7D">
        <w:t xml:space="preserve"> PingER com dados na DBPedia sobre universidades.</w:t>
      </w:r>
    </w:p>
    <w:p w:rsidR="00FD75FA" w:rsidRDefault="00FD75FA" w:rsidP="00F20FC3">
      <w:pPr>
        <w:pStyle w:val="Secao"/>
        <w:numPr>
          <w:ilvl w:val="2"/>
          <w:numId w:val="4"/>
        </w:numPr>
        <w:spacing w:before="360" w:after="360"/>
      </w:pPr>
      <w:bookmarkStart w:id="179" w:name="_Toc373787525"/>
      <w:del w:id="180" w:author="Revisor" w:date="2013-12-04T16:25:00Z">
        <w:r w:rsidDel="00897439">
          <w:delText xml:space="preserve">Orientações </w:delText>
        </w:r>
        <w:r w:rsidR="00DE2571" w:rsidDel="00897439">
          <w:delText>gerais</w:delText>
        </w:r>
      </w:del>
      <w:ins w:id="181" w:author="Revisor" w:date="2013-12-04T16:25:00Z">
        <w:r w:rsidR="00897439">
          <w:t xml:space="preserve">Niveis </w:t>
        </w:r>
      </w:ins>
      <w:del w:id="182" w:author="Revisor" w:date="2013-12-04T16:25:00Z">
        <w:r w:rsidR="00DE2571" w:rsidDel="00897439">
          <w:delText xml:space="preserve"> </w:delText>
        </w:r>
      </w:del>
      <w:r>
        <w:t>de publicação</w:t>
      </w:r>
      <w:r w:rsidR="009604C2">
        <w:t xml:space="preserve"> de</w:t>
      </w:r>
      <w:r>
        <w:t xml:space="preserve"> dados como Linked Open Data</w:t>
      </w:r>
      <w:bookmarkEnd w:id="179"/>
    </w:p>
    <w:p w:rsidR="006A5771" w:rsidRDefault="00FD75FA" w:rsidP="00FD75FA">
      <w:pPr>
        <w:rPr>
          <w:ins w:id="183" w:author="Revisor" w:date="2013-12-04T16:26:00Z"/>
          <w:b/>
        </w:rPr>
      </w:pPr>
      <w:r>
        <w:t>Vimos a importância de publicar dados utilizando os padrões de LOD.</w:t>
      </w:r>
      <w:r w:rsidR="007200A9">
        <w:t xml:space="preserve"> </w:t>
      </w:r>
      <w:r w:rsidR="00553CFC">
        <w:t>Tim Berners-Lee</w:t>
      </w:r>
      <w:r>
        <w:t xml:space="preserve"> </w:t>
      </w:r>
      <w:r w:rsidR="00553CFC">
        <w:t xml:space="preserve">(2009) </w:t>
      </w:r>
      <w:ins w:id="184" w:author="Revisor" w:date="2013-12-04T16:25:00Z">
        <w:r w:rsidR="00897439">
          <w:t xml:space="preserve">criou uma convenção </w:t>
        </w:r>
      </w:ins>
      <w:r>
        <w:t>orienta</w:t>
      </w:r>
      <w:ins w:id="185" w:author="Revisor" w:date="2013-12-04T16:25:00Z">
        <w:r w:rsidR="00897439">
          <w:t xml:space="preserve">da para classificar em níveis </w:t>
        </w:r>
      </w:ins>
      <w:del w:id="186" w:author="Revisor" w:date="2013-12-04T16:25:00Z">
        <w:r w:rsidDel="00897439">
          <w:delText xml:space="preserve"> </w:delText>
        </w:r>
      </w:del>
      <w:r>
        <w:t xml:space="preserve">como os dados </w:t>
      </w:r>
      <w:ins w:id="187" w:author="Revisor" w:date="2013-12-04T16:25:00Z">
        <w:r w:rsidR="00897439">
          <w:t xml:space="preserve">podem </w:t>
        </w:r>
      </w:ins>
      <w:r>
        <w:t>devem ser publicados</w:t>
      </w:r>
      <w:ins w:id="188" w:author="Revisor" w:date="2013-12-04T16:26:00Z">
        <w:r w:rsidR="00897439">
          <w:t xml:space="preserve">, </w:t>
        </w:r>
      </w:ins>
      <w:del w:id="189" w:author="Revisor" w:date="2013-12-04T16:26:00Z">
        <w:r w:rsidDel="00897439">
          <w:delText xml:space="preserve"> nesse formato e </w:delText>
        </w:r>
      </w:del>
      <w:r>
        <w:t>introduz</w:t>
      </w:r>
      <w:ins w:id="190" w:author="Revisor" w:date="2013-12-04T16:26:00Z">
        <w:r w:rsidR="00897439">
          <w:t>indo</w:t>
        </w:r>
      </w:ins>
      <w:r>
        <w:t xml:space="preserve"> o conceito de </w:t>
      </w:r>
      <w:r w:rsidRPr="00EA2DA5">
        <w:rPr>
          <w:b/>
        </w:rPr>
        <w:t>Dados Abertos 5 Estrelas:</w:t>
      </w:r>
    </w:p>
    <w:p w:rsidR="00897439" w:rsidRPr="00EA2DA5" w:rsidRDefault="00897439" w:rsidP="00897439">
      <w:pPr>
        <w:pStyle w:val="LegendaFigura"/>
        <w:spacing w:after="360"/>
        <w:rPr>
          <w:b/>
        </w:rPr>
      </w:pPr>
      <w:moveToRangeStart w:id="191" w:author="Revisor" w:date="2013-12-04T16:26:00Z" w:name="move373937719"/>
      <w:commentRangeStart w:id="192"/>
      <w:moveTo w:id="193" w:author="Revisor" w:date="2013-12-04T16:26:00Z">
        <w:r>
          <w:t xml:space="preserve">Tabela </w:t>
        </w:r>
        <w:r>
          <w:fldChar w:fldCharType="begin"/>
        </w:r>
        <w:r>
          <w:instrText xml:space="preserve"> SEQ Tabela \* ARABIC </w:instrText>
        </w:r>
        <w:r>
          <w:fldChar w:fldCharType="separate"/>
        </w:r>
        <w:r>
          <w:rPr>
            <w:noProof/>
          </w:rPr>
          <w:t>1</w:t>
        </w:r>
        <w:r>
          <w:rPr>
            <w:noProof/>
          </w:rPr>
          <w:fldChar w:fldCharType="end"/>
        </w:r>
        <w:r>
          <w:t xml:space="preserve"> – Dados Abertos 5 estrelas</w:t>
        </w:r>
      </w:moveTo>
      <w:commentRangeEnd w:id="192"/>
      <w:r>
        <w:rPr>
          <w:rStyle w:val="CommentReference"/>
          <w:bCs w:val="0"/>
        </w:rPr>
        <w:commentReference w:id="192"/>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416"/>
        <w:gridCol w:w="7871"/>
      </w:tblGrid>
      <w:tr w:rsidR="00FD75FA" w:rsidRPr="00EA2DA5" w:rsidTr="004275D1">
        <w:trPr>
          <w:trHeight w:val="859"/>
        </w:trPr>
        <w:tc>
          <w:tcPr>
            <w:tcW w:w="1416" w:type="dxa"/>
            <w:vAlign w:val="center"/>
          </w:tcPr>
          <w:moveToRangeEnd w:id="191"/>
          <w:p w:rsidR="00FD75FA" w:rsidRDefault="00FD75FA" w:rsidP="00790DA2">
            <w:pPr>
              <w:ind w:firstLine="0"/>
              <w:jc w:val="right"/>
              <w:rPr>
                <w:b/>
              </w:rPr>
            </w:pPr>
            <w:r w:rsidRPr="00EA2DA5">
              <w:rPr>
                <w:rFonts w:ascii="Batang" w:eastAsia="Batang" w:hAnsi="Batang" w:cs="Batang" w:hint="eastAsia"/>
                <w:color w:val="FFC000"/>
              </w:rPr>
              <w:t>★</w:t>
            </w:r>
          </w:p>
        </w:tc>
        <w:tc>
          <w:tcPr>
            <w:tcW w:w="7871" w:type="dxa"/>
            <w:vAlign w:val="center"/>
          </w:tcPr>
          <w:p w:rsidR="00FD75FA" w:rsidRPr="00A3247B" w:rsidRDefault="00FD75FA" w:rsidP="00790DA2">
            <w:pPr>
              <w:pStyle w:val="NoSpacing"/>
              <w:ind w:firstLine="0"/>
            </w:pPr>
            <w:r w:rsidRPr="00A3247B">
              <w:t>Disponível na web (em qualquer formato) mas com uma licença aberta, para ser Open Data</w:t>
            </w:r>
          </w:p>
        </w:tc>
      </w:tr>
      <w:tr w:rsidR="00FD75FA" w:rsidRPr="00EA2DA5" w:rsidTr="004275D1">
        <w:trPr>
          <w:trHeight w:val="995"/>
        </w:trPr>
        <w:tc>
          <w:tcPr>
            <w:tcW w:w="1416" w:type="dxa"/>
            <w:vAlign w:val="center"/>
          </w:tcPr>
          <w:p w:rsidR="00FD75FA" w:rsidRDefault="00FD75FA" w:rsidP="00790DA2">
            <w:pPr>
              <w:ind w:firstLine="0"/>
              <w:jc w:val="right"/>
              <w:rPr>
                <w:b/>
              </w:rPr>
            </w:pPr>
            <w:r w:rsidRPr="00EA2DA5">
              <w:rPr>
                <w:rFonts w:ascii="Batang" w:eastAsia="Batang" w:hAnsi="Batang" w:cs="Batang" w:hint="eastAsia"/>
                <w:color w:val="FFC000"/>
              </w:rPr>
              <w:t>★★</w:t>
            </w:r>
          </w:p>
        </w:tc>
        <w:tc>
          <w:tcPr>
            <w:tcW w:w="7871" w:type="dxa"/>
            <w:vAlign w:val="center"/>
          </w:tcPr>
          <w:p w:rsidR="00FD75FA" w:rsidRPr="00A3247B" w:rsidRDefault="00FD75FA" w:rsidP="00790DA2">
            <w:pPr>
              <w:pStyle w:val="NoSpacing"/>
              <w:ind w:firstLine="0"/>
            </w:pPr>
            <w:r w:rsidRPr="00A3247B">
              <w:t>Disponível como dados estruturas processáveis por máquina (ex. Excel ao invés de uma cópia escaneada de uma tabela).</w:t>
            </w:r>
          </w:p>
        </w:tc>
      </w:tr>
      <w:tr w:rsidR="00FD75FA" w:rsidRPr="00EA2DA5" w:rsidTr="004275D1">
        <w:trPr>
          <w:trHeight w:val="861"/>
        </w:trPr>
        <w:tc>
          <w:tcPr>
            <w:tcW w:w="1416" w:type="dxa"/>
            <w:vAlign w:val="center"/>
          </w:tcPr>
          <w:p w:rsidR="00FD75FA" w:rsidRPr="00EA2DA5" w:rsidRDefault="00FD75FA" w:rsidP="00790DA2">
            <w:pPr>
              <w:ind w:firstLine="0"/>
              <w:jc w:val="right"/>
              <w:rPr>
                <w:b/>
              </w:rPr>
            </w:pPr>
            <w:r w:rsidRPr="00EA2DA5">
              <w:rPr>
                <w:rFonts w:ascii="Batang" w:eastAsia="Batang" w:hAnsi="Batang" w:cs="Batang" w:hint="eastAsia"/>
                <w:color w:val="FFC000"/>
              </w:rPr>
              <w:t>★★★</w:t>
            </w:r>
          </w:p>
        </w:tc>
        <w:tc>
          <w:tcPr>
            <w:tcW w:w="7871" w:type="dxa"/>
            <w:vAlign w:val="center"/>
          </w:tcPr>
          <w:p w:rsidR="00FD75FA" w:rsidRPr="00A3247B" w:rsidRDefault="00FD75FA" w:rsidP="00790DA2">
            <w:pPr>
              <w:pStyle w:val="NoSpacing"/>
              <w:ind w:firstLine="0"/>
            </w:pPr>
            <w:r w:rsidRPr="00A3247B">
              <w:t>Como 2 estrelas, mais um formato</w:t>
            </w:r>
            <w:r>
              <w:t xml:space="preserve"> aberto,</w:t>
            </w:r>
            <w:r w:rsidRPr="00A3247B">
              <w:t xml:space="preserve"> sem licenças (ex: CSV ao invés de Excel).</w:t>
            </w:r>
          </w:p>
        </w:tc>
      </w:tr>
      <w:tr w:rsidR="00FD75FA" w:rsidRPr="00EA2DA5" w:rsidTr="004275D1">
        <w:trPr>
          <w:trHeight w:val="955"/>
        </w:trPr>
        <w:tc>
          <w:tcPr>
            <w:tcW w:w="1416" w:type="dxa"/>
            <w:vAlign w:val="center"/>
          </w:tcPr>
          <w:p w:rsidR="00FD75FA" w:rsidRPr="00EA2DA5" w:rsidRDefault="00FD75FA" w:rsidP="00790DA2">
            <w:pPr>
              <w:ind w:firstLine="0"/>
              <w:jc w:val="right"/>
              <w:rPr>
                <w:b/>
              </w:rPr>
            </w:pPr>
            <w:r w:rsidRPr="00EA2DA5">
              <w:rPr>
                <w:rFonts w:ascii="Batang" w:eastAsia="Batang" w:hAnsi="Batang" w:cs="Batang" w:hint="eastAsia"/>
                <w:color w:val="FFC000"/>
              </w:rPr>
              <w:t>★★★★</w:t>
            </w:r>
          </w:p>
        </w:tc>
        <w:tc>
          <w:tcPr>
            <w:tcW w:w="7871" w:type="dxa"/>
            <w:vAlign w:val="center"/>
          </w:tcPr>
          <w:p w:rsidR="00FD75FA" w:rsidRPr="00A3247B" w:rsidRDefault="00FD75FA" w:rsidP="00790DA2">
            <w:pPr>
              <w:pStyle w:val="NoSpacing"/>
              <w:ind w:firstLine="0"/>
            </w:pPr>
            <w:r w:rsidRPr="00A3247B">
              <w:t>Todos os acima, mais o uso dos padrões abertos recomendados pelo W3C (RDF e SPARQL) para identificar coisas, de modo que outras pessoas possam apontar para os dados sendo publicados.</w:t>
            </w:r>
          </w:p>
        </w:tc>
      </w:tr>
      <w:tr w:rsidR="00FD75FA" w:rsidRPr="00EA2DA5" w:rsidTr="00440729">
        <w:trPr>
          <w:trHeight w:val="966"/>
        </w:trPr>
        <w:tc>
          <w:tcPr>
            <w:tcW w:w="1416" w:type="dxa"/>
            <w:tcBorders>
              <w:bottom w:val="single" w:sz="4" w:space="0" w:color="F2F2F2" w:themeColor="background1" w:themeShade="F2"/>
            </w:tcBorders>
            <w:vAlign w:val="center"/>
          </w:tcPr>
          <w:p w:rsidR="00FD75FA" w:rsidRPr="00EA2DA5" w:rsidRDefault="00FD75FA" w:rsidP="00790DA2">
            <w:pPr>
              <w:ind w:firstLine="0"/>
              <w:jc w:val="right"/>
              <w:rPr>
                <w:b/>
              </w:rPr>
            </w:pPr>
            <w:r w:rsidRPr="00EA2DA5">
              <w:rPr>
                <w:rFonts w:ascii="Batang" w:eastAsia="Batang" w:hAnsi="Batang" w:cs="Batang" w:hint="eastAsia"/>
                <w:color w:val="FFC000"/>
              </w:rPr>
              <w:t>★★★★★</w:t>
            </w:r>
          </w:p>
        </w:tc>
        <w:tc>
          <w:tcPr>
            <w:tcW w:w="7871" w:type="dxa"/>
            <w:tcBorders>
              <w:bottom w:val="single" w:sz="4" w:space="0" w:color="F2F2F2" w:themeColor="background1" w:themeShade="F2"/>
            </w:tcBorders>
            <w:vAlign w:val="center"/>
          </w:tcPr>
          <w:p w:rsidR="00FD75FA" w:rsidRPr="00A3247B" w:rsidRDefault="00FD75FA" w:rsidP="00790DA2">
            <w:pPr>
              <w:pStyle w:val="NoSpacing"/>
              <w:ind w:firstLine="0"/>
            </w:pPr>
            <w:r w:rsidRPr="00A3247B">
              <w:t>Todos os acima, mais ligar os dados sendo publicados aos dados de outras pessoas já na nuvem de LOD para prover contexto.</w:t>
            </w:r>
          </w:p>
        </w:tc>
      </w:tr>
    </w:tbl>
    <w:p w:rsidR="00FD75FA" w:rsidRPr="00EA2DA5" w:rsidDel="00897439" w:rsidRDefault="008978C6" w:rsidP="008978C6">
      <w:pPr>
        <w:pStyle w:val="LegendaFigura"/>
        <w:spacing w:after="360"/>
        <w:rPr>
          <w:b/>
        </w:rPr>
      </w:pPr>
      <w:moveFromRangeStart w:id="194" w:author="Revisor" w:date="2013-12-04T16:26:00Z" w:name="move373937719"/>
      <w:moveFrom w:id="195" w:author="Revisor" w:date="2013-12-04T16:26:00Z">
        <w:r w:rsidDel="00897439">
          <w:t xml:space="preserve">Tabela </w:t>
        </w:r>
        <w:r w:rsidR="006D50F0" w:rsidDel="00897439">
          <w:fldChar w:fldCharType="begin"/>
        </w:r>
        <w:r w:rsidR="006D50F0" w:rsidDel="00897439">
          <w:instrText xml:space="preserve"> SEQ Tabela \* ARABIC </w:instrText>
        </w:r>
        <w:r w:rsidR="006D50F0" w:rsidDel="00897439">
          <w:fldChar w:fldCharType="separate"/>
        </w:r>
        <w:r w:rsidR="0088310F" w:rsidDel="00897439">
          <w:rPr>
            <w:noProof/>
          </w:rPr>
          <w:t>1</w:t>
        </w:r>
        <w:r w:rsidR="006D50F0" w:rsidDel="00897439">
          <w:rPr>
            <w:noProof/>
          </w:rPr>
          <w:fldChar w:fldCharType="end"/>
        </w:r>
        <w:r w:rsidDel="00897439">
          <w:t xml:space="preserve"> – Dados Abertos 5 estrelas</w:t>
        </w:r>
      </w:moveFrom>
    </w:p>
    <w:moveFromRangeEnd w:id="194"/>
    <w:p w:rsidR="004275D1" w:rsidRDefault="00FD75FA" w:rsidP="004275D1">
      <w:r>
        <w:t>Além de publicar os dados observando o conceito de Dados Abertos 5 Estrelas,</w:t>
      </w:r>
      <w:r w:rsidR="007200A9">
        <w:t xml:space="preserve"> </w:t>
      </w:r>
      <w:r>
        <w:t xml:space="preserve">é importante verificar quão fácil é para outras pessoas descobrirem os dados publicados. W3C orienta que as URIs utilizadas como identificadores devem ser resolvíveis, isto é, devem ser URIs HTTP de modo que pessoas possam olhar esses identificadores </w:t>
      </w:r>
      <w:r w:rsidR="004275D1">
        <w:t>(BERNERS-LEE, 2009).</w:t>
      </w:r>
    </w:p>
    <w:p w:rsidR="00444E65" w:rsidRDefault="00FD75FA" w:rsidP="00440729">
      <w:r>
        <w:lastRenderedPageBreak/>
        <w:t xml:space="preserve">Adicionalmente, SPARQLES, LOD Cloud e outras ferramentas </w:t>
      </w:r>
      <w:ins w:id="196" w:author="Revisor" w:date="2013-12-04T16:28:00Z">
        <w:r w:rsidR="00897439">
          <w:t xml:space="preserve">para </w:t>
        </w:r>
      </w:ins>
      <w:r>
        <w:t>monitora</w:t>
      </w:r>
      <w:del w:id="197" w:author="Revisor" w:date="2013-12-04T16:28:00Z">
        <w:r w:rsidDel="00897439">
          <w:delText>s</w:delText>
        </w:r>
      </w:del>
      <w:ins w:id="198" w:author="Revisor" w:date="2013-12-04T16:28:00Z">
        <w:r w:rsidR="00897439">
          <w:t>mento</w:t>
        </w:r>
      </w:ins>
      <w:r>
        <w:t xml:space="preserve"> de bancos de dados em RDF requerem que o BD triplificado esteja registrado no DataHub</w:t>
      </w:r>
      <w:r w:rsidR="00287C46">
        <w:rPr>
          <w:rStyle w:val="FootnoteReference"/>
        </w:rPr>
        <w:footnoteReference w:id="39"/>
      </w:r>
      <w:r>
        <w:t xml:space="preserve">, que é uma plataforma de gerenciamento de dados livres </w:t>
      </w:r>
      <w:r w:rsidR="00287C46">
        <w:t xml:space="preserve">(BUIL-ARANDA </w:t>
      </w:r>
      <w:r w:rsidR="00287C46">
        <w:rPr>
          <w:i/>
        </w:rPr>
        <w:t>et al</w:t>
      </w:r>
      <w:r w:rsidR="008C0254">
        <w:rPr>
          <w:i/>
        </w:rPr>
        <w:t>.</w:t>
      </w:r>
      <w:r w:rsidR="00287C46">
        <w:t>, 2013)</w:t>
      </w:r>
      <w:r>
        <w:t xml:space="preserve">. </w:t>
      </w:r>
    </w:p>
    <w:p w:rsidR="000257B9" w:rsidRDefault="00444E65" w:rsidP="00825BDC">
      <w:r>
        <w:t>Também se recomenda utilizar meios de descrever a base de dados para deix</w:t>
      </w:r>
      <w:r w:rsidR="0041061F">
        <w:t>á</w:t>
      </w:r>
      <w:r>
        <w:t>-l</w:t>
      </w:r>
      <w:ins w:id="200" w:author="Revisor" w:date="2013-12-04T16:28:00Z">
        <w:r w:rsidR="00897439">
          <w:t>a</w:t>
        </w:r>
      </w:ins>
      <w:del w:id="201" w:author="Revisor" w:date="2013-12-04T16:28:00Z">
        <w:r w:rsidDel="00897439">
          <w:delText>o</w:delText>
        </w:r>
      </w:del>
      <w:r>
        <w:t xml:space="preserve"> mais fácil de ser descobert</w:t>
      </w:r>
      <w:ins w:id="202" w:author="Revisor" w:date="2013-12-04T16:28:00Z">
        <w:r w:rsidR="00897439">
          <w:t>a</w:t>
        </w:r>
      </w:ins>
      <w:del w:id="203" w:author="Revisor" w:date="2013-12-04T16:28:00Z">
        <w:r w:rsidDel="00897439">
          <w:delText>o</w:delText>
        </w:r>
      </w:del>
      <w:r>
        <w:t xml:space="preserve"> pela comunidade; e isso é feito de forma padrão através do vocabulário VOID (2.4.3.1) e pela descriç</w:t>
      </w:r>
      <w:r w:rsidR="00F063CE">
        <w:t xml:space="preserve">ão do serviço SPARQL </w:t>
      </w:r>
      <w:r>
        <w:t>(2.4.3.2).</w:t>
      </w:r>
      <w:r w:rsidR="009604C2">
        <w:t xml:space="preserve"> </w:t>
      </w:r>
      <w:r w:rsidR="00FD75FA">
        <w:t>Ademais,</w:t>
      </w:r>
      <w:r>
        <w:t xml:space="preserve"> também é recomendável prover u</w:t>
      </w:r>
      <w:r w:rsidR="00FD75FA">
        <w:t xml:space="preserve">m </w:t>
      </w:r>
      <w:r w:rsidR="00FD75FA">
        <w:rPr>
          <w:i/>
        </w:rPr>
        <w:t>Dump RDF</w:t>
      </w:r>
      <w:r w:rsidR="00FD75FA">
        <w:t>, isto é, todos os dados da base em RDF num dos formatos citados na seção 2.3.3.</w:t>
      </w:r>
    </w:p>
    <w:p w:rsidR="000257B9" w:rsidRDefault="0067246D" w:rsidP="000257B9">
      <w:pPr>
        <w:pStyle w:val="Secao"/>
        <w:numPr>
          <w:ilvl w:val="2"/>
          <w:numId w:val="4"/>
        </w:numPr>
        <w:spacing w:before="360" w:after="360"/>
      </w:pPr>
      <w:bookmarkStart w:id="204" w:name="_Toc373787526"/>
      <w:r>
        <w:t>Pilha do LOD2</w:t>
      </w:r>
      <w:bookmarkEnd w:id="204"/>
    </w:p>
    <w:p w:rsidR="00E01BE4" w:rsidRDefault="00AE42BE" w:rsidP="00AE42BE">
      <w:r>
        <w:t xml:space="preserve">Desde o </w:t>
      </w:r>
      <w:r w:rsidR="003E077F">
        <w:t xml:space="preserve">surgimento dos conceitos </w:t>
      </w:r>
      <w:r w:rsidR="00E01BE4">
        <w:t>de Dados Abertos, foram estabelecidos ciclos de vida para administrar as dificuldades enfrentadas durante o processo de publicação e interligação de dados na Web de Dados. Um ciclo de vida relevante foi definido pelo projeto LOD2, denominada Pilha do LOD2 (</w:t>
      </w:r>
      <w:r w:rsidR="00E01BE4" w:rsidRPr="00610F64">
        <w:rPr>
          <w:i/>
        </w:rPr>
        <w:t>LOD2 Stack</w:t>
      </w:r>
      <w:r w:rsidR="00E01BE4">
        <w:t>) (</w:t>
      </w:r>
      <w:r w:rsidR="00E01BE4">
        <w:fldChar w:fldCharType="begin" w:fldLock="1"/>
      </w:r>
      <w:r w:rsidR="00E01BE4">
        <w:instrText>ADDIN CSL_CITATION { "citationItems" : [ { "id" : "ITEM-1", "itemData" : { "author" : [ { "dropping-particle" : "", "family" : "Auer", "given" : "Soren", "non-dropping-particle" : "", "parse-names" : false, "suffix" : "" }, { "dropping-particle" : "", "family" : "Tramp", "given" : "Sebastian", "non-dropping-particle" : "", "parse-names" : false, "suffix" : "" }, { "dropping-particle" : "", "family" : "Nuffelen", "given" : "Bert", "non-dropping-particle" : "Van", "parse-names" : false, "suffix" : "" }, { "dropping-particle" : "", "family" : "Isele", "given" : "Robert", "non-dropping-particle" : "", "parse-names" : false, "suffix" : "" }, { "dropping-particle" : "", "family" : "Lehmann", "given" : "Jens", "non-dropping-particle" : "", "parse-names" : false, "suffix" : "" }, { "dropping-particle" : "", "family" : "Buhmann", "given" : "Lorenz", "non-dropping-particle" : "", "parse-names" : false, "suffix" : "" }, { "dropping-particle" : "", "family" : "Dirschl", "given" : "Christian", "non-dropping-particle" : "", "parse-names" : false, "suffix" : "" }, { "dropping-particle" : "", "family" : "Mendes", "given" : "Pablo N", "non-dropping-particle" : "", "parse-names" : false, "suffix" : "" }, { "dropping-particle" : "", "family" : "Williams", "given" : "Hugh", "non-dropping-particle" : "", "parse-names" : false, "suffix" : "" }, { "dropping-particle" : "", "family" : "Erling", "given" : "Orri", "non-dropping-particle" : "", "parse-names" : false, "suffix" : "" }, { "dropping-particle" : "", "family" : "Hausenblas", "given" : "Michael", "non-dropping-particle" : "", "parse-names" : false, "suffix" : "" } ], "container-title" : "The Semantic Web\u2013ISWC 2012", "id" : "ITEM-1", "issued" : { "date-parts" : [ [ "2012" ] ] }, "page" : "1-16", "publisher" : "Springer Berlin Heidelberg", "publisher-place" : "Boston, USA", "title" : "Managing the Life-Cycle of Linked Data with the LOD2 Stack", "type" : "paper-conference" }, "uris" : [ "http://www.mendeley.com/documents/?uuid=eb369127-82e4-4168-84b4-48fff65628b7" ] } ], "mendeley" : { "manualFormatting" : "AUER, et al., 2012)", "previouslyFormattedCitation" : "(AUER et al., 2012)" }, "properties" : { "noteIndex" : 0 }, "schema" : "https://github.com/citation-style-language/schema/raw/master/csl-citation.json" }</w:instrText>
      </w:r>
      <w:r w:rsidR="00E01BE4">
        <w:fldChar w:fldCharType="separate"/>
      </w:r>
      <w:r w:rsidR="00E01BE4" w:rsidRPr="002C58A7">
        <w:rPr>
          <w:noProof/>
        </w:rPr>
        <w:t xml:space="preserve">AUER </w:t>
      </w:r>
      <w:r w:rsidR="00E01BE4" w:rsidRPr="00DA7626">
        <w:rPr>
          <w:i/>
          <w:noProof/>
        </w:rPr>
        <w:t>et al</w:t>
      </w:r>
      <w:r w:rsidR="00E01BE4" w:rsidRPr="002C58A7">
        <w:rPr>
          <w:noProof/>
        </w:rPr>
        <w:t>., 2012</w:t>
      </w:r>
      <w:r w:rsidR="00BE650D">
        <w:rPr>
          <w:noProof/>
        </w:rPr>
        <w:t>a</w:t>
      </w:r>
      <w:r w:rsidR="00E01BE4" w:rsidRPr="002C58A7">
        <w:rPr>
          <w:noProof/>
        </w:rPr>
        <w:t>)</w:t>
      </w:r>
      <w:r w:rsidR="00E01BE4">
        <w:fldChar w:fldCharType="end"/>
      </w:r>
      <w:r w:rsidR="00DA7626">
        <w:t>.</w:t>
      </w:r>
    </w:p>
    <w:p w:rsidR="006301E6" w:rsidRDefault="00AE42BE" w:rsidP="00AE42BE">
      <w:r>
        <w:t xml:space="preserve">A Pilha do LOD2 consiste de uma arquitetura extensível formada por um conjunto de ferramentas distribuídas e integradas para apoiar todas as etapas do ciclo de vida definido pelo projeto LOD2. </w:t>
      </w:r>
      <w:r w:rsidR="00E01BE4">
        <w:t xml:space="preserve">Algumas dessas ferramentas são: </w:t>
      </w:r>
    </w:p>
    <w:p w:rsidR="00DA7626" w:rsidRPr="00DA7626" w:rsidRDefault="00AE42BE" w:rsidP="00DA7626">
      <w:pPr>
        <w:pStyle w:val="ListParagraph"/>
        <w:rPr>
          <w:lang w:val="pt-BR"/>
        </w:rPr>
      </w:pPr>
      <w:r w:rsidRPr="00DA7626">
        <w:rPr>
          <w:lang w:val="pt-BR"/>
        </w:rPr>
        <w:t>D2R Server</w:t>
      </w:r>
      <w:r w:rsidR="00DA7626">
        <w:rPr>
          <w:rStyle w:val="FootnoteReference"/>
        </w:rPr>
        <w:footnoteReference w:id="40"/>
      </w:r>
      <w:r w:rsidR="00DA7626" w:rsidRPr="00DA7626">
        <w:rPr>
          <w:lang w:val="pt-BR"/>
        </w:rPr>
        <w:t xml:space="preserve"> - </w:t>
      </w:r>
      <w:r w:rsidR="003E077F">
        <w:rPr>
          <w:lang w:val="pt-BR"/>
        </w:rPr>
        <w:t>U</w:t>
      </w:r>
      <w:r w:rsidR="00DA7626" w:rsidRPr="00DA7626">
        <w:rPr>
          <w:lang w:val="pt-BR"/>
        </w:rPr>
        <w:t>tilizado para extrair e triplificar dados provenientes de banco de dados relacionais.</w:t>
      </w:r>
    </w:p>
    <w:p w:rsidR="00DA7626" w:rsidRPr="00DA7626" w:rsidRDefault="00AE42BE" w:rsidP="00DA7626">
      <w:pPr>
        <w:pStyle w:val="ListParagraph"/>
        <w:rPr>
          <w:lang w:val="pt-BR"/>
        </w:rPr>
      </w:pPr>
      <w:r w:rsidRPr="00DA7626">
        <w:rPr>
          <w:lang w:val="pt-BR"/>
        </w:rPr>
        <w:t>Open</w:t>
      </w:r>
      <w:r w:rsidR="00FC29F3">
        <w:rPr>
          <w:lang w:val="pt-BR"/>
        </w:rPr>
        <w:t>L</w:t>
      </w:r>
      <w:r w:rsidRPr="00DA7626">
        <w:rPr>
          <w:lang w:val="pt-BR"/>
        </w:rPr>
        <w:t>ink Virtuoso</w:t>
      </w:r>
      <w:r w:rsidR="00DA7626">
        <w:rPr>
          <w:rStyle w:val="FootnoteReference"/>
          <w:lang w:val="pt-BR"/>
        </w:rPr>
        <w:footnoteReference w:id="41"/>
      </w:r>
      <w:r w:rsidR="00DA7626" w:rsidRPr="00DA7626">
        <w:rPr>
          <w:lang w:val="pt-BR"/>
        </w:rPr>
        <w:t xml:space="preserve"> – Sistema de Gerenciamento de Banco de Dados </w:t>
      </w:r>
      <w:r w:rsidR="003E077F">
        <w:rPr>
          <w:lang w:val="pt-BR"/>
        </w:rPr>
        <w:t>RDF.</w:t>
      </w:r>
    </w:p>
    <w:p w:rsidR="00DA7626" w:rsidRPr="00DA7626" w:rsidRDefault="00AE42BE" w:rsidP="00DA7626">
      <w:pPr>
        <w:pStyle w:val="ListParagraph"/>
        <w:rPr>
          <w:lang w:val="pt-BR"/>
        </w:rPr>
      </w:pPr>
      <w:r w:rsidRPr="00DA7626">
        <w:rPr>
          <w:lang w:val="pt-BR"/>
        </w:rPr>
        <w:t>OntoWiki</w:t>
      </w:r>
      <w:r w:rsidR="00DA7626">
        <w:rPr>
          <w:rStyle w:val="FootnoteReference"/>
          <w:lang w:val="pt-BR"/>
        </w:rPr>
        <w:footnoteReference w:id="42"/>
      </w:r>
      <w:r w:rsidRPr="00DA7626">
        <w:rPr>
          <w:lang w:val="pt-BR"/>
        </w:rPr>
        <w:t xml:space="preserve"> </w:t>
      </w:r>
      <w:r w:rsidR="00DA7626" w:rsidRPr="00DA7626">
        <w:rPr>
          <w:lang w:val="pt-BR"/>
        </w:rPr>
        <w:t>- Ferramenta Wiki cujos recursos são utilizados para definição de autoria do conteúdo semântico</w:t>
      </w:r>
      <w:r w:rsidR="003E077F">
        <w:rPr>
          <w:lang w:val="pt-BR"/>
        </w:rPr>
        <w:t>.</w:t>
      </w:r>
    </w:p>
    <w:p w:rsidR="00DA7626" w:rsidRPr="00DA7626" w:rsidRDefault="00DA7626" w:rsidP="00DA7626">
      <w:pPr>
        <w:pStyle w:val="ListParagraph"/>
        <w:rPr>
          <w:lang w:val="pt-BR"/>
        </w:rPr>
      </w:pPr>
      <w:r w:rsidRPr="00DA7626">
        <w:rPr>
          <w:lang w:val="pt-BR"/>
        </w:rPr>
        <w:t xml:space="preserve"> </w:t>
      </w:r>
      <w:r w:rsidR="00AE42BE" w:rsidRPr="00DA7626">
        <w:rPr>
          <w:lang w:val="pt-BR"/>
        </w:rPr>
        <w:t>Silk</w:t>
      </w:r>
      <w:r>
        <w:rPr>
          <w:rStyle w:val="FootnoteReference"/>
          <w:lang w:val="pt-BR"/>
        </w:rPr>
        <w:footnoteReference w:id="43"/>
      </w:r>
      <w:r w:rsidRPr="00DA7626">
        <w:rPr>
          <w:lang w:val="pt-BR"/>
        </w:rPr>
        <w:t xml:space="preserve"> - </w:t>
      </w:r>
      <w:r>
        <w:rPr>
          <w:lang w:val="pt-BR"/>
        </w:rPr>
        <w:t>F</w:t>
      </w:r>
      <w:r w:rsidRPr="00DA7626">
        <w:rPr>
          <w:lang w:val="pt-BR"/>
        </w:rPr>
        <w:t>ramework para descoberta e criação de interligações entre diferentes fontes de dados.</w:t>
      </w:r>
    </w:p>
    <w:p w:rsidR="006301E6" w:rsidRPr="006301E6" w:rsidRDefault="00AE42BE" w:rsidP="00AE42BE">
      <w:pPr>
        <w:pStyle w:val="ListParagraph"/>
        <w:rPr>
          <w:lang w:val="pt-BR"/>
        </w:rPr>
      </w:pPr>
      <w:r w:rsidRPr="00DA7626">
        <w:rPr>
          <w:lang w:val="pt-BR"/>
        </w:rPr>
        <w:t>Linked Data Integration Framewor</w:t>
      </w:r>
      <w:r w:rsidR="00E01BE4" w:rsidRPr="00DA7626">
        <w:rPr>
          <w:lang w:val="pt-BR"/>
        </w:rPr>
        <w:t>k (LDIF</w:t>
      </w:r>
      <w:r w:rsidR="00DA7626" w:rsidRPr="00DA7626">
        <w:rPr>
          <w:lang w:val="pt-BR"/>
        </w:rPr>
        <w:t>)</w:t>
      </w:r>
      <w:r w:rsidR="00DA7626">
        <w:rPr>
          <w:rStyle w:val="FootnoteReference"/>
          <w:lang w:val="pt-BR"/>
        </w:rPr>
        <w:footnoteReference w:id="44"/>
      </w:r>
      <w:r w:rsidR="00DA7626" w:rsidRPr="00DA7626">
        <w:rPr>
          <w:lang w:val="pt-BR"/>
        </w:rPr>
        <w:t xml:space="preserve"> </w:t>
      </w:r>
      <w:r w:rsidR="003E077F">
        <w:rPr>
          <w:lang w:val="pt-BR"/>
        </w:rPr>
        <w:t>–</w:t>
      </w:r>
      <w:r w:rsidR="00DA7626" w:rsidRPr="00DA7626">
        <w:rPr>
          <w:lang w:val="pt-BR"/>
        </w:rPr>
        <w:t xml:space="preserve"> </w:t>
      </w:r>
      <w:r w:rsidR="003E077F">
        <w:rPr>
          <w:lang w:val="pt-BR"/>
        </w:rPr>
        <w:t xml:space="preserve">Integração </w:t>
      </w:r>
      <w:r w:rsidR="00DA7626" w:rsidRPr="00DA7626">
        <w:rPr>
          <w:lang w:val="pt-BR"/>
        </w:rPr>
        <w:t>de dados provenientes de diferentes conjuntos de dados da Web de Dados</w:t>
      </w:r>
      <w:r w:rsidR="00DA7626">
        <w:rPr>
          <w:lang w:val="pt-BR"/>
        </w:rPr>
        <w:t>.</w:t>
      </w:r>
    </w:p>
    <w:p w:rsidR="006301E6" w:rsidRDefault="0067246D" w:rsidP="006301E6">
      <w:pPr>
        <w:keepNext/>
        <w:ind w:firstLine="0"/>
        <w:jc w:val="center"/>
      </w:pPr>
      <w:r>
        <w:rPr>
          <w:noProof/>
          <w:lang w:val="en-US" w:eastAsia="en-US"/>
        </w:rPr>
        <w:lastRenderedPageBreak/>
        <w:drawing>
          <wp:inline distT="0" distB="0" distL="0" distR="0" wp14:anchorId="36443E34" wp14:editId="73132029">
            <wp:extent cx="3876675" cy="38766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le1.png"/>
                    <pic:cNvPicPr/>
                  </pic:nvPicPr>
                  <pic:blipFill>
                    <a:blip r:embed="rId13">
                      <a:extLst>
                        <a:ext uri="{28A0092B-C50C-407E-A947-70E740481C1C}">
                          <a14:useLocalDpi xmlns:a14="http://schemas.microsoft.com/office/drawing/2010/main" val="0"/>
                        </a:ext>
                      </a:extLst>
                    </a:blip>
                    <a:stretch>
                      <a:fillRect/>
                    </a:stretch>
                  </pic:blipFill>
                  <pic:spPr>
                    <a:xfrm>
                      <a:off x="0" y="0"/>
                      <a:ext cx="3878614" cy="3878614"/>
                    </a:xfrm>
                    <a:prstGeom prst="rect">
                      <a:avLst/>
                    </a:prstGeom>
                  </pic:spPr>
                </pic:pic>
              </a:graphicData>
            </a:graphic>
          </wp:inline>
        </w:drawing>
      </w:r>
    </w:p>
    <w:p w:rsidR="0067246D" w:rsidRPr="006301E6" w:rsidRDefault="006301E6" w:rsidP="006301E6">
      <w:pPr>
        <w:pStyle w:val="LegendaFigura"/>
        <w:spacing w:after="360"/>
      </w:pPr>
      <w:bookmarkStart w:id="210" w:name="_Toc373848910"/>
      <w:r>
        <w:t xml:space="preserve">Figura </w:t>
      </w:r>
      <w:fldSimple w:instr=" SEQ Figura \* ARABIC ">
        <w:r w:rsidR="0088310F">
          <w:rPr>
            <w:noProof/>
          </w:rPr>
          <w:t>4</w:t>
        </w:r>
      </w:fldSimple>
      <w:r>
        <w:t xml:space="preserve"> – Pilha do LOD2. Fonte: </w:t>
      </w:r>
      <w:hyperlink r:id="rId14" w:history="1">
        <w:r w:rsidRPr="006301E6">
          <w:rPr>
            <w:rStyle w:val="Hyperlink"/>
          </w:rPr>
          <w:t>http://stack.lod2.eu/</w:t>
        </w:r>
        <w:bookmarkEnd w:id="210"/>
      </w:hyperlink>
    </w:p>
    <w:p w:rsidR="00E01BE4" w:rsidRPr="00E01BE4" w:rsidRDefault="00DA7626" w:rsidP="00AE42BE">
      <w:r>
        <w:t>O ciclo da Pilha do</w:t>
      </w:r>
      <w:r w:rsidR="00E01BE4" w:rsidRPr="00E01BE4">
        <w:t xml:space="preserve"> LOD2 é uma </w:t>
      </w:r>
      <w:r>
        <w:t>poderosa</w:t>
      </w:r>
      <w:r w:rsidR="00E01BE4" w:rsidRPr="00E01BE4">
        <w:t xml:space="preserve"> esquematizaç</w:t>
      </w:r>
      <w:r w:rsidR="00E01BE4">
        <w:t>ão para publicar dados em LOD</w:t>
      </w:r>
      <w:r w:rsidR="00F81EAC">
        <w:t>, baseando-se num forte apoio</w:t>
      </w:r>
      <w:r w:rsidR="00E01BE4">
        <w:t xml:space="preserve"> </w:t>
      </w:r>
      <w:r w:rsidR="00F81EAC">
        <w:t xml:space="preserve">ferramental </w:t>
      </w:r>
      <w:r w:rsidR="0067246D">
        <w:t xml:space="preserve">pré-definido e </w:t>
      </w:r>
      <w:r w:rsidR="00F81EAC">
        <w:t xml:space="preserve">que pode ser reutilizado. </w:t>
      </w:r>
      <w:commentRangeStart w:id="211"/>
      <w:r w:rsidR="00E01BE4">
        <w:t>Contudo, este trabalho propõe</w:t>
      </w:r>
      <w:r w:rsidR="0067246D">
        <w:t>,</w:t>
      </w:r>
      <w:r w:rsidR="00E01BE4">
        <w:t xml:space="preserve"> </w:t>
      </w:r>
      <w:r w:rsidR="00F81EAC">
        <w:t>no</w:t>
      </w:r>
      <w:r w:rsidR="00750BAB">
        <w:t xml:space="preserve"> próximo capítulo</w:t>
      </w:r>
      <w:r w:rsidR="0067246D">
        <w:t>,</w:t>
      </w:r>
      <w:r w:rsidR="00750BAB">
        <w:t xml:space="preserve"> u</w:t>
      </w:r>
      <w:r w:rsidR="00E01BE4">
        <w:t xml:space="preserve">m Processo de Publicação de Linked Open Data simplificado, </w:t>
      </w:r>
      <w:r w:rsidR="00F81EAC">
        <w:t>elaborado empiricamente, abstraindo o ferramental técnico especializado</w:t>
      </w:r>
      <w:r w:rsidR="0067246D">
        <w:t>,</w:t>
      </w:r>
      <w:r w:rsidR="00F81EAC">
        <w:t xml:space="preserve"> e que facilita o entendimento didático de cada uma das principais vantagens, distintamente, de </w:t>
      </w:r>
      <w:r w:rsidR="0067246D">
        <w:t>publicar</w:t>
      </w:r>
      <w:r w:rsidR="00F81EAC">
        <w:t xml:space="preserve"> dados em LOD.</w:t>
      </w:r>
      <w:commentRangeEnd w:id="211"/>
      <w:r w:rsidR="00897439">
        <w:rPr>
          <w:rStyle w:val="CommentReference"/>
        </w:rPr>
        <w:commentReference w:id="211"/>
      </w:r>
    </w:p>
    <w:p w:rsidR="006E4038" w:rsidRPr="00E01BE4" w:rsidRDefault="006E4038" w:rsidP="000257B9">
      <w:pPr>
        <w:pStyle w:val="Secao"/>
        <w:spacing w:before="360" w:after="360"/>
      </w:pPr>
      <w:r w:rsidRPr="00E01BE4">
        <w:br w:type="page"/>
      </w:r>
    </w:p>
    <w:p w:rsidR="00E40ACE" w:rsidRDefault="00DB57D9" w:rsidP="00825BDC">
      <w:pPr>
        <w:pStyle w:val="Capitulo"/>
        <w:spacing w:before="360" w:after="360"/>
      </w:pPr>
      <w:bookmarkStart w:id="212" w:name="_Toc373787527"/>
      <w:r>
        <w:rPr>
          <w:caps w:val="0"/>
        </w:rPr>
        <w:lastRenderedPageBreak/>
        <w:t>Processo de Publicação de L</w:t>
      </w:r>
      <w:r w:rsidR="00A957A9">
        <w:rPr>
          <w:caps w:val="0"/>
        </w:rPr>
        <w:t>inked Open Data</w:t>
      </w:r>
      <w:bookmarkEnd w:id="212"/>
    </w:p>
    <w:p w:rsidR="00A211B3" w:rsidRDefault="00E40ACE" w:rsidP="00E40ACE">
      <w:r>
        <w:t>Uma vez introduzida a ideologia da Web Semântica, estudado seus fundamentos</w:t>
      </w:r>
      <w:r w:rsidR="00577395">
        <w:t xml:space="preserve"> e aspectos tecnológicos e, principalmente, </w:t>
      </w:r>
      <w:r>
        <w:t xml:space="preserve">entendido o conceito de </w:t>
      </w:r>
      <w:r w:rsidRPr="008C2981">
        <w:rPr>
          <w:i/>
        </w:rPr>
        <w:t>Linked Open Data</w:t>
      </w:r>
      <w:r>
        <w:t xml:space="preserve">, podemos </w:t>
      </w:r>
      <w:r w:rsidR="00577395">
        <w:t>estabelecer</w:t>
      </w:r>
      <w:r>
        <w:t xml:space="preserve"> </w:t>
      </w:r>
      <w:r w:rsidR="00577395">
        <w:t>uma</w:t>
      </w:r>
      <w:r>
        <w:t xml:space="preserve"> visão prática d</w:t>
      </w:r>
      <w:r w:rsidR="00577395">
        <w:t>o</w:t>
      </w:r>
      <w:r>
        <w:t xml:space="preserve"> </w:t>
      </w:r>
      <w:r>
        <w:rPr>
          <w:b/>
        </w:rPr>
        <w:t>Processo</w:t>
      </w:r>
      <w:r w:rsidRPr="008C2981">
        <w:rPr>
          <w:b/>
        </w:rPr>
        <w:t xml:space="preserve"> de Publicação de Linked Open Data</w:t>
      </w:r>
      <w:r>
        <w:t>.</w:t>
      </w:r>
      <w:r w:rsidRPr="00332F1F">
        <w:rPr>
          <w:b/>
          <w:color w:val="FF0000"/>
        </w:rPr>
        <w:t xml:space="preserve"> </w:t>
      </w:r>
      <w:r>
        <w:t>Depois de construir o projeto PingER Linked Open Data, foram analisadas diversas dificuldades, foram estudadas várias tecnologias e boas práticas foram reunidas. A partir da reunião de todos esses tópicos e conceitos, análise de várias publicações e ferramentas, e muita dificuldade enfrentada para publicar os dados em LOD (algumas delas serão explicitadas nas próximas seções), foi desenvolvid</w:t>
      </w:r>
      <w:r w:rsidR="000B4ECC">
        <w:t>a</w:t>
      </w:r>
      <w:r>
        <w:t xml:space="preserve"> uma proposta de esquema</w:t>
      </w:r>
      <w:r w:rsidR="000B4ECC">
        <w:t>tização</w:t>
      </w:r>
      <w:r>
        <w:t xml:space="preserve"> de alto nível </w:t>
      </w:r>
      <w:r w:rsidR="00A957A9">
        <w:t xml:space="preserve">focando </w:t>
      </w:r>
      <w:r w:rsidR="006301E6">
        <w:t>em didática e fácil entendimento</w:t>
      </w:r>
      <w:r w:rsidR="00A957A9">
        <w:t>.</w:t>
      </w:r>
      <w:r>
        <w:t xml:space="preserve"> </w:t>
      </w:r>
      <w:r w:rsidR="000B4ECC">
        <w:t>Essa esquematização t</w:t>
      </w:r>
      <w:r w:rsidR="00A957A9">
        <w:t xml:space="preserve">ambém tem uma perspectiva </w:t>
      </w:r>
      <w:r>
        <w:t xml:space="preserve">essencialmente prática cujo objetivo é </w:t>
      </w:r>
      <w:del w:id="213" w:author="Revisor" w:date="2013-12-04T16:35:00Z">
        <w:r w:rsidDel="005A2936">
          <w:delText>definir orientações</w:delText>
        </w:r>
        <w:r w:rsidR="00594C13" w:rsidDel="005A2936">
          <w:delText xml:space="preserve"> </w:delText>
        </w:r>
        <w:r w:rsidDel="005A2936">
          <w:delText>de como desenvolver</w:delText>
        </w:r>
      </w:del>
      <w:ins w:id="214" w:author="Revisor" w:date="2013-12-04T16:35:00Z">
        <w:r w:rsidR="005A2936">
          <w:t>orientar o desenvolvimento</w:t>
        </w:r>
      </w:ins>
      <w:r>
        <w:t xml:space="preserve"> </w:t>
      </w:r>
      <w:ins w:id="215" w:author="Revisor" w:date="2013-12-04T16:35:00Z">
        <w:r w:rsidR="005A2936">
          <w:t xml:space="preserve">de </w:t>
        </w:r>
      </w:ins>
      <w:r>
        <w:t>um projeto de publicação de dados em LOD.</w:t>
      </w:r>
      <w:r w:rsidR="007200A9">
        <w:t xml:space="preserve"> </w:t>
      </w:r>
      <w:r w:rsidR="00594C13">
        <w:t>Algumas dessas orientações foram coletadas da comunidade e reunidas junto com outras orientações propostas após as dificuldades enfrentadas no desenvolvimento deste trabalho.</w:t>
      </w:r>
    </w:p>
    <w:p w:rsidR="00E40ACE" w:rsidRDefault="00E40ACE" w:rsidP="00E40ACE">
      <w:r>
        <w:t xml:space="preserve">O </w:t>
      </w:r>
      <w:ins w:id="216" w:author="Revisor" w:date="2013-12-04T16:42:00Z">
        <w:r w:rsidR="005A2936">
          <w:t>p</w:t>
        </w:r>
      </w:ins>
      <w:del w:id="217" w:author="Revisor" w:date="2013-12-04T16:42:00Z">
        <w:r w:rsidR="0016474D" w:rsidDel="005A2936">
          <w:delText>P</w:delText>
        </w:r>
      </w:del>
      <w:r>
        <w:t>rocesso pressupõe um domínio já pré-estabelecido, considera que o projeto</w:t>
      </w:r>
      <w:r w:rsidR="0016474D">
        <w:t xml:space="preserve"> de publicação em LOD</w:t>
      </w:r>
      <w:r>
        <w:t xml:space="preserve"> está ainda na fase de concepção e orienta seguir as recomendaçõe</w:t>
      </w:r>
      <w:r w:rsidR="00594C13">
        <w:t>s definidas</w:t>
      </w:r>
      <w:r>
        <w:t>.</w:t>
      </w:r>
    </w:p>
    <w:p w:rsidR="006E4038" w:rsidRDefault="00E40ACE" w:rsidP="00E40ACE">
      <w:r>
        <w:t>O Processo de Publicação de LOD d</w:t>
      </w:r>
      <w:r w:rsidR="00CF73F3">
        <w:t xml:space="preserve">ivide-se num fluxo de </w:t>
      </w:r>
      <w:r w:rsidR="006E4038">
        <w:t>cinco</w:t>
      </w:r>
      <w:r w:rsidR="00CF73F3">
        <w:t xml:space="preserve"> etapas e cada uma enfatiza uma característica</w:t>
      </w:r>
      <w:r w:rsidR="006E4038">
        <w:t xml:space="preserve"> essencial dos conceitos de LOD. </w:t>
      </w:r>
      <w:ins w:id="218" w:author="Revisor" w:date="2013-12-04T16:36:00Z">
        <w:r w:rsidR="005A2936">
          <w:t>A Figura 5 apresenta um resumo das etapas  e resume as caracter</w:t>
        </w:r>
      </w:ins>
      <w:ins w:id="219" w:author="Revisor" w:date="2013-12-04T16:37:00Z">
        <w:r w:rsidR="005A2936">
          <w:t>ísticas de cada uma delas.</w:t>
        </w:r>
      </w:ins>
      <w:del w:id="220" w:author="Revisor" w:date="2013-12-04T16:36:00Z">
        <w:r w:rsidR="006E4038" w:rsidDel="005A2936">
          <w:delText xml:space="preserve">O </w:delText>
        </w:r>
      </w:del>
      <w:del w:id="221" w:author="Revisor" w:date="2013-12-04T16:37:00Z">
        <w:r w:rsidR="006E4038" w:rsidDel="005A2936">
          <w:delText>quadro a seguir explicita e resume as características de cada etapa.</w:delText>
        </w:r>
      </w:del>
      <w:ins w:id="222" w:author="Revisor" w:date="2013-12-04T16:37:00Z">
        <w:r w:rsidR="005A2936">
          <w:t xml:space="preserve"> </w:t>
        </w:r>
      </w:ins>
    </w:p>
    <w:tbl>
      <w:tblPr>
        <w:tblStyle w:val="TableGrid"/>
        <w:tblW w:w="936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2"/>
      </w:tblGrid>
      <w:tr w:rsidR="006E4038" w:rsidTr="006301E6">
        <w:trPr>
          <w:trHeight w:val="9599"/>
        </w:trPr>
        <w:tc>
          <w:tcPr>
            <w:tcW w:w="9362" w:type="dxa"/>
            <w:tcBorders>
              <w:top w:val="nil"/>
              <w:left w:val="nil"/>
              <w:bottom w:val="nil"/>
              <w:right w:val="nil"/>
            </w:tcBorders>
          </w:tcPr>
          <w:p w:rsidR="006E4038" w:rsidRDefault="005A2936" w:rsidP="006E4038">
            <w:commentRangeStart w:id="223"/>
            <w:r>
              <w:rPr>
                <w:noProof/>
                <w:lang w:val="en-US" w:eastAsia="en-US"/>
              </w:rPr>
              <w:lastRenderedPageBreak/>
              <mc:AlternateContent>
                <mc:Choice Requires="wps">
                  <w:drawing>
                    <wp:anchor distT="0" distB="0" distL="114300" distR="114300" simplePos="0" relativeHeight="251666432" behindDoc="0" locked="0" layoutInCell="1" allowOverlap="1" wp14:anchorId="3FC5CBD7" wp14:editId="2229D631">
                      <wp:simplePos x="0" y="0"/>
                      <wp:positionH relativeFrom="column">
                        <wp:posOffset>-41910</wp:posOffset>
                      </wp:positionH>
                      <wp:positionV relativeFrom="paragraph">
                        <wp:posOffset>5749290</wp:posOffset>
                      </wp:positionV>
                      <wp:extent cx="5450840" cy="15240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5450840" cy="152400"/>
                              </a:xfrm>
                              <a:prstGeom prst="rect">
                                <a:avLst/>
                              </a:prstGeom>
                              <a:solidFill>
                                <a:prstClr val="white"/>
                              </a:solidFill>
                              <a:ln>
                                <a:noFill/>
                              </a:ln>
                              <a:effectLst/>
                            </wps:spPr>
                            <wps:txbx>
                              <w:txbxContent>
                                <w:p w:rsidR="00D35888" w:rsidRPr="00105DFB" w:rsidRDefault="00D35888" w:rsidP="006E4038">
                                  <w:pPr>
                                    <w:pStyle w:val="LegendaFigura"/>
                                    <w:spacing w:after="360"/>
                                    <w:rPr>
                                      <w:noProof/>
                                      <w:sz w:val="24"/>
                                    </w:rPr>
                                  </w:pPr>
                                  <w:r>
                                    <w:t xml:space="preserve">Quadro </w:t>
                                  </w:r>
                                  <w:fldSimple w:instr=" SEQ Quadro \* ARABIC ">
                                    <w:r>
                                      <w:rPr>
                                        <w:noProof/>
                                      </w:rPr>
                                      <w:t>1</w:t>
                                    </w:r>
                                  </w:fldSimple>
                                  <w:r>
                                    <w:t xml:space="preserve"> – As etapas do Processo de Publicação de LOD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 o:spid="_x0000_s1027" type="#_x0000_t202" style="position:absolute;left:0;text-align:left;margin-left:-3.3pt;margin-top:452.7pt;width:429.2pt;height:1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" stroked="f">
                      <v:textbox inset="0,0,0,0">
                        <w:txbxContent>
                          <w:p w:rsidR="00D35888" w:rsidRPr="00105DFB" w:rsidRDefault="00D35888" w:rsidP="006E4038">
                            <w:pPr>
                              <w:pStyle w:val="LegendaFigura"/>
                              <w:spacing w:after="360"/>
                              <w:rPr>
                                <w:noProof/>
                                <w:sz w:val="24"/>
                              </w:rPr>
                            </w:pPr>
                            <w:r>
                              <w:t xml:space="preserve">Quadro </w:t>
                            </w:r>
                            <w:fldSimple w:instr=" SEQ Quadro \* ARABIC ">
                              <w:r>
                                <w:rPr>
                                  <w:noProof/>
                                </w:rPr>
                                <w:t>1</w:t>
                              </w:r>
                            </w:fldSimple>
                            <w:r>
                              <w:t xml:space="preserve"> – As etapas do Processo de Publicação de LOD</w:t>
                            </w:r>
                          </w:p>
                        </w:txbxContent>
                      </v:textbox>
                    </v:shape>
                  </w:pict>
                </mc:Fallback>
              </mc:AlternateContent>
            </w:r>
            <w:r w:rsidR="000B4ECC">
              <w:rPr>
                <w:noProof/>
                <w:lang w:val="en-US" w:eastAsia="en-US"/>
              </w:rPr>
              <mc:AlternateContent>
                <mc:Choice Requires="wps">
                  <w:drawing>
                    <wp:anchor distT="0" distB="0" distL="114300" distR="114300" simplePos="0" relativeHeight="251664384" behindDoc="0" locked="0" layoutInCell="1" allowOverlap="1" wp14:anchorId="3A0ADC89" wp14:editId="4DBB393A">
                      <wp:simplePos x="0" y="0"/>
                      <wp:positionH relativeFrom="column">
                        <wp:posOffset>-41910</wp:posOffset>
                      </wp:positionH>
                      <wp:positionV relativeFrom="paragraph">
                        <wp:posOffset>3553460</wp:posOffset>
                      </wp:positionV>
                      <wp:extent cx="5450205" cy="971550"/>
                      <wp:effectExtent l="209550" t="209550" r="55245" b="57150"/>
                      <wp:wrapNone/>
                      <wp:docPr id="29" name="Retângulo de cantos arredondados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0205" cy="971550"/>
                              </a:xfrm>
                              <a:prstGeom prst="roundRect">
                                <a:avLst>
                                  <a:gd name="adj" fmla="val 16667"/>
                                </a:avLst>
                              </a:prstGeom>
                              <a:solidFill>
                                <a:srgbClr val="FFC000"/>
                              </a:solidFill>
                              <a:ln w="38100" cmpd="sng">
                                <a:prstDash val="solid"/>
                                <a:round/>
                                <a:headEnd/>
                                <a:tailEnd/>
                              </a:ln>
                              <a:effectLst/>
                              <a:scene3d>
                                <a:camera prst="legacyObliqueTopLeft"/>
                                <a:lightRig rig="legacyFlat3" dir="t"/>
                              </a:scene3d>
                              <a:sp3d extrusionH="430200" prstMaterial="legacyMatte">
                                <a:bevelT w="13500" h="13500" prst="angle"/>
                                <a:bevelB w="13500" h="13500" prst="angle"/>
                                <a:extrusionClr>
                                  <a:srgbClr val="FFC000"/>
                                </a:extrusionClr>
                              </a:sp3d>
                              <a:extLs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txbx>
                              <w:txbxContent>
                                <w:p w:rsidR="00D35888" w:rsidRPr="005331A2" w:rsidRDefault="00D35888" w:rsidP="006E4038">
                                  <w:pPr>
                                    <w:pStyle w:val="NoSpacing"/>
                                    <w:ind w:firstLine="0"/>
                                    <w:rPr>
                                      <w:color w:val="FFFFFF" w:themeColor="background1"/>
                                    </w:rPr>
                                  </w:pPr>
                                  <w:r w:rsidRPr="005331A2">
                                    <w:rPr>
                                      <w:rFonts w:ascii="Arial" w:hAnsi="Arial" w:cs="Arial"/>
                                      <w:b/>
                                      <w:color w:val="FFFFFF" w:themeColor="background1"/>
                                    </w:rPr>
                                    <w:t>4  Acesso Público aos Dados</w:t>
                                  </w:r>
                                  <w:r w:rsidRPr="005331A2">
                                    <w:rPr>
                                      <w:rFonts w:ascii="Arial" w:hAnsi="Arial" w:cs="Arial"/>
                                      <w:b/>
                                      <w:color w:val="FFFFFF" w:themeColor="background1"/>
                                    </w:rPr>
                                    <w:br/>
                                  </w:r>
                                  <w:r w:rsidRPr="005331A2">
                                    <w:rPr>
                                      <w:color w:val="FFFFFF" w:themeColor="background1"/>
                                    </w:rPr>
                                    <w:t>Publicar e expor os dados à comunidade</w:t>
                                  </w:r>
                                  <w:r w:rsidRPr="005331A2">
                                    <w:rPr>
                                      <w:color w:val="FFFFFF" w:themeColor="background1"/>
                                    </w:rPr>
                                    <w:br/>
                                    <w:t>Aspecto tecnológico enfatizado: Serviços de protocolo SPARQL</w:t>
                                  </w:r>
                                </w:p>
                                <w:p w:rsidR="00D35888" w:rsidRPr="005A5C64" w:rsidRDefault="00D35888" w:rsidP="006E4038">
                                  <w:pPr>
                                    <w:rPr>
                                      <w:rFonts w:ascii="Verdana" w:hAnsi="Verdana"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tângulo de cantos arredondados 29" o:spid="_x0000_s1028" style="position:absolute;left:0;text-align:left;margin-left:-3.3pt;margin-top:279.8pt;width:429.15pt;height: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" fillcolor="#ffc000">
                      <v:shadow color="#622423 [1605]" opacity=".5" offset="1pt"/>
                      <o:extrusion v:ext="view" color="#ffc000" on="t" viewpoint="-34.72222mm" viewpointorigin="-.5" skewangle="-45" lightposition="-50000" lightposition2="50000"/>
                      <v:textbox>
                        <w:txbxContent>
                          <w:p w:rsidR="00D35888" w:rsidRPr="005331A2" w:rsidRDefault="00D35888" w:rsidP="006E4038">
                            <w:pPr>
                              <w:pStyle w:val="NoSpacing"/>
                              <w:ind w:firstLine="0"/>
                              <w:rPr>
                                <w:color w:val="FFFFFF" w:themeColor="background1"/>
                              </w:rPr>
                            </w:pPr>
                            <w:r w:rsidRPr="005331A2">
                              <w:rPr>
                                <w:rFonts w:ascii="Arial" w:hAnsi="Arial" w:cs="Arial"/>
                                <w:b/>
                                <w:color w:val="FFFFFF" w:themeColor="background1"/>
                              </w:rPr>
                              <w:t>4  Acesso Público aos Dados</w:t>
                            </w:r>
                            <w:r w:rsidRPr="005331A2">
                              <w:rPr>
                                <w:rFonts w:ascii="Arial" w:hAnsi="Arial" w:cs="Arial"/>
                                <w:b/>
                                <w:color w:val="FFFFFF" w:themeColor="background1"/>
                              </w:rPr>
                              <w:br/>
                            </w:r>
                            <w:r w:rsidRPr="005331A2">
                              <w:rPr>
                                <w:color w:val="FFFFFF" w:themeColor="background1"/>
                              </w:rPr>
                              <w:t>Publicar e expor os dados à comunidade</w:t>
                            </w:r>
                            <w:r w:rsidRPr="005331A2">
                              <w:rPr>
                                <w:color w:val="FFFFFF" w:themeColor="background1"/>
                              </w:rPr>
                              <w:br/>
                              <w:t>Aspecto tecnológico enfatizado: Serviços de protocolo SPARQL</w:t>
                            </w:r>
                          </w:p>
                          <w:p w:rsidR="00D35888" w:rsidRPr="005A5C64" w:rsidRDefault="00D35888" w:rsidP="006E4038">
                            <w:pPr>
                              <w:rPr>
                                <w:rFonts w:ascii="Verdana" w:hAnsi="Verdana" w:cs="Arial"/>
                              </w:rPr>
                            </w:pPr>
                          </w:p>
                        </w:txbxContent>
                      </v:textbox>
                    </v:roundrect>
                  </w:pict>
                </mc:Fallback>
              </mc:AlternateContent>
            </w:r>
            <w:r w:rsidR="000B4ECC">
              <w:rPr>
                <w:noProof/>
                <w:lang w:val="en-US" w:eastAsia="en-US"/>
              </w:rPr>
              <mc:AlternateContent>
                <mc:Choice Requires="wps">
                  <w:drawing>
                    <wp:anchor distT="0" distB="0" distL="114300" distR="114300" simplePos="0" relativeHeight="251663360" behindDoc="0" locked="0" layoutInCell="1" allowOverlap="1" wp14:anchorId="228F4E86" wp14:editId="6EC42618">
                      <wp:simplePos x="0" y="0"/>
                      <wp:positionH relativeFrom="column">
                        <wp:posOffset>-41910</wp:posOffset>
                      </wp:positionH>
                      <wp:positionV relativeFrom="paragraph">
                        <wp:posOffset>2425700</wp:posOffset>
                      </wp:positionV>
                      <wp:extent cx="5450205" cy="971550"/>
                      <wp:effectExtent l="209550" t="209550" r="55245" b="57150"/>
                      <wp:wrapNone/>
                      <wp:docPr id="28" name="Retângulo de cantos arredondados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0205" cy="971550"/>
                              </a:xfrm>
                              <a:prstGeom prst="roundRect">
                                <a:avLst>
                                  <a:gd name="adj" fmla="val 16667"/>
                                </a:avLst>
                              </a:prstGeom>
                              <a:solidFill>
                                <a:srgbClr val="92D050"/>
                              </a:solidFill>
                              <a:ln w="38100" cmpd="sng">
                                <a:prstDash val="solid"/>
                                <a:round/>
                                <a:headEnd/>
                                <a:tailEnd/>
                              </a:ln>
                              <a:effectLst/>
                              <a:scene3d>
                                <a:camera prst="legacyObliqueTopLeft"/>
                                <a:lightRig rig="legacyFlat3" dir="t"/>
                              </a:scene3d>
                              <a:sp3d extrusionH="430200" prstMaterial="legacyMatte">
                                <a:bevelT w="13500" h="13500" prst="angle"/>
                                <a:bevelB w="13500" h="13500" prst="angle"/>
                                <a:extrusionClr>
                                  <a:srgbClr val="92D050"/>
                                </a:extrusionClr>
                              </a:sp3d>
                              <a:extLs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txbx>
                              <w:txbxContent>
                                <w:p w:rsidR="00D35888" w:rsidRPr="0016474D" w:rsidRDefault="00D35888" w:rsidP="006E4038">
                                  <w:pPr>
                                    <w:pStyle w:val="NoSpacing"/>
                                    <w:ind w:firstLine="0"/>
                                  </w:pPr>
                                  <w:r w:rsidRPr="005331A2">
                                    <w:rPr>
                                      <w:rFonts w:ascii="Arial" w:hAnsi="Arial" w:cs="Arial"/>
                                      <w:b/>
                                      <w:color w:val="FFFFFF" w:themeColor="background1"/>
                                    </w:rPr>
                                    <w:t>3  Projeto de Triplificação</w:t>
                                  </w:r>
                                  <w:r>
                                    <w:rPr>
                                      <w:rFonts w:ascii="Arial" w:hAnsi="Arial" w:cs="Arial"/>
                                      <w:b/>
                                      <w:color w:val="FFFFFF" w:themeColor="background1"/>
                                    </w:rPr>
                                    <w:br/>
                                  </w:r>
                                  <w:r w:rsidRPr="005331A2">
                                    <w:rPr>
                                      <w:rFonts w:cs="Times New Roman"/>
                                      <w:color w:val="FFFFFF" w:themeColor="background1"/>
                                    </w:rPr>
                                    <w:t>Processos técnicos de transformar ou gerar dados em formatos padrões para LOD, ligando os dados a outras bases nesse formato.</w:t>
                                  </w:r>
                                  <w:r w:rsidRPr="005331A2">
                                    <w:rPr>
                                      <w:rFonts w:cs="Times New Roman"/>
                                      <w:color w:val="FFFFFF" w:themeColor="background1"/>
                                    </w:rPr>
                                    <w:br/>
                                    <w:t>Aspecto tecnológico enfatizado: RDF</w:t>
                                  </w:r>
                                </w:p>
                                <w:p w:rsidR="00D35888" w:rsidRPr="005A5C64" w:rsidRDefault="00D35888" w:rsidP="006E4038">
                                  <w:pPr>
                                    <w:rPr>
                                      <w:color w:val="FFFFFF" w:themeColor="background1"/>
                                    </w:rPr>
                                  </w:pPr>
                                  <w:r>
                                    <w:rPr>
                                      <w:color w:val="FFFFFF" w:themeColor="background1"/>
                                    </w:rPr>
                                    <w:br/>
                                  </w:r>
                                </w:p>
                                <w:p w:rsidR="00D35888" w:rsidRPr="005A5C64" w:rsidRDefault="00D35888" w:rsidP="006E4038">
                                  <w:pPr>
                                    <w:rPr>
                                      <w:rFonts w:ascii="Verdana" w:hAnsi="Verdana"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tângulo de cantos arredondados 28" o:spid="_x0000_s1029" style="position:absolute;left:0;text-align:left;margin-left:-3.3pt;margin-top:191pt;width:429.15pt;height: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" fillcolor="#92d050">
                      <v:shadow color="#622423 [1605]" opacity=".5" offset="1pt"/>
                      <o:extrusion v:ext="view" color="#92d050" on="t" viewpoint="-34.72222mm" viewpointorigin="-.5" skewangle="-45" lightposition="-50000" lightposition2="50000"/>
                      <v:textbox>
                        <w:txbxContent>
                          <w:p w:rsidR="00D35888" w:rsidRPr="0016474D" w:rsidRDefault="00D35888" w:rsidP="006E4038">
                            <w:pPr>
                              <w:pStyle w:val="NoSpacing"/>
                              <w:ind w:firstLine="0"/>
                            </w:pPr>
                            <w:r w:rsidRPr="005331A2">
                              <w:rPr>
                                <w:rFonts w:ascii="Arial" w:hAnsi="Arial" w:cs="Arial"/>
                                <w:b/>
                                <w:color w:val="FFFFFF" w:themeColor="background1"/>
                              </w:rPr>
                              <w:t>3  Projeto de Triplificação</w:t>
                            </w:r>
                            <w:r>
                              <w:rPr>
                                <w:rFonts w:ascii="Arial" w:hAnsi="Arial" w:cs="Arial"/>
                                <w:b/>
                                <w:color w:val="FFFFFF" w:themeColor="background1"/>
                              </w:rPr>
                              <w:br/>
                            </w:r>
                            <w:r w:rsidRPr="005331A2">
                              <w:rPr>
                                <w:rFonts w:cs="Times New Roman"/>
                                <w:color w:val="FFFFFF" w:themeColor="background1"/>
                              </w:rPr>
                              <w:t>Processos técnicos de transformar ou gerar dados em formatos padrões para LOD, ligando os dados a outras bases nesse formato.</w:t>
                            </w:r>
                            <w:r w:rsidRPr="005331A2">
                              <w:rPr>
                                <w:rFonts w:cs="Times New Roman"/>
                                <w:color w:val="FFFFFF" w:themeColor="background1"/>
                              </w:rPr>
                              <w:br/>
                              <w:t>Aspecto tecnológico enfatizado: RDF</w:t>
                            </w:r>
                          </w:p>
                          <w:p w:rsidR="00D35888" w:rsidRPr="005A5C64" w:rsidRDefault="00D35888" w:rsidP="006E4038">
                            <w:pPr>
                              <w:rPr>
                                <w:color w:val="FFFFFF" w:themeColor="background1"/>
                              </w:rPr>
                            </w:pPr>
                            <w:r>
                              <w:rPr>
                                <w:color w:val="FFFFFF" w:themeColor="background1"/>
                              </w:rPr>
                              <w:br/>
                            </w:r>
                          </w:p>
                          <w:p w:rsidR="00D35888" w:rsidRPr="005A5C64" w:rsidRDefault="00D35888" w:rsidP="006E4038">
                            <w:pPr>
                              <w:rPr>
                                <w:rFonts w:ascii="Verdana" w:hAnsi="Verdana" w:cs="Arial"/>
                              </w:rPr>
                            </w:pPr>
                          </w:p>
                        </w:txbxContent>
                      </v:textbox>
                    </v:roundrect>
                  </w:pict>
                </mc:Fallback>
              </mc:AlternateContent>
            </w:r>
            <w:r w:rsidR="000B4ECC">
              <w:rPr>
                <w:noProof/>
                <w:lang w:val="en-US" w:eastAsia="en-US"/>
              </w:rPr>
              <mc:AlternateContent>
                <mc:Choice Requires="wps">
                  <w:drawing>
                    <wp:anchor distT="0" distB="0" distL="114300" distR="114300" simplePos="0" relativeHeight="251665408" behindDoc="0" locked="0" layoutInCell="1" allowOverlap="1" wp14:anchorId="75F6687E" wp14:editId="09139AB2">
                      <wp:simplePos x="0" y="0"/>
                      <wp:positionH relativeFrom="column">
                        <wp:posOffset>-41910</wp:posOffset>
                      </wp:positionH>
                      <wp:positionV relativeFrom="paragraph">
                        <wp:posOffset>4680746</wp:posOffset>
                      </wp:positionV>
                      <wp:extent cx="5450205" cy="971550"/>
                      <wp:effectExtent l="209550" t="209550" r="55245" b="57150"/>
                      <wp:wrapNone/>
                      <wp:docPr id="30" name="Retângulo de cantos arredondados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0205" cy="971550"/>
                              </a:xfrm>
                              <a:prstGeom prst="roundRect">
                                <a:avLst>
                                  <a:gd name="adj" fmla="val 16667"/>
                                </a:avLst>
                              </a:prstGeom>
                              <a:solidFill>
                                <a:srgbClr val="F0720A"/>
                              </a:solidFill>
                              <a:ln w="38100" cmpd="sng">
                                <a:prstDash val="solid"/>
                                <a:round/>
                                <a:headEnd/>
                                <a:tailEnd/>
                              </a:ln>
                              <a:effectLst/>
                              <a:scene3d>
                                <a:camera prst="legacyObliqueTopLeft"/>
                                <a:lightRig rig="legacyFlat3" dir="t"/>
                              </a:scene3d>
                              <a:sp3d extrusionH="430200" prstMaterial="legacyMatte">
                                <a:bevelT w="13500" h="13500" prst="angle"/>
                                <a:bevelB w="13500" h="13500" prst="angle"/>
                                <a:extrusionClr>
                                  <a:srgbClr val="F0720A"/>
                                </a:extrusionClr>
                              </a:sp3d>
                              <a:extLs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txbx>
                              <w:txbxContent>
                                <w:p w:rsidR="00D35888" w:rsidRPr="005331A2" w:rsidRDefault="00D35888" w:rsidP="006E4038">
                                  <w:pPr>
                                    <w:pStyle w:val="NoSpacing"/>
                                    <w:ind w:firstLine="0"/>
                                    <w:rPr>
                                      <w:color w:val="FFFFFF" w:themeColor="background1"/>
                                    </w:rPr>
                                  </w:pPr>
                                  <w:r w:rsidRPr="005331A2">
                                    <w:rPr>
                                      <w:rFonts w:ascii="Arial" w:hAnsi="Arial" w:cs="Arial"/>
                                      <w:b/>
                                      <w:color w:val="FFFFFF" w:themeColor="background1"/>
                                    </w:rPr>
                                    <w:t>5  Aplicações</w:t>
                                  </w:r>
                                  <w:r w:rsidRPr="005331A2">
                                    <w:rPr>
                                      <w:rFonts w:ascii="Arial" w:hAnsi="Arial" w:cs="Arial"/>
                                      <w:b/>
                                      <w:color w:val="FFFFFF" w:themeColor="background1"/>
                                    </w:rPr>
                                    <w:br/>
                                  </w:r>
                                  <w:r w:rsidRPr="005331A2">
                                    <w:rPr>
                                      <w:color w:val="FFFFFF" w:themeColor="background1"/>
                                    </w:rPr>
                                    <w:t xml:space="preserve">Consumir os dados com a possibilidade de explorar outras diversidades de natureza de dados </w:t>
                                  </w:r>
                                  <w:r>
                                    <w:rPr>
                                      <w:color w:val="FFFFFF" w:themeColor="background1"/>
                                    </w:rPr>
                                    <w:t>inter</w:t>
                                  </w:r>
                                  <w:r w:rsidRPr="005331A2">
                                    <w:rPr>
                                      <w:color w:val="FFFFFF" w:themeColor="background1"/>
                                    </w:rPr>
                                    <w:t>ligados (</w:t>
                                  </w:r>
                                  <w:r w:rsidRPr="005331A2">
                                    <w:rPr>
                                      <w:i/>
                                      <w:color w:val="FFFFFF" w:themeColor="background1"/>
                                    </w:rPr>
                                    <w:t>mashups</w:t>
                                  </w:r>
                                  <w:r w:rsidRPr="005331A2">
                                    <w:rPr>
                                      <w:color w:val="FFFFFF" w:themeColor="background1"/>
                                    </w:rPr>
                                    <w:t>).</w:t>
                                  </w:r>
                                </w:p>
                                <w:p w:rsidR="00D35888" w:rsidRPr="005331A2" w:rsidRDefault="00D35888" w:rsidP="006E4038">
                                  <w:pPr>
                                    <w:pStyle w:val="NoSpacing"/>
                                    <w:ind w:firstLine="0"/>
                                    <w:rPr>
                                      <w:color w:val="FFFFFF" w:themeColor="background1"/>
                                    </w:rPr>
                                  </w:pPr>
                                  <w:r w:rsidRPr="005331A2">
                                    <w:rPr>
                                      <w:color w:val="FFFFFF" w:themeColor="background1"/>
                                    </w:rPr>
                                    <w:t>Aspecto tecnológico enfatizado: Consultas SPARQL</w:t>
                                  </w:r>
                                </w:p>
                                <w:p w:rsidR="00D35888" w:rsidRPr="005331A2" w:rsidRDefault="00D35888" w:rsidP="006E4038">
                                  <w:pPr>
                                    <w:pStyle w:val="NoSpacing"/>
                                    <w:rPr>
                                      <w:color w:val="FFFFFF" w:themeColor="background1"/>
                                    </w:rPr>
                                  </w:pPr>
                                </w:p>
                                <w:p w:rsidR="00D35888" w:rsidRPr="005331A2" w:rsidRDefault="00D35888" w:rsidP="006E4038">
                                  <w:pPr>
                                    <w:pStyle w:val="NoSpacing"/>
                                    <w:rPr>
                                      <w:rFonts w:ascii="Verdana" w:hAnsi="Verdana" w:cs="Arial"/>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tângulo de cantos arredondados 30" o:spid="_x0000_s1030" style="position:absolute;left:0;text-align:left;margin-left:-3.3pt;margin-top:368.55pt;width:429.15pt;height: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" fillcolor="#f0720a">
                      <v:shadow color="#622423 [1605]" opacity=".5" offset="1pt"/>
                      <o:extrusion v:ext="view" color="#f0720a" on="t" viewpoint="-34.72222mm" viewpointorigin="-.5" skewangle="-45" lightposition="-50000" lightposition2="50000"/>
                      <v:textbox>
                        <w:txbxContent>
                          <w:p w:rsidR="00D35888" w:rsidRPr="005331A2" w:rsidRDefault="00D35888" w:rsidP="006E4038">
                            <w:pPr>
                              <w:pStyle w:val="NoSpacing"/>
                              <w:ind w:firstLine="0"/>
                              <w:rPr>
                                <w:color w:val="FFFFFF" w:themeColor="background1"/>
                              </w:rPr>
                            </w:pPr>
                            <w:r w:rsidRPr="005331A2">
                              <w:rPr>
                                <w:rFonts w:ascii="Arial" w:hAnsi="Arial" w:cs="Arial"/>
                                <w:b/>
                                <w:color w:val="FFFFFF" w:themeColor="background1"/>
                              </w:rPr>
                              <w:t>5  Aplicações</w:t>
                            </w:r>
                            <w:r w:rsidRPr="005331A2">
                              <w:rPr>
                                <w:rFonts w:ascii="Arial" w:hAnsi="Arial" w:cs="Arial"/>
                                <w:b/>
                                <w:color w:val="FFFFFF" w:themeColor="background1"/>
                              </w:rPr>
                              <w:br/>
                            </w:r>
                            <w:r w:rsidRPr="005331A2">
                              <w:rPr>
                                <w:color w:val="FFFFFF" w:themeColor="background1"/>
                              </w:rPr>
                              <w:t xml:space="preserve">Consumir os dados com a possibilidade de explorar outras diversidades de natureza de dados </w:t>
                            </w:r>
                            <w:r>
                              <w:rPr>
                                <w:color w:val="FFFFFF" w:themeColor="background1"/>
                              </w:rPr>
                              <w:t>inter</w:t>
                            </w:r>
                            <w:r w:rsidRPr="005331A2">
                              <w:rPr>
                                <w:color w:val="FFFFFF" w:themeColor="background1"/>
                              </w:rPr>
                              <w:t>ligados (</w:t>
                            </w:r>
                            <w:r w:rsidRPr="005331A2">
                              <w:rPr>
                                <w:i/>
                                <w:color w:val="FFFFFF" w:themeColor="background1"/>
                              </w:rPr>
                              <w:t>mashups</w:t>
                            </w:r>
                            <w:r w:rsidRPr="005331A2">
                              <w:rPr>
                                <w:color w:val="FFFFFF" w:themeColor="background1"/>
                              </w:rPr>
                              <w:t>).</w:t>
                            </w:r>
                          </w:p>
                          <w:p w:rsidR="00D35888" w:rsidRPr="005331A2" w:rsidRDefault="00D35888" w:rsidP="006E4038">
                            <w:pPr>
                              <w:pStyle w:val="NoSpacing"/>
                              <w:ind w:firstLine="0"/>
                              <w:rPr>
                                <w:color w:val="FFFFFF" w:themeColor="background1"/>
                              </w:rPr>
                            </w:pPr>
                            <w:r w:rsidRPr="005331A2">
                              <w:rPr>
                                <w:color w:val="FFFFFF" w:themeColor="background1"/>
                              </w:rPr>
                              <w:t>Aspecto tecnológico enfatizado: Consultas SPARQL</w:t>
                            </w:r>
                          </w:p>
                          <w:p w:rsidR="00D35888" w:rsidRPr="005331A2" w:rsidRDefault="00D35888" w:rsidP="006E4038">
                            <w:pPr>
                              <w:pStyle w:val="NoSpacing"/>
                              <w:rPr>
                                <w:color w:val="FFFFFF" w:themeColor="background1"/>
                              </w:rPr>
                            </w:pPr>
                          </w:p>
                          <w:p w:rsidR="00D35888" w:rsidRPr="005331A2" w:rsidRDefault="00D35888" w:rsidP="006E4038">
                            <w:pPr>
                              <w:pStyle w:val="NoSpacing"/>
                              <w:rPr>
                                <w:rFonts w:ascii="Verdana" w:hAnsi="Verdana" w:cs="Arial"/>
                                <w:color w:val="FFFFFF" w:themeColor="background1"/>
                              </w:rPr>
                            </w:pPr>
                          </w:p>
                        </w:txbxContent>
                      </v:textbox>
                    </v:roundrect>
                  </w:pict>
                </mc:Fallback>
              </mc:AlternateContent>
            </w:r>
            <w:r w:rsidR="006301E6">
              <w:rPr>
                <w:noProof/>
                <w:lang w:val="en-US" w:eastAsia="en-US"/>
              </w:rPr>
              <mc:AlternateContent>
                <mc:Choice Requires="wps">
                  <w:drawing>
                    <wp:anchor distT="0" distB="0" distL="114300" distR="114300" simplePos="0" relativeHeight="251662336" behindDoc="0" locked="0" layoutInCell="1" allowOverlap="1" wp14:anchorId="502247F3" wp14:editId="4E2F1256">
                      <wp:simplePos x="0" y="0"/>
                      <wp:positionH relativeFrom="column">
                        <wp:posOffset>-41910</wp:posOffset>
                      </wp:positionH>
                      <wp:positionV relativeFrom="paragraph">
                        <wp:posOffset>1301115</wp:posOffset>
                      </wp:positionV>
                      <wp:extent cx="5450840" cy="971550"/>
                      <wp:effectExtent l="209550" t="209550" r="54610" b="57150"/>
                      <wp:wrapNone/>
                      <wp:docPr id="27" name="Retângulo de cantos arredondados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0840" cy="971550"/>
                              </a:xfrm>
                              <a:prstGeom prst="roundRect">
                                <a:avLst>
                                  <a:gd name="adj" fmla="val 16667"/>
                                </a:avLst>
                              </a:prstGeom>
                              <a:solidFill>
                                <a:srgbClr val="4A41FD"/>
                              </a:solidFill>
                              <a:ln w="38100" cmpd="sng">
                                <a:prstDash val="solid"/>
                                <a:round/>
                                <a:headEnd/>
                                <a:tailEnd/>
                              </a:ln>
                              <a:effectLst/>
                              <a:scene3d>
                                <a:camera prst="legacyObliqueTopLeft"/>
                                <a:lightRig rig="legacyFlat3" dir="t"/>
                              </a:scene3d>
                              <a:sp3d extrusionH="430200" prstMaterial="legacyMatte">
                                <a:bevelT w="13500" h="13500" prst="angle"/>
                                <a:bevelB w="13500" h="13500" prst="angle"/>
                                <a:extrusionClr>
                                  <a:srgbClr val="4A41FD"/>
                                </a:extrusionClr>
                              </a:sp3d>
                              <a:extLs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txbx>
                              <w:txbxContent>
                                <w:p w:rsidR="00D35888" w:rsidRPr="005331A2" w:rsidRDefault="00D35888" w:rsidP="006E4038">
                                  <w:pPr>
                                    <w:pStyle w:val="NoSpacing"/>
                                    <w:ind w:firstLine="0"/>
                                    <w:rPr>
                                      <w:rFonts w:ascii="Arial" w:hAnsi="Arial" w:cs="Arial"/>
                                      <w:b/>
                                      <w:color w:val="FFFFFF" w:themeColor="background1"/>
                                    </w:rPr>
                                  </w:pPr>
                                  <w:r w:rsidRPr="005331A2">
                                    <w:rPr>
                                      <w:rFonts w:ascii="Arial" w:hAnsi="Arial" w:cs="Arial"/>
                                      <w:b/>
                                      <w:color w:val="FFFFFF" w:themeColor="background1"/>
                                    </w:rPr>
                                    <w:t>2  Engenharia da Ontologia</w:t>
                                  </w:r>
                                </w:p>
                                <w:p w:rsidR="00D35888" w:rsidRPr="005331A2" w:rsidRDefault="00D35888" w:rsidP="006E4038">
                                  <w:pPr>
                                    <w:pStyle w:val="NoSpacing"/>
                                    <w:ind w:firstLine="0"/>
                                    <w:rPr>
                                      <w:rFonts w:cs="Times New Roman"/>
                                      <w:color w:val="FFFFFF" w:themeColor="background1"/>
                                    </w:rPr>
                                  </w:pPr>
                                  <w:r w:rsidRPr="005331A2">
                                    <w:rPr>
                                      <w:rFonts w:cs="Times New Roman"/>
                                      <w:color w:val="FFFFFF" w:themeColor="background1"/>
                                    </w:rPr>
                                    <w:t>Foca em reuso, expressividade semântica do modelo, alta captura do conhecimento do domínio</w:t>
                                  </w:r>
                                  <w:r>
                                    <w:rPr>
                                      <w:rFonts w:cs="Times New Roman"/>
                                      <w:color w:val="FFFFFF" w:themeColor="background1"/>
                                    </w:rPr>
                                    <w:t>,</w:t>
                                  </w:r>
                                  <w:r w:rsidRPr="005331A2">
                                    <w:rPr>
                                      <w:rFonts w:cs="Times New Roman"/>
                                      <w:color w:val="FFFFFF" w:themeColor="background1"/>
                                    </w:rPr>
                                    <w:t xml:space="preserve"> possibilidade de interoperar </w:t>
                                  </w:r>
                                  <w:r>
                                    <w:rPr>
                                      <w:rFonts w:cs="Times New Roman"/>
                                      <w:color w:val="FFFFFF" w:themeColor="background1"/>
                                    </w:rPr>
                                    <w:t>com outras bases de dados em LO D e realizar infererências</w:t>
                                  </w:r>
                                  <w:r w:rsidRPr="005331A2">
                                    <w:rPr>
                                      <w:rFonts w:cs="Times New Roman"/>
                                      <w:color w:val="FFFFFF" w:themeColor="background1"/>
                                    </w:rPr>
                                    <w:t>.</w:t>
                                  </w:r>
                                  <w:r>
                                    <w:rPr>
                                      <w:rFonts w:cs="Times New Roman"/>
                                      <w:color w:val="FFFFFF" w:themeColor="background1"/>
                                    </w:rPr>
                                    <w:t xml:space="preserve"> </w:t>
                                  </w:r>
                                  <w:r w:rsidRPr="005331A2">
                                    <w:rPr>
                                      <w:rFonts w:cs="Times New Roman"/>
                                      <w:color w:val="FFFFFF" w:themeColor="background1"/>
                                    </w:rPr>
                                    <w:t>Aspecto tecnológico enfatizado: OWL</w:t>
                                  </w:r>
                                </w:p>
                                <w:p w:rsidR="00D35888" w:rsidRPr="005A5C64" w:rsidRDefault="00D35888" w:rsidP="006E4038">
                                  <w:pPr>
                                    <w:rPr>
                                      <w:rFonts w:ascii="Verdana" w:hAnsi="Verdana"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tângulo de cantos arredondados 27" o:spid="_x0000_s1031" style="position:absolute;left:0;text-align:left;margin-left:-3.3pt;margin-top:102.45pt;width:429.2pt;height: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" fillcolor="#4a41fd">
                      <v:shadow color="#622423 [1605]" opacity=".5" offset="1pt"/>
                      <o:extrusion v:ext="view" color="#4a41fd" on="t" viewpoint="-34.72222mm" viewpointorigin="-.5" skewangle="-45" lightposition="-50000" lightposition2="50000"/>
                      <v:textbox>
                        <w:txbxContent>
                          <w:p w:rsidR="00D35888" w:rsidRPr="005331A2" w:rsidRDefault="00D35888" w:rsidP="006E4038">
                            <w:pPr>
                              <w:pStyle w:val="NoSpacing"/>
                              <w:ind w:firstLine="0"/>
                              <w:rPr>
                                <w:rFonts w:ascii="Arial" w:hAnsi="Arial" w:cs="Arial"/>
                                <w:b/>
                                <w:color w:val="FFFFFF" w:themeColor="background1"/>
                              </w:rPr>
                            </w:pPr>
                            <w:r w:rsidRPr="005331A2">
                              <w:rPr>
                                <w:rFonts w:ascii="Arial" w:hAnsi="Arial" w:cs="Arial"/>
                                <w:b/>
                                <w:color w:val="FFFFFF" w:themeColor="background1"/>
                              </w:rPr>
                              <w:t>2  Engenharia da Ontologia</w:t>
                            </w:r>
                          </w:p>
                          <w:p w:rsidR="00D35888" w:rsidRPr="005331A2" w:rsidRDefault="00D35888" w:rsidP="006E4038">
                            <w:pPr>
                              <w:pStyle w:val="NoSpacing"/>
                              <w:ind w:firstLine="0"/>
                              <w:rPr>
                                <w:rFonts w:cs="Times New Roman"/>
                                <w:color w:val="FFFFFF" w:themeColor="background1"/>
                              </w:rPr>
                            </w:pPr>
                            <w:r w:rsidRPr="005331A2">
                              <w:rPr>
                                <w:rFonts w:cs="Times New Roman"/>
                                <w:color w:val="FFFFFF" w:themeColor="background1"/>
                              </w:rPr>
                              <w:t>Foca em reuso, expressividade semântica do modelo, alta captura do conhecimento do domínio</w:t>
                            </w:r>
                            <w:r>
                              <w:rPr>
                                <w:rFonts w:cs="Times New Roman"/>
                                <w:color w:val="FFFFFF" w:themeColor="background1"/>
                              </w:rPr>
                              <w:t>,</w:t>
                            </w:r>
                            <w:r w:rsidRPr="005331A2">
                              <w:rPr>
                                <w:rFonts w:cs="Times New Roman"/>
                                <w:color w:val="FFFFFF" w:themeColor="background1"/>
                              </w:rPr>
                              <w:t xml:space="preserve"> possibilidade de interoperar </w:t>
                            </w:r>
                            <w:r>
                              <w:rPr>
                                <w:rFonts w:cs="Times New Roman"/>
                                <w:color w:val="FFFFFF" w:themeColor="background1"/>
                              </w:rPr>
                              <w:t>com outras bases de dados em LO D e realizar infererências</w:t>
                            </w:r>
                            <w:r w:rsidRPr="005331A2">
                              <w:rPr>
                                <w:rFonts w:cs="Times New Roman"/>
                                <w:color w:val="FFFFFF" w:themeColor="background1"/>
                              </w:rPr>
                              <w:t>.</w:t>
                            </w:r>
                            <w:r>
                              <w:rPr>
                                <w:rFonts w:cs="Times New Roman"/>
                                <w:color w:val="FFFFFF" w:themeColor="background1"/>
                              </w:rPr>
                              <w:t xml:space="preserve"> </w:t>
                            </w:r>
                            <w:r w:rsidRPr="005331A2">
                              <w:rPr>
                                <w:rFonts w:cs="Times New Roman"/>
                                <w:color w:val="FFFFFF" w:themeColor="background1"/>
                              </w:rPr>
                              <w:t>Aspecto tecnológico enfatizado: OWL</w:t>
                            </w:r>
                          </w:p>
                          <w:p w:rsidR="00D35888" w:rsidRPr="005A5C64" w:rsidRDefault="00D35888" w:rsidP="006E4038">
                            <w:pPr>
                              <w:rPr>
                                <w:rFonts w:ascii="Verdana" w:hAnsi="Verdana" w:cs="Arial"/>
                              </w:rPr>
                            </w:pPr>
                          </w:p>
                        </w:txbxContent>
                      </v:textbox>
                    </v:roundrect>
                  </w:pict>
                </mc:Fallback>
              </mc:AlternateContent>
            </w:r>
            <w:r w:rsidR="00BA47DF">
              <w:rPr>
                <w:noProof/>
                <w:lang w:val="en-US" w:eastAsia="en-US"/>
              </w:rPr>
              <mc:AlternateContent>
                <mc:Choice Requires="wps">
                  <w:drawing>
                    <wp:anchor distT="0" distB="0" distL="114300" distR="114300" simplePos="0" relativeHeight="251661312" behindDoc="0" locked="0" layoutInCell="1" allowOverlap="1" wp14:anchorId="7EDF5E01" wp14:editId="5A265ABA">
                      <wp:simplePos x="0" y="0"/>
                      <wp:positionH relativeFrom="column">
                        <wp:posOffset>-32385</wp:posOffset>
                      </wp:positionH>
                      <wp:positionV relativeFrom="paragraph">
                        <wp:posOffset>167640</wp:posOffset>
                      </wp:positionV>
                      <wp:extent cx="5450400" cy="972000"/>
                      <wp:effectExtent l="209550" t="209550" r="55245" b="57150"/>
                      <wp:wrapNone/>
                      <wp:docPr id="26" name="Retângulo de cantos arredondado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0400" cy="972000"/>
                              </a:xfrm>
                              <a:prstGeom prst="roundRect">
                                <a:avLst>
                                  <a:gd name="adj" fmla="val 16667"/>
                                </a:avLst>
                              </a:prstGeom>
                              <a:solidFill>
                                <a:srgbClr val="FF4747"/>
                              </a:solidFill>
                              <a:ln w="38100" cmpd="sng">
                                <a:prstDash val="solid"/>
                                <a:round/>
                                <a:headEnd/>
                                <a:tailEnd/>
                              </a:ln>
                              <a:effectLst/>
                              <a:scene3d>
                                <a:camera prst="legacyObliqueTopLeft"/>
                                <a:lightRig rig="legacyFlat3" dir="t"/>
                              </a:scene3d>
                              <a:sp3d extrusionH="430200" prstMaterial="legacyMatte">
                                <a:bevelT w="13500" h="13500" prst="angle"/>
                                <a:bevelB w="13500" h="13500" prst="angle"/>
                                <a:extrusionClr>
                                  <a:srgbClr val="FF4747"/>
                                </a:extrusionClr>
                              </a:sp3d>
                              <a:extLs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txbx>
                              <w:txbxContent>
                                <w:p w:rsidR="00D35888" w:rsidRPr="005331A2" w:rsidRDefault="00D35888" w:rsidP="006E4038">
                                  <w:pPr>
                                    <w:pStyle w:val="NoSpacing"/>
                                    <w:ind w:firstLine="0"/>
                                    <w:rPr>
                                      <w:rFonts w:ascii="Arial" w:hAnsi="Arial" w:cs="Arial"/>
                                      <w:b/>
                                      <w:color w:val="FFFFFF" w:themeColor="background1"/>
                                    </w:rPr>
                                  </w:pPr>
                                  <w:r w:rsidRPr="005331A2">
                                    <w:rPr>
                                      <w:rFonts w:ascii="Arial" w:hAnsi="Arial" w:cs="Arial"/>
                                      <w:b/>
                                      <w:color w:val="FFFFFF" w:themeColor="background1"/>
                                    </w:rPr>
                                    <w:t>1  Análise do Domínio</w:t>
                                  </w:r>
                                </w:p>
                                <w:p w:rsidR="00D35888" w:rsidRPr="005331A2" w:rsidRDefault="00D35888" w:rsidP="006E4038">
                                  <w:pPr>
                                    <w:pStyle w:val="NoSpacing"/>
                                    <w:ind w:firstLine="0"/>
                                    <w:rPr>
                                      <w:rFonts w:cs="Times New Roman"/>
                                      <w:color w:val="FFFFFF" w:themeColor="background1"/>
                                    </w:rPr>
                                  </w:pPr>
                                  <w:r w:rsidRPr="005331A2">
                                    <w:rPr>
                                      <w:rFonts w:cs="Times New Roman"/>
                                      <w:color w:val="FFFFFF" w:themeColor="background1"/>
                                    </w:rPr>
                                    <w:t>Base e suporte fundamentado e orientado ao negócio para todas as etapas seguintes.</w:t>
                                  </w:r>
                                </w:p>
                                <w:p w:rsidR="00D35888" w:rsidRPr="005A5C64" w:rsidRDefault="00D35888" w:rsidP="006E4038">
                                  <w:pPr>
                                    <w:rPr>
                                      <w:rFonts w:ascii="Verdana" w:hAnsi="Verdana"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tângulo de cantos arredondados 26" o:spid="_x0000_s1032" style="position:absolute;left:0;text-align:left;margin-left:-2.55pt;margin-top:13.2pt;width:429.15pt;height:7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" fillcolor="#ff4747">
                      <v:shadow color="#622423 [1605]" opacity=".5" offset="1pt"/>
                      <o:extrusion v:ext="view" color="#ff4747" on="t" viewpoint="-34.72222mm" viewpointorigin="-.5" skewangle="-45" lightposition="-50000" lightposition2="50000"/>
                      <v:textbox>
                        <w:txbxContent>
                          <w:p w:rsidR="00D35888" w:rsidRPr="005331A2" w:rsidRDefault="00D35888" w:rsidP="006E4038">
                            <w:pPr>
                              <w:pStyle w:val="NoSpacing"/>
                              <w:ind w:firstLine="0"/>
                              <w:rPr>
                                <w:rFonts w:ascii="Arial" w:hAnsi="Arial" w:cs="Arial"/>
                                <w:b/>
                                <w:color w:val="FFFFFF" w:themeColor="background1"/>
                              </w:rPr>
                            </w:pPr>
                            <w:r w:rsidRPr="005331A2">
                              <w:rPr>
                                <w:rFonts w:ascii="Arial" w:hAnsi="Arial" w:cs="Arial"/>
                                <w:b/>
                                <w:color w:val="FFFFFF" w:themeColor="background1"/>
                              </w:rPr>
                              <w:t>1  Análise do Domínio</w:t>
                            </w:r>
                          </w:p>
                          <w:p w:rsidR="00D35888" w:rsidRPr="005331A2" w:rsidRDefault="00D35888" w:rsidP="006E4038">
                            <w:pPr>
                              <w:pStyle w:val="NoSpacing"/>
                              <w:ind w:firstLine="0"/>
                              <w:rPr>
                                <w:rFonts w:cs="Times New Roman"/>
                                <w:color w:val="FFFFFF" w:themeColor="background1"/>
                              </w:rPr>
                            </w:pPr>
                            <w:r w:rsidRPr="005331A2">
                              <w:rPr>
                                <w:rFonts w:cs="Times New Roman"/>
                                <w:color w:val="FFFFFF" w:themeColor="background1"/>
                              </w:rPr>
                              <w:t>Base e suporte fundamentado e orientado ao negócio para todas as etapas seguintes.</w:t>
                            </w:r>
                          </w:p>
                          <w:p w:rsidR="00D35888" w:rsidRPr="005A5C64" w:rsidRDefault="00D35888" w:rsidP="006E4038">
                            <w:pPr>
                              <w:rPr>
                                <w:rFonts w:ascii="Verdana" w:hAnsi="Verdana" w:cs="Arial"/>
                              </w:rPr>
                            </w:pPr>
                          </w:p>
                        </w:txbxContent>
                      </v:textbox>
                    </v:roundrect>
                  </w:pict>
                </mc:Fallback>
              </mc:AlternateContent>
            </w:r>
            <w:commentRangeEnd w:id="223"/>
            <w:r>
              <w:rPr>
                <w:rStyle w:val="CommentReference"/>
              </w:rPr>
              <w:commentReference w:id="223"/>
            </w:r>
          </w:p>
        </w:tc>
      </w:tr>
    </w:tbl>
    <w:p w:rsidR="006E4038" w:rsidRDefault="006E4038" w:rsidP="006E4038">
      <w:r>
        <w:t>A figura</w:t>
      </w:r>
      <w:ins w:id="224" w:author="Revisor" w:date="2013-12-04T16:39:00Z">
        <w:r w:rsidR="005A2936">
          <w:t xml:space="preserve"> </w:t>
        </w:r>
      </w:ins>
      <w:ins w:id="225" w:author="Revisor" w:date="2013-12-04T16:40:00Z">
        <w:r w:rsidR="005A2936">
          <w:t>5</w:t>
        </w:r>
      </w:ins>
      <w:del w:id="226" w:author="Revisor" w:date="2013-12-04T16:39:00Z">
        <w:r w:rsidDel="005A2936">
          <w:delText xml:space="preserve"> a seguir</w:delText>
        </w:r>
      </w:del>
      <w:r>
        <w:t xml:space="preserve"> esquematiza todo o processo incluindo palavras-chave de cada etapa e as principais interações entre </w:t>
      </w:r>
      <w:commentRangeStart w:id="227"/>
      <w:ins w:id="228" w:author="Revisor" w:date="2013-12-04T16:40:00Z">
        <w:r w:rsidR="005A2936">
          <w:t>elas</w:t>
        </w:r>
        <w:commentRangeEnd w:id="227"/>
        <w:r w:rsidR="005A2936">
          <w:rPr>
            <w:rStyle w:val="CommentReference"/>
          </w:rPr>
          <w:commentReference w:id="227"/>
        </w:r>
      </w:ins>
      <w:del w:id="229" w:author="Revisor" w:date="2013-12-04T16:40:00Z">
        <w:r w:rsidDel="005A2936">
          <w:delText>as fases.</w:delText>
        </w:r>
      </w:del>
    </w:p>
    <w:p w:rsidR="0096078D" w:rsidRPr="0096078D" w:rsidRDefault="006673DB" w:rsidP="006673DB">
      <w:pPr>
        <w:ind w:firstLine="0"/>
      </w:pPr>
      <w:r>
        <w:rPr>
          <w:noProof/>
          <w:lang w:val="en-US" w:eastAsia="en-US"/>
        </w:rPr>
        <w:lastRenderedPageBreak/>
        <w:drawing>
          <wp:inline distT="0" distB="0" distL="0" distR="0" wp14:anchorId="0C736FE9" wp14:editId="4398E50F">
            <wp:extent cx="5760085" cy="574263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tolod_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5742630"/>
                    </a:xfrm>
                    <a:prstGeom prst="rect">
                      <a:avLst/>
                    </a:prstGeom>
                  </pic:spPr>
                </pic:pic>
              </a:graphicData>
            </a:graphic>
          </wp:inline>
        </w:drawing>
      </w:r>
    </w:p>
    <w:p w:rsidR="004C7661" w:rsidRDefault="004C7661" w:rsidP="004C7661">
      <w:pPr>
        <w:pStyle w:val="LegendaFigura"/>
        <w:spacing w:after="360"/>
      </w:pPr>
      <w:bookmarkStart w:id="230" w:name="_Toc373848911"/>
      <w:r>
        <w:t xml:space="preserve">Figura </w:t>
      </w:r>
      <w:fldSimple w:instr=" SEQ Figura \* ARABIC ">
        <w:r w:rsidR="0088310F">
          <w:rPr>
            <w:noProof/>
          </w:rPr>
          <w:t>5</w:t>
        </w:r>
      </w:fldSimple>
      <w:r>
        <w:t xml:space="preserve"> – Processo de Publicação de LOD</w:t>
      </w:r>
      <w:bookmarkEnd w:id="230"/>
    </w:p>
    <w:p w:rsidR="00A211B3" w:rsidRDefault="00E40ACE" w:rsidP="00E40ACE">
      <w:r>
        <w:t xml:space="preserve">Esse processo é dito </w:t>
      </w:r>
      <w:r w:rsidR="0016474D">
        <w:t>de alto nível porque é uma esquematização</w:t>
      </w:r>
      <w:r w:rsidR="00A211B3">
        <w:t xml:space="preserve"> simplificada</w:t>
      </w:r>
      <w:r w:rsidR="0016474D">
        <w:t xml:space="preserve"> </w:t>
      </w:r>
      <w:r>
        <w:t xml:space="preserve">que mostra o </w:t>
      </w:r>
      <w:commentRangeStart w:id="231"/>
      <w:r>
        <w:t xml:space="preserve">processo de publicação de LOD </w:t>
      </w:r>
      <w:commentRangeEnd w:id="231"/>
      <w:r w:rsidR="005A2936">
        <w:rPr>
          <w:rStyle w:val="CommentReference"/>
        </w:rPr>
        <w:commentReference w:id="231"/>
      </w:r>
      <w:r>
        <w:t>a partir de um ponto de vista situado numa camada superior de abstração omitindo os detalhes mais específicos iner</w:t>
      </w:r>
      <w:r w:rsidR="0016474D">
        <w:t>entes de cada etapa do processo.</w:t>
      </w:r>
      <w:r>
        <w:t xml:space="preserve"> Devido à simplicidade e ao alto nível do esquema proposto, é possível utilizá-lo para explicar todo fluxo do ciclo de vida do processo de publicação de LOD mesmo para quem não tem domínio do assunto, sem mencionar as especificações tecnológicas de cada etapa.</w:t>
      </w:r>
      <w:r w:rsidR="00A211B3">
        <w:t xml:space="preserve"> Por isso, esquematizar de uma forma simples </w:t>
      </w:r>
      <w:r w:rsidR="00397C51">
        <w:t xml:space="preserve">(apenas 5 etapas com características bem </w:t>
      </w:r>
      <w:r w:rsidR="00E633C4">
        <w:t xml:space="preserve">específicas e distintas), visual e metodológica </w:t>
      </w:r>
      <w:r w:rsidR="00397C51">
        <w:t>o</w:t>
      </w:r>
      <w:r w:rsidR="00A211B3">
        <w:t xml:space="preserve"> processo de publicação é importante porque são muitas tecnologias, nomes, siglas e etc. envolvidas e tudo parece complexo demais. </w:t>
      </w:r>
    </w:p>
    <w:p w:rsidR="00E40ACE" w:rsidRDefault="0071265E" w:rsidP="00E40ACE">
      <w:r>
        <w:lastRenderedPageBreak/>
        <w:t xml:space="preserve">Apesar desse </w:t>
      </w:r>
      <w:ins w:id="232" w:author="Revisor" w:date="2013-12-04T16:41:00Z">
        <w:r w:rsidR="005A2936">
          <w:t>p</w:t>
        </w:r>
      </w:ins>
      <w:del w:id="233" w:author="Revisor" w:date="2013-12-04T16:41:00Z">
        <w:r w:rsidDel="005A2936">
          <w:delText>P</w:delText>
        </w:r>
      </w:del>
      <w:r>
        <w:t>rocesso poder ser explicado sem muitos detalhes</w:t>
      </w:r>
      <w:del w:id="234" w:author="Revisor" w:date="2013-12-04T16:42:00Z">
        <w:r w:rsidR="005C03D7" w:rsidDel="005A2936">
          <w:delText xml:space="preserve"> específicos</w:delText>
        </w:r>
      </w:del>
      <w:r>
        <w:t>, apenas enfatizando a principal característica e benefício proporcionado por cada etapa, e</w:t>
      </w:r>
      <w:r w:rsidR="00397C51">
        <w:t xml:space="preserve">ste capítulo </w:t>
      </w:r>
      <w:del w:id="235" w:author="Revisor" w:date="2013-12-04T16:42:00Z">
        <w:r w:rsidR="00397C51" w:rsidDel="005A2936">
          <w:delText>expli</w:delText>
        </w:r>
        <w:r w:rsidDel="005A2936">
          <w:delText>citará detalhadamente</w:delText>
        </w:r>
      </w:del>
      <w:ins w:id="236" w:author="Revisor" w:date="2013-12-04T16:42:00Z">
        <w:r w:rsidR="005A2936">
          <w:t>descreve</w:t>
        </w:r>
      </w:ins>
      <w:r>
        <w:t xml:space="preserve"> cada uma das </w:t>
      </w:r>
      <w:r w:rsidR="00EF3DD6">
        <w:t xml:space="preserve">5 </w:t>
      </w:r>
      <w:r>
        <w:t>fases, sugerindo orientações com o objetivo de publicar dados em LOD.</w:t>
      </w:r>
      <w:r w:rsidR="00AC4D93">
        <w:t xml:space="preserve"> </w:t>
      </w:r>
      <w:r w:rsidR="00FC251D">
        <w:t>No capítulo 4 aplicaremos todo o processo ao cenário do PingER.</w:t>
      </w:r>
    </w:p>
    <w:p w:rsidR="00E40ACE" w:rsidRDefault="00FC251D" w:rsidP="00E40ACE">
      <w:r>
        <w:t>Observe</w:t>
      </w:r>
      <w:r w:rsidR="0071265E">
        <w:t xml:space="preserve"> que o</w:t>
      </w:r>
      <w:r w:rsidR="004432BB">
        <w:t xml:space="preserve"> </w:t>
      </w:r>
      <w:del w:id="237" w:author="Revisor" w:date="2013-12-04T16:42:00Z">
        <w:r w:rsidR="004432BB" w:rsidDel="005A2936">
          <w:delText>P</w:delText>
        </w:r>
      </w:del>
      <w:ins w:id="238" w:author="Revisor" w:date="2013-12-04T16:42:00Z">
        <w:r w:rsidR="005A2936">
          <w:t>p</w:t>
        </w:r>
      </w:ins>
      <w:r w:rsidR="004432BB">
        <w:t>rocesso é flexível o suficiente para prever trânsito de ida e volta entre as etapas porque veremos que é comum, após avançar para uma f</w:t>
      </w:r>
      <w:r w:rsidR="000F0844">
        <w:t>ase, ter de voltar a anteriores</w:t>
      </w:r>
      <w:del w:id="239" w:author="Revisor" w:date="2013-12-04T16:43:00Z">
        <w:r w:rsidR="000F0844" w:rsidDel="005A2936">
          <w:delText>.</w:delText>
        </w:r>
      </w:del>
      <w:r w:rsidR="00D90E8A">
        <w:t xml:space="preserve"> Além disso</w:t>
      </w:r>
      <w:r w:rsidR="000C4D11">
        <w:t>, como mencionado, v</w:t>
      </w:r>
      <w:r w:rsidR="00D90E8A">
        <w:t>árias recomendações e orientações</w:t>
      </w:r>
      <w:r w:rsidR="000C4D11">
        <w:t xml:space="preserve"> serão destacadas</w:t>
      </w:r>
      <w:r w:rsidR="00D90E8A">
        <w:t>.</w:t>
      </w:r>
      <w:r w:rsidR="000C4D11">
        <w:t xml:space="preserve"> </w:t>
      </w:r>
      <w:r w:rsidR="00D90E8A">
        <w:t xml:space="preserve">Entretanto, se algumas delas não forem possíveis ou muito difíceis de </w:t>
      </w:r>
      <w:r w:rsidR="0056335D">
        <w:t>ser</w:t>
      </w:r>
      <w:r w:rsidR="000B4ECC">
        <w:t>em</w:t>
      </w:r>
      <w:r w:rsidR="00D90E8A">
        <w:t xml:space="preserve"> </w:t>
      </w:r>
      <w:r w:rsidR="0056335D">
        <w:t>implementada</w:t>
      </w:r>
      <w:r w:rsidR="000B4ECC">
        <w:t>s</w:t>
      </w:r>
      <w:r w:rsidR="0056335D">
        <w:t>, a publicação final</w:t>
      </w:r>
      <w:r w:rsidR="00D90E8A">
        <w:t xml:space="preserve"> não deveria</w:t>
      </w:r>
      <w:r w:rsidR="000C4D11">
        <w:t xml:space="preserve"> ser interrompida. </w:t>
      </w:r>
      <w:r w:rsidR="000B4ECC">
        <w:t>Em adição</w:t>
      </w:r>
      <w:r w:rsidR="000C4D11">
        <w:t xml:space="preserve">, apesar do </w:t>
      </w:r>
      <w:ins w:id="240" w:author="Revisor" w:date="2013-12-04T16:43:00Z">
        <w:r w:rsidR="005A2936">
          <w:t>p</w:t>
        </w:r>
      </w:ins>
      <w:del w:id="241" w:author="Revisor" w:date="2013-12-04T16:43:00Z">
        <w:r w:rsidR="000C4D11" w:rsidDel="005A2936">
          <w:delText>P</w:delText>
        </w:r>
      </w:del>
      <w:r w:rsidR="000C4D11">
        <w:t>rocesso ter</w:t>
      </w:r>
      <w:r w:rsidR="007200A9">
        <w:t xml:space="preserve"> </w:t>
      </w:r>
      <w:r w:rsidR="000C4D11">
        <w:t xml:space="preserve">o objetivo de sistematizar a publicação de dados genéricos em LOD, cada caso, domínio e realidade tem suas peculiaridades que, eventualmente, pode inviabilizar a implementação de alguma orientação ou recomendação. A ideia do “melhor esforço possível” é muito válida em todo o </w:t>
      </w:r>
      <w:ins w:id="242" w:author="Revisor" w:date="2013-12-04T16:44:00Z">
        <w:r w:rsidR="005A2936">
          <w:t>p</w:t>
        </w:r>
      </w:ins>
      <w:del w:id="243" w:author="Revisor" w:date="2013-12-04T16:44:00Z">
        <w:r w:rsidR="008E5964" w:rsidDel="005A2936">
          <w:delText>P</w:delText>
        </w:r>
      </w:del>
      <w:r w:rsidR="000B4ECC">
        <w:t xml:space="preserve">rocesso. </w:t>
      </w:r>
      <w:del w:id="244" w:author="Revisor" w:date="2013-12-04T16:44:00Z">
        <w:r w:rsidR="000B4ECC" w:rsidDel="00621C5E">
          <w:delText xml:space="preserve">De qualquer </w:delText>
        </w:r>
        <w:r w:rsidR="000C4D11" w:rsidDel="00621C5E">
          <w:delText>forma, o objetivo final é sempr</w:delText>
        </w:r>
        <w:r w:rsidR="00081681" w:rsidDel="00621C5E">
          <w:delText xml:space="preserve">e publicar dados nesse formato; </w:delText>
        </w:r>
        <w:r w:rsidR="000C4D11" w:rsidDel="00621C5E">
          <w:delText xml:space="preserve">logo, essa deve ser a prioridade durante o </w:delText>
        </w:r>
        <w:r w:rsidR="008E5964" w:rsidDel="00621C5E">
          <w:delText>P</w:delText>
        </w:r>
        <w:r w:rsidR="000C4D11" w:rsidDel="00621C5E">
          <w:delText>rocesso.</w:delText>
        </w:r>
      </w:del>
    </w:p>
    <w:p w:rsidR="00E40ACE" w:rsidRDefault="00E40ACE" w:rsidP="00E24F8F">
      <w:pPr>
        <w:pStyle w:val="Secao"/>
        <w:spacing w:before="360" w:after="360"/>
      </w:pPr>
      <w:bookmarkStart w:id="245" w:name="_Toc373787528"/>
      <w:r>
        <w:t>Análise do Domínio</w:t>
      </w:r>
      <w:bookmarkEnd w:id="245"/>
    </w:p>
    <w:p w:rsidR="00E40ACE" w:rsidRDefault="00547029" w:rsidP="00E40ACE">
      <w:r w:rsidRPr="00547029">
        <w:t>Giancarlo Guizzzardi (2000</w:t>
      </w:r>
      <w:r>
        <w:t>, p.</w:t>
      </w:r>
      <w:r w:rsidRPr="00547029">
        <w:t xml:space="preserve">33) </w:t>
      </w:r>
      <w:r w:rsidR="00E40ACE">
        <w:t xml:space="preserve">enfatiza a importância da análise de domínio devido à necessidade de redução do alto custo desproporcional da manutenção de software em consequência de mudanças arbitrárias no projeto. Ademais, o autor destaca o desenvolvimento </w:t>
      </w:r>
      <w:r w:rsidR="00E40ACE" w:rsidRPr="000B4ECC">
        <w:rPr>
          <w:i/>
        </w:rPr>
        <w:t>para</w:t>
      </w:r>
      <w:r w:rsidR="00E40ACE">
        <w:t xml:space="preserve"> re</w:t>
      </w:r>
      <w:ins w:id="246" w:author="Revisor" w:date="2013-12-04T16:44:00Z">
        <w:r w:rsidR="00621C5E">
          <w:t>ú</w:t>
        </w:r>
      </w:ins>
      <w:del w:id="247" w:author="Revisor" w:date="2013-12-04T16:44:00Z">
        <w:r w:rsidR="00E40ACE" w:rsidDel="00621C5E">
          <w:delText>u</w:delText>
        </w:r>
      </w:del>
      <w:r w:rsidR="00E40ACE">
        <w:t xml:space="preserve">so </w:t>
      </w:r>
      <w:r w:rsidR="000B4ECC">
        <w:t xml:space="preserve">e </w:t>
      </w:r>
      <w:r w:rsidR="00E40ACE" w:rsidRPr="000B4ECC">
        <w:rPr>
          <w:i/>
        </w:rPr>
        <w:t>com</w:t>
      </w:r>
      <w:r w:rsidR="00E40ACE">
        <w:t xml:space="preserve"> re</w:t>
      </w:r>
      <w:ins w:id="248" w:author="Revisor" w:date="2013-12-04T16:44:00Z">
        <w:r w:rsidR="00621C5E">
          <w:t>ú</w:t>
        </w:r>
      </w:ins>
      <w:del w:id="249" w:author="Revisor" w:date="2013-12-04T16:44:00Z">
        <w:r w:rsidR="00E40ACE" w:rsidDel="00621C5E">
          <w:delText>u</w:delText>
        </w:r>
      </w:del>
      <w:r w:rsidR="00E40ACE">
        <w:t>so.</w:t>
      </w:r>
    </w:p>
    <w:p w:rsidR="00E40ACE" w:rsidRDefault="00E40ACE" w:rsidP="00E40ACE">
      <w:r w:rsidRPr="00547029">
        <w:t xml:space="preserve">Para um melhor entendimento desta etapa do Processo de </w:t>
      </w:r>
      <w:r>
        <w:t xml:space="preserve">Publicação de LOD, é fundamental observar o conceito de </w:t>
      </w:r>
      <w:r w:rsidRPr="003906D1">
        <w:rPr>
          <w:b/>
        </w:rPr>
        <w:t>domínio</w:t>
      </w:r>
      <w:r>
        <w:rPr>
          <w:b/>
        </w:rPr>
        <w:t xml:space="preserve"> do problema</w:t>
      </w:r>
      <w:r>
        <w:t>.</w:t>
      </w:r>
    </w:p>
    <w:p w:rsidR="00E40ACE" w:rsidRDefault="00E40ACE" w:rsidP="00E40ACE">
      <w:r w:rsidRPr="00547029">
        <w:t xml:space="preserve">Guizzardi </w:t>
      </w:r>
      <w:r w:rsidR="00547029" w:rsidRPr="00547029">
        <w:t xml:space="preserve">(2000) </w:t>
      </w:r>
      <w:r>
        <w:t>explica que o domínio do problema “representa um conjunto de itens de informação presentes em um certo contexto do mundo real, interrelacionados</w:t>
      </w:r>
      <w:r w:rsidR="00547029">
        <w:t xml:space="preserve"> [sic]</w:t>
      </w:r>
      <w:r>
        <w:t xml:space="preserve"> de forma bastante coesa, e que desperta o interesse de uma certa comunidade”. O autor ainda exemplifica um domínio de transporte aéreo. O conjunto de itens de informação a ser considerado seria voos, assentos na aeronave, relacionamento entre tripulação e voos, etc.</w:t>
      </w:r>
    </w:p>
    <w:p w:rsidR="00E40ACE" w:rsidRPr="0099103B" w:rsidRDefault="00E40ACE" w:rsidP="00E40ACE">
      <w:r w:rsidRPr="00547029">
        <w:t>Neighbors</w:t>
      </w:r>
      <w:r w:rsidR="00547029" w:rsidRPr="00547029">
        <w:t xml:space="preserve"> (apud GUIZZARD, 2000)</w:t>
      </w:r>
      <w:r w:rsidRPr="004900A8">
        <w:rPr>
          <w:color w:val="FF0000"/>
        </w:rPr>
        <w:t xml:space="preserve"> </w:t>
      </w:r>
      <w:r>
        <w:t xml:space="preserve">define </w:t>
      </w:r>
      <w:r>
        <w:rPr>
          <w:b/>
        </w:rPr>
        <w:t>Análise de Domínio</w:t>
      </w:r>
      <w:r w:rsidR="005C4117">
        <w:rPr>
          <w:b/>
        </w:rPr>
        <w:t xml:space="preserve"> </w:t>
      </w:r>
      <w:r w:rsidR="005C4117">
        <w:t>como “u</w:t>
      </w:r>
      <w:r w:rsidRPr="003906D1">
        <w:t>ma tentativa de identificar os objetos, operações e relações entre o que peritos em um determinado domínio percebem como importante”</w:t>
      </w:r>
      <w:r w:rsidR="00547029" w:rsidRPr="005C4117">
        <w:t>.</w:t>
      </w:r>
    </w:p>
    <w:p w:rsidR="00E40ACE" w:rsidRDefault="00E40ACE" w:rsidP="00E40ACE">
      <w:r>
        <w:t xml:space="preserve">Investir tempo para estudar o domínio facilita o desenvolvimento de aplicações bem mais próximas da realidade do problema, aumentando a chance de satisfazer os objetivos do </w:t>
      </w:r>
      <w:r>
        <w:lastRenderedPageBreak/>
        <w:t>projeto. Além disso, diminui a necessidade de manutenção e alteração no software já que ele foi desenvolvido focado e orientado ao domínio e ao problema.</w:t>
      </w:r>
    </w:p>
    <w:p w:rsidR="00E40ACE" w:rsidRDefault="00E40ACE" w:rsidP="00E40ACE">
      <w:r>
        <w:t xml:space="preserve">Um processo para análise do domínio pode ser descrito </w:t>
      </w:r>
      <w:r w:rsidR="005C4117">
        <w:t xml:space="preserve">e </w:t>
      </w:r>
      <w:r>
        <w:t xml:space="preserve">as três principais fases são resumidas desta maneira </w:t>
      </w:r>
      <w:r w:rsidRPr="00547029">
        <w:t>(</w:t>
      </w:r>
      <w:r w:rsidR="00547029">
        <w:t xml:space="preserve">GUIZZARDI, </w:t>
      </w:r>
      <w:r w:rsidR="00547029" w:rsidRPr="00547029">
        <w:t>2000</w:t>
      </w:r>
      <w:r w:rsidR="00547029">
        <w:t>)</w:t>
      </w:r>
      <w:r w:rsidR="005C4117">
        <w:t>:</w:t>
      </w:r>
    </w:p>
    <w:p w:rsidR="0087153D" w:rsidRDefault="00E40ACE" w:rsidP="00F20FC3">
      <w:pPr>
        <w:pStyle w:val="MyListaLetras"/>
        <w:numPr>
          <w:ilvl w:val="0"/>
          <w:numId w:val="16"/>
        </w:numPr>
        <w:spacing w:before="120" w:after="120"/>
      </w:pPr>
      <w:r w:rsidRPr="0044189E">
        <w:t>Planejamento</w:t>
      </w:r>
    </w:p>
    <w:p w:rsidR="00E40ACE" w:rsidRDefault="00E40ACE" w:rsidP="0020638F">
      <w:r w:rsidRPr="0087153D">
        <w:t xml:space="preserve">É necessário </w:t>
      </w:r>
      <w:ins w:id="250" w:author="Revisor" w:date="2013-12-04T16:52:00Z">
        <w:r w:rsidR="00621C5E">
          <w:t xml:space="preserve">(i) </w:t>
        </w:r>
      </w:ins>
      <w:r w:rsidRPr="0087153D">
        <w:t>entender o domínio, isto é, suas características, limitações, restrições e o que os dados do domínio informam</w:t>
      </w:r>
      <w:ins w:id="251" w:author="Revisor" w:date="2013-12-04T16:52:00Z">
        <w:r w:rsidR="00621C5E">
          <w:t>;</w:t>
        </w:r>
      </w:ins>
      <w:del w:id="252" w:author="Revisor" w:date="2013-12-04T16:52:00Z">
        <w:r w:rsidRPr="0087153D" w:rsidDel="00621C5E">
          <w:delText>.</w:delText>
        </w:r>
      </w:del>
      <w:r w:rsidRPr="0087153D">
        <w:t xml:space="preserve"> </w:t>
      </w:r>
      <w:del w:id="253" w:author="Revisor" w:date="2013-12-04T16:52:00Z">
        <w:r w:rsidDel="00621C5E">
          <w:delText>D</w:delText>
        </w:r>
      </w:del>
      <w:ins w:id="254" w:author="Revisor" w:date="2013-12-04T16:53:00Z">
        <w:r w:rsidR="00621C5E">
          <w:t xml:space="preserve">(ii) </w:t>
        </w:r>
      </w:ins>
      <w:ins w:id="255" w:author="Revisor" w:date="2013-12-04T16:52:00Z">
        <w:r w:rsidR="00621C5E">
          <w:t>d</w:t>
        </w:r>
      </w:ins>
      <w:r>
        <w:t>efinir as prioridades e as restrições do projeto</w:t>
      </w:r>
      <w:ins w:id="256" w:author="Revisor" w:date="2013-12-04T16:53:00Z">
        <w:r w:rsidR="00621C5E">
          <w:t>;</w:t>
        </w:r>
      </w:ins>
      <w:del w:id="257" w:author="Revisor" w:date="2013-12-04T16:53:00Z">
        <w:r w:rsidDel="00621C5E">
          <w:delText>.</w:delText>
        </w:r>
      </w:del>
      <w:ins w:id="258" w:author="Revisor" w:date="2013-12-04T16:53:00Z">
        <w:r w:rsidR="00621C5E">
          <w:t xml:space="preserve"> (iii)</w:t>
        </w:r>
      </w:ins>
      <w:r>
        <w:t xml:space="preserve"> </w:t>
      </w:r>
      <w:del w:id="259" w:author="Revisor" w:date="2013-12-04T16:53:00Z">
        <w:r w:rsidDel="00621C5E">
          <w:delText>C</w:delText>
        </w:r>
      </w:del>
      <w:ins w:id="260" w:author="Revisor" w:date="2013-12-04T16:53:00Z">
        <w:r w:rsidR="00621C5E">
          <w:t>c</w:t>
        </w:r>
      </w:ins>
      <w:r>
        <w:t>aracterizar o problema</w:t>
      </w:r>
      <w:ins w:id="261" w:author="Revisor" w:date="2013-12-04T16:53:00Z">
        <w:r w:rsidR="00621C5E">
          <w:t>; (iv)</w:t>
        </w:r>
      </w:ins>
      <w:del w:id="262" w:author="Revisor" w:date="2013-12-04T16:53:00Z">
        <w:r w:rsidDel="00621C5E">
          <w:delText>,</w:delText>
        </w:r>
      </w:del>
      <w:r>
        <w:t xml:space="preserve"> definir o escopo </w:t>
      </w:r>
      <w:del w:id="263" w:author="Revisor" w:date="2013-12-04T16:53:00Z">
        <w:r w:rsidDel="00621C5E">
          <w:delText>do domínio</w:delText>
        </w:r>
      </w:del>
      <w:r>
        <w:t xml:space="preserve"> (as definições e relevâncias)</w:t>
      </w:r>
      <w:ins w:id="264" w:author="Revisor" w:date="2013-12-04T16:54:00Z">
        <w:r w:rsidR="00621C5E">
          <w:t xml:space="preserve"> e </w:t>
        </w:r>
      </w:ins>
      <w:del w:id="265" w:author="Revisor" w:date="2013-12-04T16:54:00Z">
        <w:r w:rsidDel="00621C5E">
          <w:delText xml:space="preserve">, </w:delText>
        </w:r>
      </w:del>
      <w:r>
        <w:t>a abordagem do projeto</w:t>
      </w:r>
      <w:ins w:id="266" w:author="Revisor" w:date="2013-12-04T16:54:00Z">
        <w:r w:rsidR="00621C5E">
          <w:t>; (v)</w:t>
        </w:r>
      </w:ins>
      <w:del w:id="267" w:author="Revisor" w:date="2013-12-04T16:54:00Z">
        <w:r w:rsidDel="00621C5E">
          <w:delText xml:space="preserve"> e como</w:delText>
        </w:r>
      </w:del>
      <w:ins w:id="268" w:author="Revisor" w:date="2013-12-04T16:54:00Z">
        <w:r w:rsidR="00621C5E">
          <w:t>definir a forma de</w:t>
        </w:r>
      </w:ins>
      <w:r>
        <w:t xml:space="preserve"> medir se o produto se adequa ao objetivo</w:t>
      </w:r>
      <w:del w:id="269" w:author="Revisor" w:date="2013-12-04T16:54:00Z">
        <w:r w:rsidDel="00621C5E">
          <w:delText>.</w:delText>
        </w:r>
      </w:del>
      <w:ins w:id="270" w:author="Revisor" w:date="2013-12-04T16:54:00Z">
        <w:r w:rsidR="00621C5E">
          <w:t xml:space="preserve">; </w:t>
        </w:r>
        <w:r w:rsidR="00AF5C20">
          <w:t xml:space="preserve"> e (vi)</w:t>
        </w:r>
      </w:ins>
      <w:r>
        <w:t xml:space="preserve"> </w:t>
      </w:r>
      <w:del w:id="271" w:author="Revisor" w:date="2013-12-04T16:54:00Z">
        <w:r w:rsidDel="00AF5C20">
          <w:delText>L</w:delText>
        </w:r>
      </w:del>
      <w:ins w:id="272" w:author="Revisor" w:date="2013-12-04T16:54:00Z">
        <w:r w:rsidR="00AF5C20">
          <w:t>l</w:t>
        </w:r>
      </w:ins>
      <w:r>
        <w:t xml:space="preserve">evantar os requisitos do domínio. </w:t>
      </w:r>
    </w:p>
    <w:p w:rsidR="0087153D" w:rsidRPr="00621C5E" w:rsidRDefault="0087153D" w:rsidP="001B0A16">
      <w:pPr>
        <w:pStyle w:val="MyListaLetras"/>
        <w:spacing w:before="120" w:after="120"/>
        <w:rPr>
          <w:lang w:val="pt-BR"/>
          <w:rPrChange w:id="273" w:author="Revisor" w:date="2013-12-04T16:53:00Z">
            <w:rPr/>
          </w:rPrChange>
        </w:rPr>
      </w:pPr>
      <w:r>
        <w:rPr>
          <w:lang w:val="pt-BR"/>
        </w:rPr>
        <w:t>Aquisição e seleção dos dados</w:t>
      </w:r>
    </w:p>
    <w:p w:rsidR="00E40ACE" w:rsidRDefault="00E40ACE" w:rsidP="0087153D">
      <w:r w:rsidRPr="0087153D">
        <w:t xml:space="preserve"> Os seguintes questionamentos devem ser levantados e, se possível, respondidos: Quais </w:t>
      </w:r>
      <w:del w:id="274" w:author="Revisor" w:date="2013-12-04T16:45:00Z">
        <w:r w:rsidRPr="0087153D" w:rsidDel="00621C5E">
          <w:delText xml:space="preserve">os </w:delText>
        </w:r>
      </w:del>
      <w:r w:rsidRPr="0087153D">
        <w:t xml:space="preserve">dados devem ser considerados no projeto? </w:t>
      </w:r>
      <w:r>
        <w:t xml:space="preserve">Serão todos os dados que o domínio disponibiliza ou apenas um subconjunto deles? Como se dá o acesso aos dados? </w:t>
      </w:r>
      <w:r w:rsidR="007F07A6">
        <w:t>Aproximadamente</w:t>
      </w:r>
      <w:r>
        <w:t>, qual são a qualidade e a quantidade dos dados?</w:t>
      </w:r>
    </w:p>
    <w:p w:rsidR="0087153D" w:rsidRPr="0087153D" w:rsidRDefault="0087153D" w:rsidP="001B0A16">
      <w:pPr>
        <w:pStyle w:val="MyListaLetras"/>
        <w:spacing w:before="120" w:after="120"/>
      </w:pPr>
      <w:r>
        <w:rPr>
          <w:lang w:val="pt-BR"/>
        </w:rPr>
        <w:t>Análise dos dados</w:t>
      </w:r>
    </w:p>
    <w:p w:rsidR="00E40ACE" w:rsidRDefault="00E40ACE" w:rsidP="0087153D">
      <w:pPr>
        <w:pStyle w:val="MeiaLinha"/>
        <w:spacing w:before="120" w:after="120"/>
      </w:pPr>
      <w:r w:rsidRPr="0087153D">
        <w:t xml:space="preserve">Nesta fase, uma análise mais apurada da qualidade e quantidade dos dados do domínio deve ser considerada. </w:t>
      </w:r>
      <w:ins w:id="275" w:author="Revisor" w:date="2013-12-04T16:55:00Z">
        <w:r w:rsidR="00AF5C20">
          <w:t xml:space="preserve">Para isso, incluem-se as seguintes atividades: (i) </w:t>
        </w:r>
      </w:ins>
      <w:del w:id="276" w:author="Revisor" w:date="2013-12-04T16:56:00Z">
        <w:r w:rsidDel="00AF5C20">
          <w:delText>I</w:delText>
        </w:r>
      </w:del>
      <w:ins w:id="277" w:author="Revisor" w:date="2013-12-04T16:56:00Z">
        <w:r w:rsidR="00AF5C20">
          <w:t>i</w:t>
        </w:r>
      </w:ins>
      <w:r>
        <w:t>nvestigar a consistência, correção e completude d</w:t>
      </w:r>
      <w:ins w:id="278" w:author="Revisor" w:date="2013-12-04T16:56:00Z">
        <w:r w:rsidR="00AF5C20">
          <w:t>os dados;</w:t>
        </w:r>
      </w:ins>
      <w:del w:id="279" w:author="Revisor" w:date="2013-12-04T16:56:00Z">
        <w:r w:rsidDel="00AF5C20">
          <w:delText>eles.</w:delText>
        </w:r>
      </w:del>
      <w:ins w:id="280" w:author="Revisor" w:date="2013-12-04T16:56:00Z">
        <w:r w:rsidR="00AF5C20">
          <w:t>(ii)</w:t>
        </w:r>
      </w:ins>
      <w:del w:id="281" w:author="Revisor" w:date="2013-12-04T16:56:00Z">
        <w:r w:rsidDel="00AF5C20">
          <w:delText xml:space="preserve"> T</w:delText>
        </w:r>
      </w:del>
      <w:ins w:id="282" w:author="Revisor" w:date="2013-12-04T16:56:00Z">
        <w:r w:rsidR="00AF5C20">
          <w:t>t</w:t>
        </w:r>
      </w:ins>
      <w:r>
        <w:t>entar extrair as entidades, relações, funções, axiomas, regras de negócio, etc</w:t>
      </w:r>
      <w:r w:rsidR="007F07A6">
        <w:t>.</w:t>
      </w:r>
      <w:r>
        <w:t xml:space="preserve"> e desenvolver um modelo conceitual prévio do domínio</w:t>
      </w:r>
      <w:ins w:id="283" w:author="Revisor" w:date="2013-12-04T16:56:00Z">
        <w:r w:rsidR="00AF5C20">
          <w:t>, caso não esteja disponível;</w:t>
        </w:r>
      </w:ins>
      <w:del w:id="284" w:author="Revisor" w:date="2013-12-04T16:56:00Z">
        <w:r w:rsidDel="00AF5C20">
          <w:delText>.</w:delText>
        </w:r>
      </w:del>
      <w:ins w:id="285" w:author="Revisor" w:date="2013-12-04T16:56:00Z">
        <w:r w:rsidR="00AF5C20">
          <w:t>e (iii)</w:t>
        </w:r>
      </w:ins>
      <w:r>
        <w:t xml:space="preserve"> </w:t>
      </w:r>
      <w:del w:id="286" w:author="Revisor" w:date="2013-12-04T16:56:00Z">
        <w:r w:rsidDel="00AF5C20">
          <w:delText xml:space="preserve">Ressalta-se também a importância de </w:delText>
        </w:r>
      </w:del>
      <w:r>
        <w:t>desenvolver um glossário definindo os termos utilizados no domínio.</w:t>
      </w:r>
    </w:p>
    <w:p w:rsidR="00E40ACE" w:rsidRDefault="00E40ACE" w:rsidP="00E40ACE">
      <w:r>
        <w:t xml:space="preserve">Idealmente, os produtos desta etapa são: um documento com os requisitos do domínio, uma análise </w:t>
      </w:r>
      <w:r w:rsidR="007F07A6">
        <w:t xml:space="preserve">ao menos superficial </w:t>
      </w:r>
      <w:r>
        <w:t>quantitativa e qualitativa dos dados, um primeiro rascunho do modelo conceitual do domínio e um glossário com os termos utilizados.</w:t>
      </w:r>
    </w:p>
    <w:p w:rsidR="00E40ACE" w:rsidRDefault="00E40ACE" w:rsidP="00E24F8F">
      <w:pPr>
        <w:pStyle w:val="Secao"/>
        <w:spacing w:before="360" w:after="360"/>
      </w:pPr>
      <w:bookmarkStart w:id="287" w:name="_Toc373787529"/>
      <w:r>
        <w:t>Engenharia da Ontologia</w:t>
      </w:r>
      <w:bookmarkEnd w:id="287"/>
    </w:p>
    <w:p w:rsidR="00E40ACE" w:rsidRDefault="00E40ACE" w:rsidP="00E40ACE">
      <w:r>
        <w:t>Após uma captura relevante do conhecimento do domínio (realizada na etapa anterior), pode-se seguir para a</w:t>
      </w:r>
      <w:r w:rsidR="007F07A6">
        <w:t xml:space="preserve"> próxima</w:t>
      </w:r>
      <w:r>
        <w:t xml:space="preserve"> fase: a construção da ontologia do domínio. Como já vimos na seção 2.2, </w:t>
      </w:r>
      <w:ins w:id="288" w:author="Revisor" w:date="2013-12-04T16:57:00Z">
        <w:r w:rsidR="00AF5C20">
          <w:t xml:space="preserve">uma </w:t>
        </w:r>
      </w:ins>
      <w:r>
        <w:t xml:space="preserve">ontologia é </w:t>
      </w:r>
      <w:ins w:id="289" w:author="Revisor" w:date="2013-12-04T16:57:00Z">
        <w:r w:rsidR="00AF5C20">
          <w:t>utilizada com</w:t>
        </w:r>
      </w:ins>
      <w:r>
        <w:t xml:space="preserve">o modelo de dados </w:t>
      </w:r>
      <w:ins w:id="290" w:author="Revisor" w:date="2013-12-04T16:57:00Z">
        <w:r w:rsidR="00AF5C20">
          <w:t xml:space="preserve">de referência para anotação semântica </w:t>
        </w:r>
      </w:ins>
      <w:del w:id="291" w:author="Revisor" w:date="2013-12-04T16:57:00Z">
        <w:r w:rsidDel="00AF5C20">
          <w:delText>d</w:delText>
        </w:r>
      </w:del>
      <w:ins w:id="292" w:author="Revisor" w:date="2013-12-04T16:57:00Z">
        <w:r w:rsidR="00AF5C20">
          <w:t>n</w:t>
        </w:r>
      </w:ins>
      <w:r>
        <w:t>a web</w:t>
      </w:r>
      <w:del w:id="293" w:author="Revisor" w:date="2013-12-04T16:57:00Z">
        <w:r w:rsidDel="00AF5C20">
          <w:delText xml:space="preserve"> semântica</w:delText>
        </w:r>
      </w:del>
      <w:r>
        <w:t>. Já introduzimos os fundamentos de ontologia</w:t>
      </w:r>
      <w:ins w:id="294" w:author="Revisor" w:date="2013-12-04T16:57:00Z">
        <w:r w:rsidR="00AF5C20">
          <w:t>s</w:t>
        </w:r>
      </w:ins>
      <w:r>
        <w:t xml:space="preserve"> </w:t>
      </w:r>
      <w:ins w:id="295" w:author="Revisor" w:date="2013-12-04T16:57:00Z">
        <w:r w:rsidR="00AF5C20">
          <w:t xml:space="preserve">em seção </w:t>
        </w:r>
        <w:r w:rsidR="00AF5C20">
          <w:lastRenderedPageBreak/>
          <w:t>anterior</w:t>
        </w:r>
      </w:ins>
      <w:del w:id="296" w:author="Revisor" w:date="2013-12-04T16:58:00Z">
        <w:r w:rsidDel="00AF5C20">
          <w:delText>naquela seção</w:delText>
        </w:r>
      </w:del>
      <w:r>
        <w:t xml:space="preserve"> e já destacamos sua importância. A fase de Engenharia da Ontologia no contexto de Processo de Publicação de LOD também é de extrema significância e deve ser investido tempo considerável nesta etapa. Dentre os pontos mais importantes, podem-se destacar alguns.</w:t>
      </w:r>
    </w:p>
    <w:p w:rsidR="00E40ACE" w:rsidRDefault="00E40ACE" w:rsidP="00E40ACE">
      <w:r>
        <w:t>Assim como na Análise do Domínio, a Engenharia da Ontologia pode economizar muito tempo no futuro já que reduziria a manutenção do esquema. Mesmo que os esquemas de LOD sejam bem mais flexíveis que os esquemas tradicionalmente estruturados d</w:t>
      </w:r>
      <w:ins w:id="297" w:author="Revisor" w:date="2013-12-04T16:58:00Z">
        <w:r w:rsidR="00AF5C20">
          <w:t>e bancos</w:t>
        </w:r>
      </w:ins>
      <w:del w:id="298" w:author="Revisor" w:date="2013-12-04T16:58:00Z">
        <w:r w:rsidDel="00AF5C20">
          <w:delText>o BD</w:delText>
        </w:r>
      </w:del>
      <w:r>
        <w:t xml:space="preserve"> relaciona</w:t>
      </w:r>
      <w:ins w:id="299" w:author="Revisor" w:date="2013-12-04T16:58:00Z">
        <w:r w:rsidR="00AF5C20">
          <w:t>is</w:t>
        </w:r>
      </w:ins>
      <w:del w:id="300" w:author="Revisor" w:date="2013-12-04T16:58:00Z">
        <w:r w:rsidDel="00AF5C20">
          <w:delText>l</w:delText>
        </w:r>
      </w:del>
      <w:r>
        <w:t xml:space="preserve"> (como visto na seção 2.2.1), alterar um esquema de dados é</w:t>
      </w:r>
      <w:r w:rsidRPr="00013083">
        <w:t xml:space="preserve"> </w:t>
      </w:r>
      <w:r>
        <w:t>raramente uma tarefa simples, principalmente se já houver uma quantidade imensa de dados baseados nele.</w:t>
      </w:r>
      <w:r w:rsidR="00DB74D9">
        <w:t xml:space="preserve"> Ressalta-se, porém, que mesmo que sejam tomados todos os cuidados durante a modelagem, é ainda provável que seja necessário alterar alguma característica do modelo identificada futuramente nas etapas posteriores do Processo.</w:t>
      </w:r>
    </w:p>
    <w:p w:rsidR="00E40ACE" w:rsidRDefault="00E40ACE" w:rsidP="00E40ACE">
      <w:r>
        <w:t>A ideia de re</w:t>
      </w:r>
      <w:del w:id="301" w:author="Revisor" w:date="2013-12-04T16:59:00Z">
        <w:r w:rsidDel="00AF5C20">
          <w:delText>u</w:delText>
        </w:r>
      </w:del>
      <w:ins w:id="302" w:author="Revisor" w:date="2013-12-04T16:59:00Z">
        <w:r w:rsidR="00AF5C20">
          <w:t>ú</w:t>
        </w:r>
      </w:ins>
      <w:r>
        <w:t>so é bem forte na etapa de Engenharia da Ontologia. Existem muitos conceitos e termos que são comuns em uma grande quantidade de domínios</w:t>
      </w:r>
      <w:ins w:id="303" w:author="Revisor" w:date="2013-12-04T17:01:00Z">
        <w:r w:rsidR="00177E03">
          <w:t>,</w:t>
        </w:r>
      </w:ins>
      <w:r>
        <w:t xml:space="preserve"> logo é bem provável que alguém no mundo já o</w:t>
      </w:r>
      <w:r w:rsidR="00DB74D9">
        <w:t>s</w:t>
      </w:r>
      <w:r>
        <w:t xml:space="preserve"> modelou e possivelmente a modelagem se adequa</w:t>
      </w:r>
      <w:ins w:id="304" w:author="Revisor" w:date="2013-12-04T17:02:00Z">
        <w:r w:rsidR="00177E03">
          <w:t xml:space="preserve">, pelo menos em parte, </w:t>
        </w:r>
      </w:ins>
      <w:r>
        <w:t xml:space="preserve"> ao domínio em questão. Por exemplo, conceitos geográficos (lugares, países, cidades, etc) ou conceitos temporais (ano, dia, hora, etc) possivelmente farão parte d</w:t>
      </w:r>
      <w:ins w:id="305" w:author="Revisor" w:date="2013-12-04T17:02:00Z">
        <w:r w:rsidR="00177E03">
          <w:t>e diversos outros</w:t>
        </w:r>
      </w:ins>
      <w:del w:id="306" w:author="Revisor" w:date="2013-12-04T17:02:00Z">
        <w:r w:rsidDel="00177E03">
          <w:delText xml:space="preserve">o </w:delText>
        </w:r>
      </w:del>
      <w:r>
        <w:t>domínio</w:t>
      </w:r>
      <w:ins w:id="307" w:author="Revisor" w:date="2013-12-04T17:02:00Z">
        <w:r w:rsidR="00177E03">
          <w:t>s</w:t>
        </w:r>
      </w:ins>
      <w:del w:id="308" w:author="Revisor" w:date="2013-12-04T17:02:00Z">
        <w:r w:rsidDel="00177E03">
          <w:delText xml:space="preserve"> em questão</w:delText>
        </w:r>
      </w:del>
      <w:r>
        <w:t>. Além desses que são bem comuns, é possível que existam outr</w:t>
      </w:r>
      <w:r w:rsidR="00DB74D9">
        <w:t>a</w:t>
      </w:r>
      <w:r>
        <w:t>s</w:t>
      </w:r>
      <w:r w:rsidR="00DB74D9">
        <w:t xml:space="preserve"> modelagens</w:t>
      </w:r>
      <w:r>
        <w:t xml:space="preserve"> mais específic</w:t>
      </w:r>
      <w:ins w:id="309" w:author="Revisor" w:date="2013-12-04T17:02:00Z">
        <w:r w:rsidR="00177E03">
          <w:t>a</w:t>
        </w:r>
      </w:ins>
      <w:del w:id="310" w:author="Revisor" w:date="2013-12-04T17:02:00Z">
        <w:r w:rsidDel="00177E03">
          <w:delText>o</w:delText>
        </w:r>
      </w:del>
      <w:r>
        <w:t>s ao domínio e que convenientemente se adequam. Logo, deve-se gastar tempo pesquisando ontologias ou modelagens conceituais relacionadas ao domínio a ser modelado no projeto. Dessa forma, o ontologista poderá analisar e comparar as modelagens já existentes e assim utilizar a mais adequada</w:t>
      </w:r>
      <w:ins w:id="311" w:author="Revisor" w:date="2013-12-04T17:03:00Z">
        <w:r w:rsidR="00177E03">
          <w:t xml:space="preserve">, </w:t>
        </w:r>
      </w:ins>
      <w:del w:id="312" w:author="Revisor" w:date="2013-12-04T17:03:00Z">
        <w:r w:rsidDel="00177E03">
          <w:delText>. S</w:delText>
        </w:r>
      </w:del>
      <w:ins w:id="313" w:author="Revisor" w:date="2013-12-04T17:03:00Z">
        <w:r w:rsidR="00177E03">
          <w:t>s</w:t>
        </w:r>
      </w:ins>
      <w:r>
        <w:t xml:space="preserve">omente </w:t>
      </w:r>
      <w:del w:id="314" w:author="Revisor" w:date="2013-12-04T17:03:00Z">
        <w:r w:rsidDel="00177E03">
          <w:delText xml:space="preserve">começar a </w:delText>
        </w:r>
      </w:del>
      <w:r>
        <w:t>modela</w:t>
      </w:r>
      <w:ins w:id="315" w:author="Revisor" w:date="2013-12-04T17:03:00Z">
        <w:r w:rsidR="00177E03">
          <w:t>ndo</w:t>
        </w:r>
      </w:ins>
      <w:del w:id="316" w:author="Revisor" w:date="2013-12-04T17:03:00Z">
        <w:r w:rsidDel="00177E03">
          <w:delText>r</w:delText>
        </w:r>
      </w:del>
      <w:r>
        <w:t xml:space="preserve"> a própria ontologia após </w:t>
      </w:r>
      <w:del w:id="317" w:author="Revisor" w:date="2013-12-04T17:03:00Z">
        <w:r w:rsidDel="00177E03">
          <w:delText xml:space="preserve">consideravelmente </w:delText>
        </w:r>
      </w:del>
      <w:r>
        <w:t xml:space="preserve">pesquisar as que já existem. Finalmente, deixar para modelar somente os conceitos e relações que são </w:t>
      </w:r>
      <w:del w:id="318" w:author="Revisor" w:date="2013-12-04T17:03:00Z">
        <w:r w:rsidDel="00177E03">
          <w:delText xml:space="preserve">bem </w:delText>
        </w:r>
      </w:del>
      <w:r>
        <w:t xml:space="preserve">específicos ao domínio do projeto. É possível </w:t>
      </w:r>
      <w:ins w:id="319" w:author="Revisor" w:date="2013-12-04T17:03:00Z">
        <w:r w:rsidR="00177E03">
          <w:t>assim</w:t>
        </w:r>
      </w:ins>
      <w:del w:id="320" w:author="Revisor" w:date="2013-12-04T17:03:00Z">
        <w:r w:rsidDel="00177E03">
          <w:delText xml:space="preserve">também </w:delText>
        </w:r>
      </w:del>
      <w:r>
        <w:t>partir de ontologias existentes e adaptá-las ao domínio.</w:t>
      </w:r>
    </w:p>
    <w:p w:rsidR="00E40ACE" w:rsidRDefault="00E40ACE" w:rsidP="00E40ACE">
      <w:r>
        <w:t>Adicionalmente, o re</w:t>
      </w:r>
      <w:del w:id="321" w:author="Revisor" w:date="2013-12-04T17:04:00Z">
        <w:r w:rsidDel="00177E03">
          <w:delText>u</w:delText>
        </w:r>
      </w:del>
      <w:ins w:id="322" w:author="Revisor" w:date="2013-12-04T17:04:00Z">
        <w:r w:rsidR="00177E03">
          <w:t>ú</w:t>
        </w:r>
      </w:ins>
      <w:r>
        <w:t>so de ontologias reforça a ideia de comunidade. Ao utilizar modelagens já existentes, contribui-se com uma padronização, facilita</w:t>
      </w:r>
      <w:ins w:id="323" w:author="Revisor" w:date="2013-12-04T17:04:00Z">
        <w:r w:rsidR="00177E03">
          <w:t>ndo</w:t>
        </w:r>
      </w:ins>
      <w:r>
        <w:t xml:space="preserve"> a comunicação e auxilia</w:t>
      </w:r>
      <w:ins w:id="324" w:author="Revisor" w:date="2013-12-04T17:04:00Z">
        <w:r w:rsidR="00177E03">
          <w:t>ndo</w:t>
        </w:r>
      </w:ins>
      <w:r>
        <w:t xml:space="preserve"> a consistência entre sistemas de Linked Open Data. </w:t>
      </w:r>
      <w:ins w:id="325" w:author="Revisor" w:date="2013-12-04T17:04:00Z">
        <w:r w:rsidR="00177E03">
          <w:t>Mais do que isso</w:t>
        </w:r>
      </w:ins>
      <w:del w:id="326" w:author="Revisor" w:date="2013-12-04T17:04:00Z">
        <w:r w:rsidDel="00177E03">
          <w:delText>Destacadamente</w:delText>
        </w:r>
      </w:del>
      <w:r>
        <w:t xml:space="preserve">, </w:t>
      </w:r>
      <w:r w:rsidR="00322FC7">
        <w:t>apoia</w:t>
      </w:r>
      <w:r>
        <w:t xml:space="preserve"> a ideia de “ligados” dos conceitos de LOD, aumentando a interoperabilidade dos bancos de dados de triplas na nuvem. Entretanto, uma das </w:t>
      </w:r>
      <w:r w:rsidR="00322FC7">
        <w:t>des</w:t>
      </w:r>
      <w:r>
        <w:t>vantagens do re</w:t>
      </w:r>
      <w:ins w:id="327" w:author="Revisor" w:date="2013-12-04T17:05:00Z">
        <w:r w:rsidR="00FC17E0">
          <w:t>ú</w:t>
        </w:r>
      </w:ins>
      <w:del w:id="328" w:author="Revisor" w:date="2013-12-04T17:04:00Z">
        <w:r w:rsidDel="00FC17E0">
          <w:delText>u</w:delText>
        </w:r>
      </w:del>
      <w:r>
        <w:t>so é que</w:t>
      </w:r>
      <w:ins w:id="329" w:author="Revisor" w:date="2013-12-04T17:05:00Z">
        <w:r w:rsidR="00FC17E0">
          <w:t>,</w:t>
        </w:r>
      </w:ins>
      <w:r>
        <w:t xml:space="preserve"> para aproveitar soluções já elabora</w:t>
      </w:r>
      <w:r w:rsidR="00322FC7">
        <w:t>da</w:t>
      </w:r>
      <w:r>
        <w:t xml:space="preserve">s e utilizá-las na nova solução, é preciso investir tempo tentando entender o que já foi construído e isso </w:t>
      </w:r>
      <w:r w:rsidR="0000064F">
        <w:t>n</w:t>
      </w:r>
      <w:ins w:id="330" w:author="Revisor" w:date="2013-12-04T17:05:00Z">
        <w:r w:rsidR="00FC17E0">
          <w:t>em sempre</w:t>
        </w:r>
      </w:ins>
      <w:del w:id="331" w:author="Revisor" w:date="2013-12-04T17:05:00Z">
        <w:r w:rsidR="0000064F" w:rsidDel="00FC17E0">
          <w:delText>ormalmente não</w:delText>
        </w:r>
      </w:del>
      <w:r>
        <w:t xml:space="preserve"> é uma tarefa trivial.</w:t>
      </w:r>
    </w:p>
    <w:p w:rsidR="00E40ACE" w:rsidRDefault="00E40ACE" w:rsidP="00E40ACE">
      <w:r>
        <w:lastRenderedPageBreak/>
        <w:t>O ontologista deve também se atentar à expressividade semântica dos metadados que descrevem o domínio. Intuitivamente, nomes de entidades, relações e atributos mais significativos em relação ao domínio devem ser priorizados pois facilitam o entendimento de humanos na hora do re</w:t>
      </w:r>
      <w:ins w:id="332" w:author="Revisor" w:date="2013-12-04T17:05:00Z">
        <w:r w:rsidR="00FC17E0">
          <w:t>ú</w:t>
        </w:r>
      </w:ins>
      <w:del w:id="333" w:author="Revisor" w:date="2013-12-04T17:05:00Z">
        <w:r w:rsidDel="00FC17E0">
          <w:delText>u</w:delText>
        </w:r>
      </w:del>
      <w:r>
        <w:t xml:space="preserve">so, </w:t>
      </w:r>
      <w:del w:id="334" w:author="Revisor" w:date="2013-12-04T17:05:00Z">
        <w:r w:rsidDel="00FC17E0">
          <w:delText>logo</w:delText>
        </w:r>
      </w:del>
      <w:ins w:id="335" w:author="Revisor" w:date="2013-12-04T17:05:00Z">
        <w:r w:rsidR="00FC17E0">
          <w:t>novamente</w:t>
        </w:r>
      </w:ins>
      <w:r>
        <w:t xml:space="preserve"> incentiva</w:t>
      </w:r>
      <w:ins w:id="336" w:author="Revisor" w:date="2013-12-04T17:05:00Z">
        <w:r w:rsidR="00FC17E0">
          <w:t>ndo</w:t>
        </w:r>
      </w:ins>
      <w:r>
        <w:t xml:space="preserve"> a ideia de comunidade em LOD. Quão mais expressivo – tanto em relação à semântica quanto à completude do modelo – mais próximo da realidade do domínio ele será.</w:t>
      </w:r>
    </w:p>
    <w:p w:rsidR="00E40ACE" w:rsidRPr="004424E0" w:rsidRDefault="00E40ACE" w:rsidP="00E40ACE">
      <w:pPr>
        <w:rPr>
          <w:b/>
        </w:rPr>
      </w:pPr>
      <w:r w:rsidRPr="004424E0">
        <w:t>Além desses fatores de re</w:t>
      </w:r>
      <w:ins w:id="337" w:author="Revisor" w:date="2013-12-04T17:06:00Z">
        <w:r w:rsidR="00FC17E0">
          <w:t>ú</w:t>
        </w:r>
      </w:ins>
      <w:del w:id="338" w:author="Revisor" w:date="2013-12-04T17:06:00Z">
        <w:r w:rsidRPr="004424E0" w:rsidDel="00FC17E0">
          <w:delText>u</w:delText>
        </w:r>
      </w:del>
      <w:r w:rsidRPr="004424E0">
        <w:t>so, comunidade e semântica, apesar da Engenharia da Ontologia tender a focar na modelagem conceitual do domínio, o esquema dos dados deve ser modelado levando em conta também como os dados RDF serão utilizados, de modo a observar o desempenho</w:t>
      </w:r>
      <w:r w:rsidR="00DE457A">
        <w:t xml:space="preserve"> de consultas</w:t>
      </w:r>
      <w:r w:rsidRPr="004424E0">
        <w:t>. Infelizmente ainda não há muitas publicações relacionadas a es</w:t>
      </w:r>
      <w:del w:id="339" w:author="Revisor" w:date="2013-12-04T17:06:00Z">
        <w:r w:rsidRPr="004424E0" w:rsidDel="00FC17E0">
          <w:delText>t</w:delText>
        </w:r>
      </w:del>
      <w:ins w:id="340" w:author="Revisor" w:date="2013-12-04T17:06:00Z">
        <w:r w:rsidR="00FC17E0">
          <w:t>s</w:t>
        </w:r>
      </w:ins>
      <w:r w:rsidRPr="004424E0">
        <w:t>a questão e muita pesquisa necessita ser desenvolvida</w:t>
      </w:r>
      <w:ins w:id="341" w:author="Revisor" w:date="2013-12-04T17:06:00Z">
        <w:r w:rsidR="00FC17E0">
          <w:t>. No entanto</w:t>
        </w:r>
      </w:ins>
      <w:r w:rsidRPr="004424E0">
        <w:t xml:space="preserve">, </w:t>
      </w:r>
      <w:del w:id="342" w:author="Revisor" w:date="2013-12-04T17:06:00Z">
        <w:r w:rsidRPr="004424E0" w:rsidDel="00FC17E0">
          <w:delText>mas</w:delText>
        </w:r>
      </w:del>
      <w:r w:rsidRPr="004424E0">
        <w:t xml:space="preserve"> experimentalmente</w:t>
      </w:r>
      <w:ins w:id="343" w:author="Revisor" w:date="2013-12-04T17:06:00Z">
        <w:r w:rsidR="00FC17E0">
          <w:t>,</w:t>
        </w:r>
      </w:ins>
      <w:r w:rsidRPr="004424E0">
        <w:t xml:space="preserve"> percebe-se que, além de outros fatores, o esquema de dados também influencia no desempenho d</w:t>
      </w:r>
      <w:ins w:id="344" w:author="Revisor" w:date="2013-12-04T17:06:00Z">
        <w:r w:rsidR="00FC17E0">
          <w:t>a</w:t>
        </w:r>
      </w:ins>
      <w:del w:id="345" w:author="Revisor" w:date="2013-12-04T17:06:00Z">
        <w:r w:rsidRPr="004424E0" w:rsidDel="00FC17E0">
          <w:delText>e</w:delText>
        </w:r>
      </w:del>
      <w:r w:rsidRPr="004424E0">
        <w:t xml:space="preserve"> recupera</w:t>
      </w:r>
      <w:del w:id="346" w:author="Revisor" w:date="2013-12-04T17:06:00Z">
        <w:r w:rsidRPr="004424E0" w:rsidDel="00FC17E0">
          <w:delText>r</w:delText>
        </w:r>
      </w:del>
      <w:ins w:id="347" w:author="Revisor" w:date="2013-12-04T17:06:00Z">
        <w:r w:rsidR="00FC17E0">
          <w:t>ção de</w:t>
        </w:r>
      </w:ins>
      <w:r w:rsidRPr="004424E0">
        <w:t xml:space="preserve"> dados RDF, especialmente utilizando consultas SPARQL.</w:t>
      </w:r>
    </w:p>
    <w:p w:rsidR="00E40ACE" w:rsidRPr="00440729" w:rsidRDefault="00E40ACE" w:rsidP="00E40ACE">
      <w:r w:rsidRPr="00440729">
        <w:t>É importante atentar ao paradoxo desempenho</w:t>
      </w:r>
      <w:ins w:id="348" w:author="Revisor" w:date="2013-12-04T17:07:00Z">
        <w:r w:rsidR="00FC17E0">
          <w:t>-</w:t>
        </w:r>
      </w:ins>
      <w:del w:id="349" w:author="Revisor" w:date="2013-12-04T17:07:00Z">
        <w:r w:rsidRPr="00440729" w:rsidDel="00FC17E0">
          <w:delText xml:space="preserve"> </w:delText>
        </w:r>
      </w:del>
      <w:r w:rsidRPr="00440729">
        <w:t>contra</w:t>
      </w:r>
      <w:ins w:id="350" w:author="Revisor" w:date="2013-12-04T17:07:00Z">
        <w:r w:rsidR="00FC17E0">
          <w:t>-</w:t>
        </w:r>
      </w:ins>
      <w:del w:id="351" w:author="Revisor" w:date="2013-12-04T17:07:00Z">
        <w:r w:rsidRPr="00440729" w:rsidDel="00FC17E0">
          <w:delText xml:space="preserve"> </w:delText>
        </w:r>
      </w:del>
      <w:ins w:id="352" w:author="Revisor" w:date="2013-12-04T17:08:00Z">
        <w:r w:rsidR="00FC17E0">
          <w:t xml:space="preserve">expressividade </w:t>
        </w:r>
      </w:ins>
      <w:r w:rsidRPr="00440729">
        <w:t>semântica quando se modela uma arquitetura que pode vir a ser processada por um computador. Ess</w:t>
      </w:r>
      <w:ins w:id="353" w:author="Revisor" w:date="2013-12-04T17:07:00Z">
        <w:r w:rsidR="00FC17E0">
          <w:t>a</w:t>
        </w:r>
      </w:ins>
      <w:del w:id="354" w:author="Revisor" w:date="2013-12-04T17:07:00Z">
        <w:r w:rsidRPr="00440729" w:rsidDel="00FC17E0">
          <w:delText>e</w:delText>
        </w:r>
      </w:del>
      <w:r w:rsidRPr="00440729">
        <w:t>s d</w:t>
      </w:r>
      <w:del w:id="355" w:author="Revisor" w:date="2013-12-04T17:07:00Z">
        <w:r w:rsidRPr="00440729" w:rsidDel="00FC17E0">
          <w:delText>ois</w:delText>
        </w:r>
      </w:del>
      <w:ins w:id="356" w:author="Revisor" w:date="2013-12-04T17:07:00Z">
        <w:r w:rsidR="00FC17E0">
          <w:t>uas</w:t>
        </w:r>
      </w:ins>
      <w:r w:rsidRPr="00440729">
        <w:t xml:space="preserve"> </w:t>
      </w:r>
      <w:ins w:id="357" w:author="Revisor" w:date="2013-12-04T17:07:00Z">
        <w:r w:rsidR="00FC17E0">
          <w:t>características</w:t>
        </w:r>
      </w:ins>
      <w:del w:id="358" w:author="Revisor" w:date="2013-12-04T17:07:00Z">
        <w:r w:rsidRPr="00440729" w:rsidDel="00FC17E0">
          <w:delText>termos</w:delText>
        </w:r>
      </w:del>
      <w:r w:rsidRPr="00440729">
        <w:t xml:space="preserve"> </w:t>
      </w:r>
      <w:r w:rsidR="00440729">
        <w:t xml:space="preserve">podem ser </w:t>
      </w:r>
      <w:r w:rsidRPr="00440729">
        <w:t xml:space="preserve">vistos como </w:t>
      </w:r>
      <w:ins w:id="359" w:author="Revisor" w:date="2013-12-04T17:07:00Z">
        <w:r w:rsidR="00FC17E0">
          <w:t>opostas</w:t>
        </w:r>
      </w:ins>
      <w:del w:id="360" w:author="Revisor" w:date="2013-12-04T17:07:00Z">
        <w:r w:rsidRPr="00440729" w:rsidDel="00FC17E0">
          <w:delText xml:space="preserve">inversamente </w:delText>
        </w:r>
        <w:r w:rsidR="009D12FA" w:rsidRPr="00440729" w:rsidDel="00FC17E0">
          <w:delText>proporcionais</w:delText>
        </w:r>
      </w:del>
      <w:r w:rsidR="009D12FA" w:rsidRPr="00440729">
        <w:t xml:space="preserve">, no sentido que quanto mais </w:t>
      </w:r>
      <w:ins w:id="361" w:author="Revisor" w:date="2013-12-04T17:08:00Z">
        <w:r w:rsidR="00FC17E0">
          <w:t>expressivo</w:t>
        </w:r>
      </w:ins>
      <w:del w:id="362" w:author="Revisor" w:date="2013-12-04T17:08:00Z">
        <w:r w:rsidR="009D12FA" w:rsidRPr="00440729" w:rsidDel="00FC17E0">
          <w:delText>semântico</w:delText>
        </w:r>
      </w:del>
      <w:r w:rsidRPr="00440729">
        <w:t xml:space="preserve"> é o modelo (isto é, mais próximo da realidade), mais complexo e difícil de processar ele é. Por isso, ao realizar qualquer modelagem, é fundamental descrever o modelo de forma mais expressiva e próxima da realidade possível, mas deve-se sempre levar em consideração quão difícil será para o computador processar aquele modelo.</w:t>
      </w:r>
    </w:p>
    <w:p w:rsidR="00E40ACE" w:rsidRPr="00440729" w:rsidRDefault="00E40ACE" w:rsidP="00E40ACE">
      <w:r w:rsidRPr="00440729">
        <w:t xml:space="preserve">Em adição a esse paradoxo entre desempenho e </w:t>
      </w:r>
      <w:ins w:id="363" w:author="Revisor" w:date="2013-12-04T17:09:00Z">
        <w:r w:rsidR="00FC17E0">
          <w:t xml:space="preserve">expressividade </w:t>
        </w:r>
      </w:ins>
      <w:r w:rsidRPr="00440729">
        <w:t xml:space="preserve">semântica, é preciso observar a </w:t>
      </w:r>
      <w:ins w:id="364" w:author="Revisor" w:date="2013-12-04T17:09:00Z">
        <w:r w:rsidR="00FC17E0">
          <w:t>característica</w:t>
        </w:r>
      </w:ins>
      <w:del w:id="365" w:author="Revisor" w:date="2013-12-04T17:09:00Z">
        <w:r w:rsidRPr="00440729" w:rsidDel="00FC17E0">
          <w:delText>ideia</w:delText>
        </w:r>
      </w:del>
      <w:r w:rsidRPr="00440729">
        <w:t xml:space="preserve"> de generalidade de uma modelagem. Fazer um modelo genérico dos dados é normalmente muito vantajoso porque ele poderá ser usado de diversas formas, </w:t>
      </w:r>
      <w:r w:rsidR="00DE457A">
        <w:t xml:space="preserve">por diversas </w:t>
      </w:r>
      <w:r w:rsidRPr="00440729">
        <w:t>pessoas, realidades, etc. Entretanto, ao se modelar muito genericamente, os conceitos começam a se distanciar da realidade do domínio, comprometendo a semântica dos dados. Além disso, é possível que a modelagem fique muito complexa ou simples demais</w:t>
      </w:r>
      <w:ins w:id="366" w:author="Revisor" w:date="2013-12-04T17:10:00Z">
        <w:r w:rsidR="00FC17E0">
          <w:t xml:space="preserve"> (no sentido de seu entendimento e por esconder detalhes da realidade</w:t>
        </w:r>
      </w:ins>
      <w:ins w:id="367" w:author="Revisor" w:date="2013-12-04T17:11:00Z">
        <w:r w:rsidR="00FC17E0">
          <w:t>, respectivamente</w:t>
        </w:r>
      </w:ins>
      <w:ins w:id="368" w:author="Revisor" w:date="2013-12-04T17:10:00Z">
        <w:r w:rsidR="00FC17E0">
          <w:t>)</w:t>
        </w:r>
      </w:ins>
      <w:r w:rsidRPr="00440729">
        <w:t xml:space="preserve">, afetando não só a </w:t>
      </w:r>
      <w:ins w:id="369" w:author="Revisor" w:date="2013-12-04T17:11:00Z">
        <w:r w:rsidR="00FC17E0">
          <w:t xml:space="preserve">expressividade </w:t>
        </w:r>
      </w:ins>
      <w:r w:rsidRPr="00440729">
        <w:t xml:space="preserve">semântica, mas também o desempenho de processamento do modelo por um computador. </w:t>
      </w:r>
    </w:p>
    <w:p w:rsidR="00E40ACE" w:rsidRDefault="00E40ACE" w:rsidP="00E40ACE">
      <w:r>
        <w:t xml:space="preserve">A própria ontologia (geralmente um ou mais arquivos OWL) é o produto desta etapa. Ademais, junto com a ontologia, é importante existir algum documento que seja de fácil compreensão por humanos e que </w:t>
      </w:r>
      <w:ins w:id="370" w:author="Revisor" w:date="2013-12-04T17:11:00Z">
        <w:r w:rsidR="00FC17E0">
          <w:t xml:space="preserve">a </w:t>
        </w:r>
      </w:ins>
      <w:r>
        <w:t xml:space="preserve">descreva </w:t>
      </w:r>
      <w:del w:id="371" w:author="Revisor" w:date="2013-12-04T17:11:00Z">
        <w:r w:rsidDel="00FC17E0">
          <w:delText xml:space="preserve">a </w:delText>
        </w:r>
      </w:del>
      <w:r>
        <w:t xml:space="preserve">ontologia </w:t>
      </w:r>
      <w:ins w:id="372" w:author="Revisor" w:date="2013-12-04T17:11:00Z">
        <w:r w:rsidR="00FC17E0">
          <w:t xml:space="preserve">em detalhe </w:t>
        </w:r>
      </w:ins>
      <w:r>
        <w:t xml:space="preserve">(as classes, as </w:t>
      </w:r>
      <w:r>
        <w:lastRenderedPageBreak/>
        <w:t>propriedades, a taxonomia, etc), explicit</w:t>
      </w:r>
      <w:ins w:id="373" w:author="Revisor" w:date="2013-12-04T17:11:00Z">
        <w:r w:rsidR="00FC17E0">
          <w:t>ando</w:t>
        </w:r>
      </w:ins>
      <w:del w:id="374" w:author="Revisor" w:date="2013-12-04T17:11:00Z">
        <w:r w:rsidDel="00FC17E0">
          <w:delText>e</w:delText>
        </w:r>
      </w:del>
      <w:r>
        <w:t xml:space="preserve"> os outros modelos que foram incorporados no processo de re</w:t>
      </w:r>
      <w:ins w:id="375" w:author="Revisor" w:date="2013-12-04T17:12:00Z">
        <w:r w:rsidR="00FC17E0">
          <w:t>ú</w:t>
        </w:r>
      </w:ins>
      <w:del w:id="376" w:author="Revisor" w:date="2013-12-04T17:12:00Z">
        <w:r w:rsidDel="00FC17E0">
          <w:delText>u</w:delText>
        </w:r>
      </w:del>
      <w:r>
        <w:t xml:space="preserve">so de ontologias existentes e também </w:t>
      </w:r>
      <w:commentRangeStart w:id="377"/>
      <w:r>
        <w:t xml:space="preserve">mencione </w:t>
      </w:r>
      <w:ins w:id="378" w:author="Revisor" w:date="2013-12-04T17:12:00Z">
        <w:r w:rsidR="00FC17E0">
          <w:t xml:space="preserve">a </w:t>
        </w:r>
      </w:ins>
      <w:r>
        <w:t>que outros BDs RDF da nuvem de LOD estão sendo ligados</w:t>
      </w:r>
      <w:ins w:id="379" w:author="Revisor" w:date="2013-12-04T17:12:00Z">
        <w:r w:rsidR="00FC17E0">
          <w:t xml:space="preserve"> (através dos vocabulários ou ontologias utilizados)</w:t>
        </w:r>
      </w:ins>
      <w:commentRangeEnd w:id="377"/>
      <w:ins w:id="380" w:author="Revisor" w:date="2013-12-04T17:13:00Z">
        <w:r w:rsidR="00FC17E0">
          <w:rPr>
            <w:rStyle w:val="CommentReference"/>
          </w:rPr>
          <w:commentReference w:id="377"/>
        </w:r>
      </w:ins>
      <w:r>
        <w:t>. Ao preocupar-se com a documentação da ontologia modelada, auxiliará outras pessoas que poderão ou</w:t>
      </w:r>
      <w:r w:rsidR="00DE457A">
        <w:t xml:space="preserve"> não</w:t>
      </w:r>
      <w:r>
        <w:t xml:space="preserve"> reutilizá-las, ou consumir os próprios dados do BD RDF, ou ligar os dados do projeto a dados de outros BDs na nuvem de LOD. Na prática, a grande maioria dos BD</w:t>
      </w:r>
      <w:r w:rsidR="00DE457A">
        <w:t>s</w:t>
      </w:r>
      <w:r>
        <w:t xml:space="preserve"> RDF, apesar de extremamente ricos em dados úteis, não proveem essa documentação, fazendo com que os desenvolvedores de projetos de LOD percam tempo utilizando técnicas de engenharia reversa para descobrir o modelo de dados utilizado por eles. </w:t>
      </w:r>
      <w:del w:id="381" w:author="Revisor" w:date="2013-12-04T17:13:00Z">
        <w:r w:rsidDel="00FC17E0">
          <w:delText>Resumidamente</w:delText>
        </w:r>
      </w:del>
      <w:ins w:id="382" w:author="Revisor" w:date="2013-12-04T17:13:00Z">
        <w:r w:rsidR="00FC17E0">
          <w:t>Enfim</w:t>
        </w:r>
      </w:ins>
      <w:r>
        <w:t>, documentar a ontologia é essencial.</w:t>
      </w:r>
    </w:p>
    <w:p w:rsidR="00E40ACE" w:rsidRDefault="00E40ACE" w:rsidP="00E40ACE">
      <w:r>
        <w:t xml:space="preserve">Quanto às interações com outras etapas no Processo de Publicação de LOD, o fluxo ideal é vir da </w:t>
      </w:r>
      <w:ins w:id="383" w:author="Revisor" w:date="2013-12-04T17:14:00Z">
        <w:r w:rsidR="00FC17E0">
          <w:t>etapa</w:t>
        </w:r>
      </w:ins>
      <w:del w:id="384" w:author="Revisor" w:date="2013-12-04T17:14:00Z">
        <w:r w:rsidDel="00FC17E0">
          <w:delText>fase</w:delText>
        </w:r>
      </w:del>
      <w:r>
        <w:t xml:space="preserve"> Análise do Domínio para a </w:t>
      </w:r>
      <w:ins w:id="385" w:author="Revisor" w:date="2013-12-04T17:14:00Z">
        <w:r w:rsidR="00FC17E0">
          <w:t>etapa</w:t>
        </w:r>
      </w:ins>
      <w:del w:id="386" w:author="Revisor" w:date="2013-12-04T17:14:00Z">
        <w:r w:rsidDel="00FC17E0">
          <w:delText>fase</w:delText>
        </w:r>
      </w:del>
      <w:r>
        <w:t xml:space="preserve"> Engenharia da Ontologia e então ir para a etapa seguinte (Projeto de Triplificação, seção 3.3). Entretanto, na prática, é muito comum durante a etapa de Engenharia da Ontologia voltar para a etapa de Análise do Domínio para coletar algum conhecimen</w:t>
      </w:r>
      <w:r w:rsidR="00DE457A">
        <w:t xml:space="preserve">to extra </w:t>
      </w:r>
      <w:ins w:id="387" w:author="Revisor" w:date="2013-12-04T17:14:00Z">
        <w:r w:rsidR="00FC17E0">
          <w:t>(</w:t>
        </w:r>
      </w:ins>
      <w:r w:rsidR="00DE457A">
        <w:t>ou que estava faltando</w:t>
      </w:r>
      <w:ins w:id="388" w:author="Revisor" w:date="2013-12-04T17:14:00Z">
        <w:r w:rsidR="00FC17E0">
          <w:t>)</w:t>
        </w:r>
      </w:ins>
      <w:r w:rsidR="00DE457A">
        <w:t xml:space="preserve"> ou de alguma das etapas posteriores ter de voltar para essa para rever o modelo.</w:t>
      </w:r>
    </w:p>
    <w:p w:rsidR="00E40ACE" w:rsidRDefault="00E40ACE" w:rsidP="00E24F8F">
      <w:pPr>
        <w:pStyle w:val="Secao"/>
        <w:spacing w:before="360" w:after="360"/>
      </w:pPr>
      <w:bookmarkStart w:id="389" w:name="_Toc373787530"/>
      <w:r>
        <w:t>Projeto de Triplificação</w:t>
      </w:r>
      <w:bookmarkEnd w:id="389"/>
    </w:p>
    <w:p w:rsidR="00A746BD" w:rsidRDefault="00E40ACE" w:rsidP="00E40ACE">
      <w:r>
        <w:t xml:space="preserve">Triplificação é o nome que se dá ao processo de transformar </w:t>
      </w:r>
      <w:r w:rsidR="00B44023">
        <w:t xml:space="preserve">ou gerar </w:t>
      </w:r>
      <w:r>
        <w:t>dados no formato de triplas RDF (</w:t>
      </w:r>
      <w:del w:id="390" w:author="Revisor" w:date="2013-12-04T17:15:00Z">
        <w:r w:rsidDel="00E755FE">
          <w:delText xml:space="preserve">estudado </w:delText>
        </w:r>
      </w:del>
      <w:ins w:id="391" w:author="Revisor" w:date="2013-12-04T17:15:00Z">
        <w:r w:rsidR="00E755FE">
          <w:t xml:space="preserve">conforme descrito </w:t>
        </w:r>
      </w:ins>
      <w:r>
        <w:t>na seção 2.3) ou de instanciar os indivíduos uti</w:t>
      </w:r>
      <w:r w:rsidR="00B44023">
        <w:t xml:space="preserve">lizando a ontologia do domínio. </w:t>
      </w:r>
      <w:r>
        <w:t xml:space="preserve">Este processo costuma ser </w:t>
      </w:r>
      <w:ins w:id="392" w:author="Revisor" w:date="2013-12-04T17:15:00Z">
        <w:r w:rsidR="00E755FE">
          <w:t>relativamente</w:t>
        </w:r>
      </w:ins>
      <w:del w:id="393" w:author="Revisor" w:date="2013-12-04T17:15:00Z">
        <w:r w:rsidDel="00E755FE">
          <w:delText>tão</w:delText>
        </w:r>
      </w:del>
      <w:r>
        <w:t xml:space="preserve"> complexo e trabalhoso</w:t>
      </w:r>
      <w:ins w:id="394" w:author="Revisor" w:date="2013-12-04T17:15:00Z">
        <w:r w:rsidR="00E755FE">
          <w:t>, podendo ser</w:t>
        </w:r>
      </w:ins>
      <w:del w:id="395" w:author="Revisor" w:date="2013-12-04T17:15:00Z">
        <w:r w:rsidDel="00E755FE">
          <w:delText xml:space="preserve"> que é</w:delText>
        </w:r>
      </w:del>
      <w:r>
        <w:t xml:space="preserve"> conveniente estabelecer um </w:t>
      </w:r>
      <w:ins w:id="396" w:author="Revisor" w:date="2013-12-04T17:15:00Z">
        <w:r w:rsidR="00E755FE">
          <w:t>sub</w:t>
        </w:r>
      </w:ins>
      <w:r>
        <w:t xml:space="preserve">projeto somente para realizá-lo. </w:t>
      </w:r>
    </w:p>
    <w:p w:rsidR="00BF1900" w:rsidRDefault="00E40ACE" w:rsidP="00E40ACE">
      <w:r>
        <w:t xml:space="preserve">Desde o princípio do Projeto de Triplificação, </w:t>
      </w:r>
      <w:r w:rsidR="008757B1">
        <w:t>é importante</w:t>
      </w:r>
      <w:r>
        <w:t xml:space="preserve"> </w:t>
      </w:r>
      <w:r w:rsidR="008757B1">
        <w:t>atentar-se</w:t>
      </w:r>
      <w:r>
        <w:t xml:space="preserve"> </w:t>
      </w:r>
      <w:r w:rsidR="008757B1">
        <w:t xml:space="preserve">às </w:t>
      </w:r>
      <w:r>
        <w:t xml:space="preserve">orientações de publicar dados </w:t>
      </w:r>
      <w:r w:rsidR="00B44023">
        <w:t xml:space="preserve">como LOD, vistas na seção 2.5.3, especialmente </w:t>
      </w:r>
      <w:commentRangeStart w:id="397"/>
      <w:ins w:id="398" w:author="Revisor" w:date="2013-12-04T17:16:00Z">
        <w:r w:rsidR="00E755FE">
          <w:t xml:space="preserve">tendo a precupação de viabilizar que </w:t>
        </w:r>
      </w:ins>
      <w:del w:id="399" w:author="Revisor" w:date="2013-12-04T17:16:00Z">
        <w:r w:rsidR="00B44023" w:rsidDel="00E755FE">
          <w:delText xml:space="preserve">observar como </w:delText>
        </w:r>
      </w:del>
      <w:r w:rsidR="00B44023">
        <w:t>os dados sendo triplificados po</w:t>
      </w:r>
      <w:ins w:id="400" w:author="Revisor" w:date="2013-12-04T17:16:00Z">
        <w:r w:rsidR="00E755FE">
          <w:t>ssam</w:t>
        </w:r>
      </w:ins>
      <w:del w:id="401" w:author="Revisor" w:date="2013-12-04T17:17:00Z">
        <w:r w:rsidR="00B44023" w:rsidDel="00E755FE">
          <w:delText>dem</w:delText>
        </w:r>
      </w:del>
      <w:r w:rsidR="00B44023">
        <w:t xml:space="preserve"> ser ligados a outras bases já existentes.</w:t>
      </w:r>
      <w:commentRangeEnd w:id="397"/>
      <w:r w:rsidR="00E755FE">
        <w:rPr>
          <w:rStyle w:val="CommentReference"/>
        </w:rPr>
        <w:commentReference w:id="397"/>
      </w:r>
      <w:r w:rsidR="00BF1900">
        <w:t xml:space="preserve"> Recomenda-se utilizar o </w:t>
      </w:r>
      <w:r w:rsidR="00BF1900" w:rsidRPr="00BF1900">
        <w:rPr>
          <w:rStyle w:val="Codigo"/>
        </w:rPr>
        <w:t>sameAs</w:t>
      </w:r>
      <w:r w:rsidR="00BF1900">
        <w:t xml:space="preserve"> da OWL para </w:t>
      </w:r>
      <w:r w:rsidR="00F9688A">
        <w:t>l</w:t>
      </w:r>
      <w:r w:rsidR="00BF1900">
        <w:t>igar indivíduos a outras bases.</w:t>
      </w:r>
      <w:r w:rsidR="004049F1">
        <w:t xml:space="preserve"> Também se ressalta nesta etapa a importância da definição de padrões de URIs (seção 2.2.2); foi visto que é recomendável que se use URIs HTTPs</w:t>
      </w:r>
      <w:ins w:id="402" w:author="Revisor" w:date="2013-12-04T17:18:00Z">
        <w:r w:rsidR="00E755FE">
          <w:t xml:space="preserve"> e um processo sistemático para sua geração</w:t>
        </w:r>
      </w:ins>
      <w:r w:rsidR="004049F1">
        <w:t>.</w:t>
      </w:r>
    </w:p>
    <w:p w:rsidR="00E40ACE" w:rsidRDefault="00E40ACE" w:rsidP="00E40ACE">
      <w:r>
        <w:t xml:space="preserve">Essencialmente, pode-se dividir esta etapa em duas </w:t>
      </w:r>
      <w:del w:id="403" w:author="Revisor" w:date="2013-12-04T17:18:00Z">
        <w:r w:rsidDel="00E755FE">
          <w:delText>sub</w:delText>
        </w:r>
      </w:del>
      <w:r>
        <w:t>fases:</w:t>
      </w:r>
    </w:p>
    <w:p w:rsidR="00E40ACE" w:rsidRPr="008B7A9E" w:rsidRDefault="00E40ACE" w:rsidP="00F20FC3">
      <w:pPr>
        <w:pStyle w:val="MyListaLetras"/>
        <w:numPr>
          <w:ilvl w:val="0"/>
          <w:numId w:val="14"/>
        </w:numPr>
        <w:spacing w:before="120" w:after="120"/>
        <w:rPr>
          <w:lang w:val="pt-BR"/>
        </w:rPr>
      </w:pPr>
      <w:r w:rsidRPr="008B7A9E">
        <w:rPr>
          <w:lang w:val="pt-BR"/>
        </w:rPr>
        <w:t>Escolha do Sistema de Gerenciamento de Banco de Dados RDF</w:t>
      </w:r>
    </w:p>
    <w:p w:rsidR="00E40ACE" w:rsidRDefault="00E40ACE" w:rsidP="0020638F">
      <w:r>
        <w:lastRenderedPageBreak/>
        <w:t>I</w:t>
      </w:r>
      <w:r w:rsidRPr="0017093C">
        <w:t xml:space="preserve">nicialmente, </w:t>
      </w:r>
      <w:r>
        <w:t>é necessário escolher o SGBD</w:t>
      </w:r>
      <w:r w:rsidRPr="0017093C">
        <w:t xml:space="preserve"> RDF a ser utilizado. Assim como nas etapas anteriores, é importante gastar tempo pesq</w:t>
      </w:r>
      <w:r>
        <w:t xml:space="preserve">uisando as soluções existentes. Neste caso, </w:t>
      </w:r>
      <w:r w:rsidRPr="0017093C">
        <w:t>realizar um levantamento dos repositórios disponíveis e eleger o mais adequado ao projeto.</w:t>
      </w:r>
    </w:p>
    <w:p w:rsidR="00E40ACE" w:rsidRDefault="00E40ACE" w:rsidP="0020638F">
      <w:r>
        <w:t>Existem diversos SG</w:t>
      </w:r>
      <w:r w:rsidR="00E30B2D">
        <w:t>BDs</w:t>
      </w:r>
      <w:r>
        <w:t xml:space="preserve"> RDF: </w:t>
      </w:r>
      <w:r w:rsidRPr="00E40ACE">
        <w:t>Jena</w:t>
      </w:r>
      <w:r w:rsidRPr="00E40ACE">
        <w:rPr>
          <w:rStyle w:val="FootnoteReference"/>
        </w:rPr>
        <w:footnoteReference w:id="45"/>
      </w:r>
      <w:r w:rsidRPr="00E40ACE">
        <w:t>, Sesame</w:t>
      </w:r>
      <w:r w:rsidRPr="00E40ACE">
        <w:rPr>
          <w:rStyle w:val="FootnoteReference"/>
        </w:rPr>
        <w:footnoteReference w:id="46"/>
      </w:r>
      <w:r w:rsidRPr="00E40ACE">
        <w:t>, Virtuoso</w:t>
      </w:r>
      <w:r w:rsidRPr="00E40ACE">
        <w:rPr>
          <w:rStyle w:val="FootnoteReference"/>
        </w:rPr>
        <w:footnoteReference w:id="47"/>
      </w:r>
      <w:r w:rsidRPr="00E40ACE">
        <w:t>, AllegroGraph</w:t>
      </w:r>
      <w:r w:rsidRPr="00E40ACE">
        <w:rPr>
          <w:rStyle w:val="FootnoteReference"/>
        </w:rPr>
        <w:footnoteReference w:id="48"/>
      </w:r>
      <w:r w:rsidRPr="00E40ACE">
        <w:t xml:space="preserve">, </w:t>
      </w:r>
      <w:r>
        <w:t>etc. Todos eles têm em comum a tarefa de implementar as funções CRUD sobre dados RDF. Porém, o que os diferencia, dentre outros fatores, é como eles indexam as triplas na camada física de dados e como realizam as otimizações de consultas e carga dos dados. Essa divergência entre as implementações causa diferença de desempenho e deve ser observada.</w:t>
      </w:r>
    </w:p>
    <w:p w:rsidR="00E40ACE" w:rsidRDefault="00E40ACE" w:rsidP="0020638F">
      <w:r>
        <w:t xml:space="preserve">Embora não </w:t>
      </w:r>
      <w:ins w:id="408" w:author="Revisor" w:date="2013-12-04T17:20:00Z">
        <w:r w:rsidR="00E755FE">
          <w:t xml:space="preserve">se </w:t>
        </w:r>
      </w:ins>
      <w:r>
        <w:t xml:space="preserve">tenha ainda um padrão de métricas para qualificar um SGBD RDF, </w:t>
      </w:r>
      <w:ins w:id="409" w:author="Revisor" w:date="2013-12-04T17:18:00Z">
        <w:r w:rsidR="00E755FE">
          <w:t>em geral costuma-se</w:t>
        </w:r>
      </w:ins>
      <w:ins w:id="410" w:author="Revisor" w:date="2013-12-04T17:21:00Z">
        <w:r w:rsidR="00E755FE">
          <w:t>, dentre entre outros aspectos,</w:t>
        </w:r>
      </w:ins>
      <w:ins w:id="411" w:author="Revisor" w:date="2013-12-04T17:18:00Z">
        <w:r w:rsidR="00E755FE">
          <w:t xml:space="preserve"> </w:t>
        </w:r>
      </w:ins>
      <w:del w:id="412" w:author="Revisor" w:date="2013-12-04T17:19:00Z">
        <w:r w:rsidDel="00E755FE">
          <w:delText xml:space="preserve">os acadêmicos baseiam-se </w:delText>
        </w:r>
      </w:del>
      <w:ins w:id="413" w:author="Revisor" w:date="2013-12-04T17:19:00Z">
        <w:r w:rsidR="00E755FE">
          <w:t xml:space="preserve">verificar </w:t>
        </w:r>
      </w:ins>
      <w:del w:id="414" w:author="Revisor" w:date="2013-12-04T17:19:00Z">
        <w:r w:rsidDel="00E755FE">
          <w:delText>n</w:delText>
        </w:r>
      </w:del>
      <w:r>
        <w:t xml:space="preserve">a quantidade de dados que um repositório de triplas consegue lidar. </w:t>
      </w:r>
      <w:del w:id="415" w:author="Revisor" w:date="2013-12-04T17:21:00Z">
        <w:r w:rsidDel="00E755FE">
          <w:delText>Logo, atualmente, e</w:delText>
        </w:r>
      </w:del>
      <w:ins w:id="416" w:author="Revisor" w:date="2013-12-04T17:21:00Z">
        <w:r w:rsidR="00E755FE">
          <w:t>E</w:t>
        </w:r>
      </w:ins>
      <w:r>
        <w:t xml:space="preserve">sse </w:t>
      </w:r>
      <w:ins w:id="417" w:author="Revisor" w:date="2013-12-04T17:21:00Z">
        <w:r w:rsidR="00E755FE">
          <w:t>costuma ser especialmente cr</w:t>
        </w:r>
      </w:ins>
      <w:ins w:id="418" w:author="Revisor" w:date="2013-12-04T17:22:00Z">
        <w:r w:rsidR="00E755FE">
          <w:t xml:space="preserve">ítico para projetos com grande volumes de dados a pubicar, já que o processo de triplificação aumenta consideravelmente esse volume inicial. </w:t>
        </w:r>
      </w:ins>
      <w:del w:id="419" w:author="Revisor" w:date="2013-12-04T17:23:00Z">
        <w:r w:rsidDel="00E755FE">
          <w:delText xml:space="preserve">é o critério </w:delText>
        </w:r>
        <w:r w:rsidR="00F9688A" w:rsidDel="00E755FE">
          <w:delText xml:space="preserve">comumente </w:delText>
        </w:r>
        <w:r w:rsidDel="00E755FE">
          <w:delText>mais utilizado para eleger o repositório do projeto.</w:delText>
        </w:r>
      </w:del>
      <w:ins w:id="420" w:author="Revisor" w:date="2013-12-04T17:23:00Z">
        <w:r w:rsidR="00E755FE">
          <w:t xml:space="preserve"> </w:t>
        </w:r>
      </w:ins>
    </w:p>
    <w:p w:rsidR="006E6240" w:rsidRDefault="00E755FE" w:rsidP="0020638F">
      <w:ins w:id="421" w:author="Revisor" w:date="2013-12-04T17:23:00Z">
        <w:r>
          <w:t>Assim, é importante</w:t>
        </w:r>
      </w:ins>
      <w:del w:id="422" w:author="Revisor" w:date="2013-12-04T17:23:00Z">
        <w:r w:rsidR="00E40ACE" w:rsidDel="00E755FE">
          <w:delText>Consequentemente, é preciso</w:delText>
        </w:r>
      </w:del>
      <w:r w:rsidR="00E40ACE">
        <w:t xml:space="preserve"> fazer uma análise quantitativa orientada ao número de triplas, utilizando o que foi capturado na etapa de Análise do Domínio para chegar a uma estimativa do quanto será inserido no BD</w:t>
      </w:r>
      <w:ins w:id="423" w:author="Revisor" w:date="2013-12-04T17:23:00Z">
        <w:r>
          <w:t xml:space="preserve"> RDF</w:t>
        </w:r>
      </w:ins>
      <w:r w:rsidR="00E40ACE">
        <w:t>. Idealmente, a estimativa deve ser precis</w:t>
      </w:r>
      <w:r w:rsidR="00B067B8">
        <w:t xml:space="preserve">a pelo menos na ordem de milhão. </w:t>
      </w:r>
      <w:r w:rsidR="006E6240">
        <w:t xml:space="preserve">Os experimentos publicados </w:t>
      </w:r>
      <w:r w:rsidR="00E40ACE">
        <w:t xml:space="preserve">realizaram </w:t>
      </w:r>
      <w:r w:rsidR="00D7048A">
        <w:t>testes</w:t>
      </w:r>
      <w:r w:rsidR="00E40ACE">
        <w:t xml:space="preserve"> sobre </w:t>
      </w:r>
      <w:r w:rsidR="00E40ACE" w:rsidRPr="00493F46">
        <w:rPr>
          <w:i/>
        </w:rPr>
        <w:t xml:space="preserve">datasets </w:t>
      </w:r>
      <w:r w:rsidR="00E40ACE">
        <w:t>de pelo menos 1 milhão de triplas então não há dados suficientes para inferir se a escolha do SGBD RDF interfere caso o núme</w:t>
      </w:r>
      <w:r w:rsidR="00B067B8">
        <w:t>ro de triplas seja menor que 1M</w:t>
      </w:r>
      <w:r w:rsidR="006E6240">
        <w:t xml:space="preserve"> (BIZER; SCHULTZ, 2010; BIO ONTOLOGY, 2010)</w:t>
      </w:r>
      <w:r w:rsidR="00B067B8">
        <w:t xml:space="preserve">. </w:t>
      </w:r>
      <w:r w:rsidR="00E40ACE">
        <w:t xml:space="preserve">Entretanto, como visto na seção 2.3.1, por causa da propriedade granular das triplas, para descrever um domínio e instanciar seus registros utilizando esse padrão, é muito comum ter BDs que superam 1M de triplas. Os resultados dos experimentos mostram que existem repositórios que </w:t>
      </w:r>
      <w:ins w:id="424" w:author="Revisor" w:date="2013-12-04T17:24:00Z">
        <w:r>
          <w:t>apresentam</w:t>
        </w:r>
      </w:ins>
      <w:del w:id="425" w:author="Revisor" w:date="2013-12-04T17:24:00Z">
        <w:r w:rsidR="00E40ACE" w:rsidDel="00E755FE">
          <w:delText>demonstram</w:delText>
        </w:r>
      </w:del>
      <w:r w:rsidR="00E40ACE">
        <w:t xml:space="preserve"> desempenho muito superior </w:t>
      </w:r>
      <w:ins w:id="426" w:author="Revisor" w:date="2013-12-04T17:24:00Z">
        <w:r>
          <w:t>a</w:t>
        </w:r>
      </w:ins>
      <w:del w:id="427" w:author="Revisor" w:date="2013-12-04T17:24:00Z">
        <w:r w:rsidR="00E40ACE" w:rsidDel="00E755FE">
          <w:delText>que</w:delText>
        </w:r>
      </w:del>
      <w:r w:rsidR="00E40ACE">
        <w:t xml:space="preserve"> outros, dependendo do número de triplas. </w:t>
      </w:r>
      <w:r w:rsidR="006E6240">
        <w:t xml:space="preserve">Especialmente, Berlin SPARQL Benchmark faz experimentos de grandes quantidades de dados sobre SGBDs RDFs e recentemente foi publicada uma extensa e </w:t>
      </w:r>
      <w:ins w:id="428" w:author="Revisor" w:date="2013-12-04T17:24:00Z">
        <w:r>
          <w:t>bem descrita</w:t>
        </w:r>
      </w:ins>
      <w:del w:id="429" w:author="Revisor" w:date="2013-12-04T17:24:00Z">
        <w:r w:rsidR="006E6240" w:rsidDel="00E755FE">
          <w:delText>descritiva</w:delText>
        </w:r>
      </w:del>
      <w:r w:rsidR="006E6240">
        <w:t xml:space="preserve"> comparação </w:t>
      </w:r>
      <w:r w:rsidR="00DD7AF1">
        <w:t xml:space="preserve">focada em desempenho </w:t>
      </w:r>
      <w:r w:rsidR="006E6240">
        <w:t>entre os mais populares (BERLIN SPARQL BENCHMARK, 2013).</w:t>
      </w:r>
      <w:r w:rsidR="007200A9">
        <w:t xml:space="preserve"> </w:t>
      </w:r>
    </w:p>
    <w:p w:rsidR="00E40ACE" w:rsidRDefault="00E40ACE" w:rsidP="0020638F">
      <w:r>
        <w:lastRenderedPageBreak/>
        <w:t xml:space="preserve">Adicionalmente, o W3C publicou um </w:t>
      </w:r>
      <w:r w:rsidR="00B067B8">
        <w:t>sumário</w:t>
      </w:r>
      <w:r w:rsidR="00B067B8">
        <w:rPr>
          <w:rStyle w:val="FootnoteReference"/>
        </w:rPr>
        <w:footnoteReference w:id="49"/>
      </w:r>
      <w:r>
        <w:t xml:space="preserve"> dos repositórios existentes que foram capazes de lidar com número de triplas realmente gigantes (</w:t>
      </w:r>
      <w:r w:rsidR="00B067B8">
        <w:t xml:space="preserve">alguns </w:t>
      </w:r>
      <w:r>
        <w:t>da ordem de bilhão e</w:t>
      </w:r>
      <w:r w:rsidR="00B067B8">
        <w:t xml:space="preserve"> até trilhão).</w:t>
      </w:r>
    </w:p>
    <w:p w:rsidR="00E40ACE" w:rsidRDefault="00E40ACE" w:rsidP="0020638F">
      <w:r>
        <w:t>Portanto, escolher bem o repositório de triplas é uma importante tarefa que também pode economizar tempo no futuro. Experimentalmente, depois de basear-se no SGBD escolhido e instanciar uma quantidade imensa de triplas no repositório, trocar de SGBD não costuma ser uma tarefa trivial.</w:t>
      </w:r>
    </w:p>
    <w:p w:rsidR="00E40ACE" w:rsidRDefault="00E40ACE" w:rsidP="001B0A16">
      <w:pPr>
        <w:pStyle w:val="MyListaLetras"/>
        <w:spacing w:before="120" w:after="120"/>
      </w:pPr>
      <w:r>
        <w:t>Carregando o repositório</w:t>
      </w:r>
    </w:p>
    <w:p w:rsidR="00E40ACE" w:rsidRDefault="00E40ACE" w:rsidP="00486985">
      <w:r>
        <w:t xml:space="preserve">Uma vez escolhido o SGBD RDF, começa a </w:t>
      </w:r>
      <w:del w:id="430" w:author="Revisor" w:date="2013-12-04T17:25:00Z">
        <w:r w:rsidDel="00813459">
          <w:delText>sub</w:delText>
        </w:r>
      </w:del>
      <w:r>
        <w:t xml:space="preserve">fase de triplificação propriamente dita. </w:t>
      </w:r>
    </w:p>
    <w:p w:rsidR="00E40ACE" w:rsidRDefault="00E40ACE" w:rsidP="00486985">
      <w:r>
        <w:t xml:space="preserve">Se os dados não estiverem disponíveis em algum formato, eles devem ser gerados no padrão RDF. Normalmente, existe algum processo automatizado que vai gerar os dados; basta adaptá-lo para que o </w:t>
      </w:r>
      <w:r w:rsidRPr="009E209F">
        <w:rPr>
          <w:i/>
        </w:rPr>
        <w:t>output</w:t>
      </w:r>
      <w:r>
        <w:t xml:space="preserve"> do processo seja dados formatados no padrão necessário.</w:t>
      </w:r>
    </w:p>
    <w:p w:rsidR="008A06AC" w:rsidRDefault="00E40ACE" w:rsidP="00486985">
      <w:r>
        <w:t>Senão, se os dados já existirem</w:t>
      </w:r>
      <w:r w:rsidR="008A06AC">
        <w:t xml:space="preserve"> em alguma outra fonte</w:t>
      </w:r>
      <w:r>
        <w:t xml:space="preserve"> e estiverem em algum outro formato, é necessário aplicar um processo </w:t>
      </w:r>
      <w:r w:rsidR="008A06AC">
        <w:t xml:space="preserve">fundamental </w:t>
      </w:r>
      <w:r>
        <w:t xml:space="preserve">bem difundido no mundo de banco de dados, especialmente em </w:t>
      </w:r>
      <w:r w:rsidRPr="00EE44E2">
        <w:rPr>
          <w:i/>
        </w:rPr>
        <w:t>data warehousing</w:t>
      </w:r>
      <w:r>
        <w:t>: Extração, Transformação e Carga (ETC)</w:t>
      </w:r>
      <w:r w:rsidR="000257B9">
        <w:t xml:space="preserve"> </w:t>
      </w:r>
      <w:r w:rsidR="000257B9">
        <w:fldChar w:fldCharType="begin" w:fldLock="1"/>
      </w:r>
      <w:r w:rsidR="000257B9">
        <w:instrText>ADDIN CSL_CITATION { "citationItems" : [ { "id" : "ITEM-1", "itemData" : { "author" : [ { "dropping-particle" : "", "family" : "Kimball", "given" : "Ralph", "non-dropping-particle" : "", "parse-names" : false, "suffix" : "" }, { "dropping-particle" : "", "family" : "Caserta", "given" : "Joe", "non-dropping-particle" : "", "parse-names" : false, "suffix" : "" } ], "id" : "ITEM-1", "issued" : { "date-parts" : [ [ "2004" ] ] }, "page" : "491", "publisher" : "Wiley Publishing, Inc.", "publisher-place" : "Indianapolis, USA", "title" : "The Data Warehouse ETL Toolkit: Practical Techniques for Extracting, Cleaning Conforming, and Delivering Data", "type" : "book" }, "uris" : [ "http://www.mendeley.com/documents/?uuid=27719d33-96cc-47dd-bf3c-9fa1da8aaad2" ] } ], "mendeley" : { "previouslyFormattedCitation" : "(KIMBALL, CASERTA, 2004)" }, "properties" : { "noteIndex" : 0 }, "schema" : "https://github.com/citation-style-language/schema/raw/master/csl-citation.json" }</w:instrText>
      </w:r>
      <w:r w:rsidR="000257B9">
        <w:fldChar w:fldCharType="separate"/>
      </w:r>
      <w:r w:rsidR="000257B9" w:rsidRPr="0008551E">
        <w:rPr>
          <w:noProof/>
        </w:rPr>
        <w:t>(KIMBALL</w:t>
      </w:r>
      <w:r w:rsidR="000257B9">
        <w:rPr>
          <w:noProof/>
        </w:rPr>
        <w:t>;</w:t>
      </w:r>
      <w:r w:rsidR="000257B9" w:rsidRPr="0008551E">
        <w:rPr>
          <w:noProof/>
        </w:rPr>
        <w:t xml:space="preserve"> CASERTA, 2004)</w:t>
      </w:r>
      <w:r w:rsidR="000257B9">
        <w:fldChar w:fldCharType="end"/>
      </w:r>
      <w:r>
        <w:t xml:space="preserve">. </w:t>
      </w:r>
    </w:p>
    <w:p w:rsidR="00E40ACE" w:rsidRDefault="00E40ACE" w:rsidP="00486985">
      <w:r>
        <w:t>O processo, idealmente totalmente automático, se dá da seguinte maneira:</w:t>
      </w:r>
    </w:p>
    <w:p w:rsidR="00E40ACE" w:rsidRPr="0032556F" w:rsidRDefault="00E40ACE" w:rsidP="004049F1">
      <w:pPr>
        <w:pStyle w:val="ListParagraph"/>
        <w:rPr>
          <w:lang w:val="pt-BR"/>
        </w:rPr>
      </w:pPr>
      <w:r w:rsidRPr="0032556F">
        <w:rPr>
          <w:lang w:val="pt-BR"/>
        </w:rPr>
        <w:t xml:space="preserve">Inicialmente, os dados precisam ser extraídos utilizando algum mecanismo. Por exemplo, se os dados estiverem numa base de dados </w:t>
      </w:r>
      <w:r w:rsidR="000257B9">
        <w:rPr>
          <w:lang w:val="pt-BR"/>
        </w:rPr>
        <w:t>relacional</w:t>
      </w:r>
      <w:r w:rsidRPr="0032556F">
        <w:rPr>
          <w:lang w:val="pt-BR"/>
        </w:rPr>
        <w:t xml:space="preserve">, realizar consultas SQL sobre ela; se os dados estiverem em alguma base semi-estruturada (num banco XML ou arquivos que seguem algum padrão conhecido, como CSV), utilizar mecanismos que recuperem esses dados; se os dados estiverem em texto corrido, não-estruturado, utilizar técnicas de mineração </w:t>
      </w:r>
      <w:r w:rsidR="000257B9">
        <w:rPr>
          <w:lang w:val="pt-BR"/>
        </w:rPr>
        <w:t>textual</w:t>
      </w:r>
      <w:r w:rsidRPr="0032556F">
        <w:rPr>
          <w:lang w:val="pt-BR"/>
        </w:rPr>
        <w:t xml:space="preserve"> para recuperar os dados. Enfim, um processo de extração deve ser estabelecido dependendo do projeto e de como os dados estão disponíveis. Técnicas já existentes devem ser combinadas com técnicas desenvolvidas especificamente para a solução. A qualidade dos dados extraídos também deve ser observada; possivelmente um processo de limpeza dos dados ocorrerá.</w:t>
      </w:r>
    </w:p>
    <w:p w:rsidR="00E40ACE" w:rsidRPr="0032556F" w:rsidRDefault="00E40ACE" w:rsidP="004049F1">
      <w:pPr>
        <w:pStyle w:val="ListParagraph"/>
        <w:rPr>
          <w:lang w:val="pt-BR"/>
        </w:rPr>
      </w:pPr>
      <w:r w:rsidRPr="0032556F">
        <w:rPr>
          <w:lang w:val="pt-BR"/>
        </w:rPr>
        <w:t xml:space="preserve">Uma vez extraídos, os dados devem ser transformados no padrão RDF seguindo a ontologia estabelecida. </w:t>
      </w:r>
    </w:p>
    <w:p w:rsidR="00E40ACE" w:rsidRPr="0032556F" w:rsidRDefault="00E40ACE" w:rsidP="004049F1">
      <w:pPr>
        <w:pStyle w:val="ListParagraph"/>
        <w:rPr>
          <w:lang w:val="pt-BR"/>
        </w:rPr>
      </w:pPr>
      <w:r w:rsidRPr="0032556F">
        <w:rPr>
          <w:lang w:val="pt-BR"/>
        </w:rPr>
        <w:t>Finalmente, os dados são carregados no repositório de triplas.</w:t>
      </w:r>
    </w:p>
    <w:p w:rsidR="00E40ACE" w:rsidRDefault="00E40ACE" w:rsidP="00486985">
      <w:r w:rsidRPr="008A7910">
        <w:lastRenderedPageBreak/>
        <w:t xml:space="preserve">Vale observar </w:t>
      </w:r>
      <w:r>
        <w:t>que re</w:t>
      </w:r>
      <w:ins w:id="431" w:author="Revisor" w:date="2013-12-04T17:26:00Z">
        <w:r w:rsidR="00813459">
          <w:t>ú</w:t>
        </w:r>
      </w:ins>
      <w:del w:id="432" w:author="Revisor" w:date="2013-12-04T17:26:00Z">
        <w:r w:rsidDel="00813459">
          <w:delText>u</w:delText>
        </w:r>
      </w:del>
      <w:r>
        <w:t xml:space="preserve">so é importante </w:t>
      </w:r>
      <w:r w:rsidRPr="008A7910">
        <w:t>m</w:t>
      </w:r>
      <w:r>
        <w:t>ais uma vez também nesta etapa porque já existem ferramentas estáveis que realizam ETC inclusive no mundo de web semântica</w:t>
      </w:r>
      <w:r w:rsidR="00173925">
        <w:t>, como a ETL4LOD</w:t>
      </w:r>
      <w:r w:rsidR="00173925">
        <w:rPr>
          <w:rStyle w:val="FootnoteReference"/>
        </w:rPr>
        <w:footnoteReference w:id="50"/>
      </w:r>
      <w:r w:rsidR="00173925">
        <w:t>, produzida pelo GRECO-UFRJ</w:t>
      </w:r>
      <w:ins w:id="434" w:author="Revisor" w:date="2013-12-04T17:26:00Z">
        <w:r w:rsidR="00813459">
          <w:t xml:space="preserve">, onde a ferramenta Kettle da suite do Pentaho </w:t>
        </w:r>
      </w:ins>
      <w:ins w:id="435" w:author="Revisor" w:date="2013-12-04T17:27:00Z">
        <w:r w:rsidR="00813459">
          <w:t>f</w:t>
        </w:r>
      </w:ins>
      <w:ins w:id="436" w:author="Revisor" w:date="2013-12-04T17:26:00Z">
        <w:r w:rsidR="00813459">
          <w:t xml:space="preserve">oi estendida com </w:t>
        </w:r>
        <w:r w:rsidR="00813459" w:rsidRPr="00813459">
          <w:rPr>
            <w:i/>
            <w:rPrChange w:id="437" w:author="Revisor" w:date="2013-12-04T17:27:00Z">
              <w:rPr/>
            </w:rPrChange>
          </w:rPr>
          <w:t>plugins</w:t>
        </w:r>
        <w:r w:rsidR="00813459">
          <w:t xml:space="preserve"> especificos para tratamento de dados RDF e acesso via SPARQL</w:t>
        </w:r>
      </w:ins>
      <w:r>
        <w:t>. Logo, pesquisar soluções existentes aplicáveis e adaptáveis ao projeto deve ser considerado.</w:t>
      </w:r>
    </w:p>
    <w:p w:rsidR="00E40ACE" w:rsidRDefault="00E40ACE" w:rsidP="00486985">
      <w:r>
        <w:t xml:space="preserve">Em adição à carga inicial dos dados, é comum ter BDs que são frequentemente alimentados ao longo do tempo. Portanto, é importante desenvolver um projeto de triplificação </w:t>
      </w:r>
      <w:ins w:id="438" w:author="Revisor" w:date="2013-12-04T17:28:00Z">
        <w:r w:rsidR="00813459">
          <w:t>sistemático</w:t>
        </w:r>
      </w:ins>
      <w:del w:id="439" w:author="Revisor" w:date="2013-12-04T17:28:00Z">
        <w:r w:rsidDel="00813459">
          <w:delText>estável</w:delText>
        </w:r>
      </w:del>
      <w:r>
        <w:t xml:space="preserve"> e o mais automático possível para instanciar triplas de acordo com a necessidade.</w:t>
      </w:r>
      <w:ins w:id="440" w:author="Revisor" w:date="2013-12-04T17:28:00Z">
        <w:r w:rsidR="00813459">
          <w:t xml:space="preserve"> Mais uma vez, o uso de ferramental ETC se mostra útil, pois essa triplificação e carga períódicas podem ser agendadas na ferramenta.</w:t>
        </w:r>
      </w:ins>
    </w:p>
    <w:p w:rsidR="00E40ACE" w:rsidRDefault="00E40ACE" w:rsidP="00486985">
      <w:r>
        <w:t>O produto desta etapa é o banco de dados RDF.</w:t>
      </w:r>
    </w:p>
    <w:p w:rsidR="00E40ACE" w:rsidRDefault="00E40ACE" w:rsidP="00486985">
      <w:r>
        <w:t xml:space="preserve">Quanto às interações com outras etapas no Processo de Publicação de LOD, o fluxo ideal é vir da fase Engenharia da Ontologia e então ir para a etapa seguinte (Projeto de Publicação, seção 3.4). Entretanto, na prática, é muito comum durante a etapa de Projeto de Triplificação voltar para a etapa de Engenharia da Ontologia e remodelar algum detalhe que não foi bem analisado ou esquecido. </w:t>
      </w:r>
      <w:r w:rsidR="00CE5349">
        <w:t xml:space="preserve">Enfatiza-se que alterar o modelo do domínio e </w:t>
      </w:r>
      <w:r w:rsidR="008A1DA9">
        <w:t>redesenhar a</w:t>
      </w:r>
      <w:r w:rsidR="00CE5349">
        <w:t xml:space="preserve"> ontologia não é tão custoso quanto em ambientes muito estruturados (como em BDs relacionais) uma vez que os esquemas são bem mais flexíveis. </w:t>
      </w:r>
      <w:r>
        <w:t>Além disso, outro fator que faz voltar para a etapa anterior é o mau desempenho ocorrido por algum detalhe n</w:t>
      </w:r>
      <w:ins w:id="441" w:author="Revisor" w:date="2013-12-04T17:29:00Z">
        <w:r w:rsidR="00813459">
          <w:t xml:space="preserve">a modelagem </w:t>
        </w:r>
      </w:ins>
      <w:del w:id="442" w:author="Revisor" w:date="2013-12-04T17:29:00Z">
        <w:r w:rsidDel="00813459">
          <w:delText>o esquema de dados</w:delText>
        </w:r>
      </w:del>
      <w:r>
        <w:t xml:space="preserve"> que precisará ser revisto. Ademais, voltar direto para a Análise do Domínio também é possível</w:t>
      </w:r>
      <w:ins w:id="443" w:author="Revisor" w:date="2013-12-04T17:29:00Z">
        <w:r w:rsidR="00813459">
          <w:t>,</w:t>
        </w:r>
      </w:ins>
      <w:r>
        <w:t xml:space="preserve"> para rever algum conceito do domínio ou para rever a quantidade, qualidade ou até seleção dos dados.</w:t>
      </w:r>
    </w:p>
    <w:p w:rsidR="00E40ACE" w:rsidRDefault="00B1002A" w:rsidP="00E24F8F">
      <w:pPr>
        <w:pStyle w:val="Secao"/>
        <w:spacing w:before="360" w:after="360"/>
      </w:pPr>
      <w:bookmarkStart w:id="444" w:name="_Toc373787531"/>
      <w:r>
        <w:t>Acesso Público aos Dados</w:t>
      </w:r>
      <w:bookmarkEnd w:id="444"/>
    </w:p>
    <w:p w:rsidR="00E40ACE" w:rsidRDefault="00E40ACE" w:rsidP="00E40ACE">
      <w:r>
        <w:t xml:space="preserve">A quarta etapa do Processo de Publicação de LOD é </w:t>
      </w:r>
      <w:r w:rsidR="00D32CA5">
        <w:t>a que destaca o Acesso Público aos Dados</w:t>
      </w:r>
      <w:r>
        <w:t>, enfatiza</w:t>
      </w:r>
      <w:r w:rsidR="00D32CA5">
        <w:t>ndo</w:t>
      </w:r>
      <w:r>
        <w:t xml:space="preserve"> a abertura</w:t>
      </w:r>
      <w:r w:rsidR="00D32CA5">
        <w:t xml:space="preserve"> </w:t>
      </w:r>
      <w:r>
        <w:t>(o “</w:t>
      </w:r>
      <w:r w:rsidRPr="00D32CA5">
        <w:rPr>
          <w:i/>
        </w:rPr>
        <w:t>open</w:t>
      </w:r>
      <w:r>
        <w:t xml:space="preserve">” dos conceitos de LOD) e a facilidade de acesso, utilizando padrões conhecidos. Além dos dados terem sido gerados na etapa anterior (de Triplificação) conforme as orientações </w:t>
      </w:r>
      <w:r w:rsidRPr="000F7856">
        <w:t>de</w:t>
      </w:r>
      <w:r>
        <w:t xml:space="preserve"> publicação de LOD </w:t>
      </w:r>
      <w:r w:rsidRPr="000F7856">
        <w:t>vistas</w:t>
      </w:r>
      <w:r>
        <w:t xml:space="preserve"> na seção 2.5.3, é boa prática estabelecer um SPARQL Endpoint (estudado na seção 2.4.2) público que permita um acesso fácil e padronizado à base de dados em RDF. Também foi visto (seção 2.5.3) que se deve oferecer um </w:t>
      </w:r>
      <w:r w:rsidRPr="005F7D89">
        <w:rPr>
          <w:i/>
        </w:rPr>
        <w:t>Dump RDF</w:t>
      </w:r>
      <w:r>
        <w:rPr>
          <w:i/>
        </w:rPr>
        <w:t xml:space="preserve"> </w:t>
      </w:r>
      <w:r w:rsidR="00444E65">
        <w:t xml:space="preserve">de toda a base e utilizar descritores da base de dados </w:t>
      </w:r>
      <w:r w:rsidR="00444E65">
        <w:lastRenderedPageBreak/>
        <w:t>(vocabulário VOID – seção 2.4.3.1) e do SPARQL Endpoint (</w:t>
      </w:r>
      <w:r w:rsidR="00444E65" w:rsidRPr="00F063CE">
        <w:rPr>
          <w:i/>
        </w:rPr>
        <w:t>Service Description</w:t>
      </w:r>
      <w:r w:rsidR="00444E65">
        <w:t xml:space="preserve"> – seção 2.4.3.2).</w:t>
      </w:r>
    </w:p>
    <w:p w:rsidR="00E40ACE" w:rsidRDefault="00E40ACE" w:rsidP="00E40ACE">
      <w:r>
        <w:t xml:space="preserve">Para facilitar o acesso aos dados bem como a compreensão do modelo por detrás, nesta etapa destaca-se também a necessidade de publicar os produtos da etapa Engenharia da Ontologia. Tornar a ontologia acessível e aberta (publicar os arquivos fonte em OWL) bem como sua documentação, </w:t>
      </w:r>
      <w:r w:rsidR="00063C87">
        <w:t xml:space="preserve">incluindo </w:t>
      </w:r>
      <w:r w:rsidR="007B1AA4">
        <w:t>um</w:t>
      </w:r>
      <w:r w:rsidR="00063C87">
        <w:t xml:space="preserve"> glossário dos termos utilizados nela, </w:t>
      </w:r>
      <w:r>
        <w:t xml:space="preserve">fortalece a comunidade de LOD e facilita o reuso dos dados. </w:t>
      </w:r>
      <w:r w:rsidR="00D32CA5">
        <w:t>Vimos na seção 3.2 por que é muito útil documentar a ontologia</w:t>
      </w:r>
      <w:ins w:id="445" w:author="Revisor" w:date="2013-12-04T17:30:00Z">
        <w:r w:rsidR="00813459">
          <w:t>,</w:t>
        </w:r>
      </w:ins>
      <w:del w:id="446" w:author="Revisor" w:date="2013-12-04T17:30:00Z">
        <w:r w:rsidR="00D32CA5" w:rsidDel="00813459">
          <w:delText>.</w:delText>
        </w:r>
        <w:r w:rsidDel="00813459">
          <w:delText xml:space="preserve"> L</w:delText>
        </w:r>
      </w:del>
      <w:ins w:id="447" w:author="Revisor" w:date="2013-12-04T17:30:00Z">
        <w:r w:rsidR="00813459">
          <w:t xml:space="preserve"> l</w:t>
        </w:r>
      </w:ins>
      <w:r>
        <w:t>embrando que se os arquivos OWL estiverem publicamente disponíveis, alguém que for consumir os dados poder</w:t>
      </w:r>
      <w:del w:id="448" w:author="Revisor" w:date="2013-12-04T17:30:00Z">
        <w:r w:rsidDel="00813459">
          <w:delText>ia</w:delText>
        </w:r>
      </w:del>
      <w:ins w:id="449" w:author="Revisor" w:date="2013-12-04T17:30:00Z">
        <w:r w:rsidR="00813459">
          <w:t>á</w:t>
        </w:r>
      </w:ins>
      <w:r>
        <w:t xml:space="preserve">, além de analisar o código-fonte, abri-los em algum visualizador de ontologias para entender o modelo do domínio. As versões mais recentes do </w:t>
      </w:r>
      <w:r w:rsidRPr="00A17BCB">
        <w:t>Protégé</w:t>
      </w:r>
      <w:r>
        <w:t>, além de outras funções vistas na seção 2.</w:t>
      </w:r>
      <w:r w:rsidR="00D32CA5">
        <w:t>2</w:t>
      </w:r>
      <w:r>
        <w:t xml:space="preserve">.5, conta com um bom visualizador de ontologias. </w:t>
      </w:r>
    </w:p>
    <w:p w:rsidR="00E40ACE" w:rsidRDefault="00E40ACE" w:rsidP="00E40ACE">
      <w:r>
        <w:t xml:space="preserve">Um </w:t>
      </w:r>
      <w:r w:rsidRPr="00813459">
        <w:rPr>
          <w:i/>
          <w:rPrChange w:id="450" w:author="Revisor" w:date="2013-12-04T17:31:00Z">
            <w:rPr/>
          </w:rPrChange>
        </w:rPr>
        <w:t>website</w:t>
      </w:r>
      <w:r>
        <w:t xml:space="preserve"> que reúna o </w:t>
      </w:r>
      <w:r w:rsidRPr="00813459">
        <w:rPr>
          <w:i/>
          <w:rPrChange w:id="451" w:author="Revisor" w:date="2013-12-04T17:31:00Z">
            <w:rPr/>
          </w:rPrChange>
        </w:rPr>
        <w:t>link</w:t>
      </w:r>
      <w:r w:rsidR="00D32CA5">
        <w:t xml:space="preserve"> para o SPARQL Endpoint público,</w:t>
      </w:r>
      <w:r>
        <w:t xml:space="preserve"> links públicos para o código-fonte da ontologia e sua documentação</w:t>
      </w:r>
      <w:ins w:id="452" w:author="Revisor" w:date="2013-12-04T17:31:00Z">
        <w:r w:rsidR="00813459">
          <w:t>,</w:t>
        </w:r>
      </w:ins>
      <w:r w:rsidR="00D32CA5">
        <w:t xml:space="preserve"> e para um </w:t>
      </w:r>
      <w:r w:rsidR="00D32CA5" w:rsidRPr="00D32CA5">
        <w:rPr>
          <w:i/>
        </w:rPr>
        <w:t>RDF Dump</w:t>
      </w:r>
      <w:r w:rsidR="00D32CA5">
        <w:t xml:space="preserve"> da base</w:t>
      </w:r>
      <w:r>
        <w:t xml:space="preserve"> são idealmente produtos desta etapa.</w:t>
      </w:r>
    </w:p>
    <w:p w:rsidR="00E40ACE" w:rsidRDefault="00E40ACE" w:rsidP="00E40ACE">
      <w:r>
        <w:t>Quanto às interações com outras etapas no Processo de Publicação de LOD, o fluxo ocorre vindo da etapa de Projeto de Triplificação e, quando o BD RDF é estabelecido, ir para a etapa de Projeto de Publicação. Após publicar os dados e informações, pode-se partir para a última et</w:t>
      </w:r>
      <w:r w:rsidR="00BC6866">
        <w:t>apa, a de Aplicações</w:t>
      </w:r>
      <w:r>
        <w:t>.</w:t>
      </w:r>
    </w:p>
    <w:p w:rsidR="00E40ACE" w:rsidRDefault="00E40ACE" w:rsidP="00E24F8F">
      <w:pPr>
        <w:pStyle w:val="Secao"/>
        <w:spacing w:before="360" w:after="360"/>
      </w:pPr>
      <w:bookmarkStart w:id="453" w:name="_Toc373787532"/>
      <w:r>
        <w:t>Aplicações</w:t>
      </w:r>
      <w:bookmarkEnd w:id="453"/>
    </w:p>
    <w:p w:rsidR="00E40ACE" w:rsidRDefault="00E40ACE" w:rsidP="00E40ACE">
      <w:r>
        <w:t xml:space="preserve">Finalmente, a quinta e última etapa do Processo baseia-se em consumir os dados em LOD. Com a base de dados RDF e o SPARQL Endpoint, pode-se construir consultas SPARQL para recuperar os dados e aproveitar todas as vantagens proporcionadas pelo fato dos dados estarem em LOD (vistas na seção 2.5.1). Em especial, destaca-se a interoperabilidade com outros bancos em LOD de natureza completamente diferentes, através de </w:t>
      </w:r>
      <w:r>
        <w:rPr>
          <w:i/>
        </w:rPr>
        <w:t xml:space="preserve">Mashups, </w:t>
      </w:r>
      <w:r>
        <w:t xml:space="preserve">como visto na seção 2.5.2. Ademais, devido à propriedade granular das triplas (seção 2.3.1) e devido à estruturação dos esquemas providos pela ontologia, podemos gerar consultas SPARQL detalhadas para recuperar informação </w:t>
      </w:r>
      <w:r w:rsidR="00BC6866">
        <w:t>significativamente</w:t>
      </w:r>
      <w:r>
        <w:t xml:space="preserve"> específica e precisa. Uma vez recuperados os dados em LOD, pode-se gerar relatórios, </w:t>
      </w:r>
      <w:r w:rsidRPr="00D134F0">
        <w:rPr>
          <w:i/>
        </w:rPr>
        <w:t>dashboards</w:t>
      </w:r>
      <w:r>
        <w:t xml:space="preserve"> e visualizações inteligentes nunca antes imaginadas e que suportam tomadas de decisão. Algumas dessas aplicações serão exemplificadas </w:t>
      </w:r>
      <w:r w:rsidR="00BC6866">
        <w:t xml:space="preserve">na seção 4.5 </w:t>
      </w:r>
      <w:r>
        <w:t>utilizando o cenário desta monografia.</w:t>
      </w:r>
    </w:p>
    <w:p w:rsidR="00E40ACE" w:rsidRDefault="00E40ACE" w:rsidP="00E40ACE">
      <w:r>
        <w:lastRenderedPageBreak/>
        <w:t>Os produtos desta etapa são as aplicações desenvolvidas sobre os dados em LOD do projeto.</w:t>
      </w:r>
    </w:p>
    <w:p w:rsidR="00E40ACE" w:rsidRDefault="00E40ACE" w:rsidP="00E40ACE">
      <w:r>
        <w:t xml:space="preserve">Quanto às interações com outras etapas no Processo de Publicação de LOD, o fluxo ideal é vir da </w:t>
      </w:r>
      <w:del w:id="454" w:author="Revisor" w:date="2013-12-04T17:32:00Z">
        <w:r w:rsidDel="00813459">
          <w:delText>fase</w:delText>
        </w:r>
      </w:del>
      <w:ins w:id="455" w:author="Revisor" w:date="2013-12-04T17:32:00Z">
        <w:r w:rsidR="00813459">
          <w:t>etapa</w:t>
        </w:r>
      </w:ins>
      <w:r>
        <w:t xml:space="preserve"> </w:t>
      </w:r>
      <w:r w:rsidR="00D32CA5">
        <w:t>Acesso Público aos Dados</w:t>
      </w:r>
      <w:r>
        <w:t xml:space="preserve"> e fechar o ciclo, produzindo as aplicações desejadas. Entretanto, na prática, somente durante a execução de queries SPARQL </w:t>
      </w:r>
      <w:r w:rsidR="00BC6866">
        <w:t xml:space="preserve">complexas </w:t>
      </w:r>
      <w:r>
        <w:t>é q</w:t>
      </w:r>
      <w:ins w:id="456" w:author="Revisor" w:date="2013-12-04T17:32:00Z">
        <w:r w:rsidR="00813459">
          <w:t xml:space="preserve">ue </w:t>
        </w:r>
      </w:ins>
      <w:del w:id="457" w:author="Revisor" w:date="2013-12-04T17:32:00Z">
        <w:r w:rsidDel="00813459">
          <w:delText>uando</w:delText>
        </w:r>
      </w:del>
      <w:r>
        <w:t xml:space="preserve"> realmente </w:t>
      </w:r>
      <w:ins w:id="458" w:author="Revisor" w:date="2013-12-04T17:32:00Z">
        <w:r w:rsidR="00813459">
          <w:t xml:space="preserve">é </w:t>
        </w:r>
      </w:ins>
      <w:r>
        <w:t>experimenta</w:t>
      </w:r>
      <w:ins w:id="459" w:author="Revisor" w:date="2013-12-04T17:32:00Z">
        <w:r w:rsidR="00813459">
          <w:t xml:space="preserve">do </w:t>
        </w:r>
      </w:ins>
      <w:del w:id="460" w:author="Revisor" w:date="2013-12-04T17:32:00Z">
        <w:r w:rsidDel="00813459">
          <w:delText>mos</w:delText>
        </w:r>
      </w:del>
      <w:r>
        <w:t xml:space="preserve"> e t</w:t>
      </w:r>
      <w:r w:rsidR="00BC6866">
        <w:t>esta</w:t>
      </w:r>
      <w:ins w:id="461" w:author="Revisor" w:date="2013-12-04T17:32:00Z">
        <w:r w:rsidR="00813459">
          <w:t>do</w:t>
        </w:r>
      </w:ins>
      <w:del w:id="462" w:author="Revisor" w:date="2013-12-04T17:32:00Z">
        <w:r w:rsidR="00BC6866" w:rsidDel="00813459">
          <w:delText>mos</w:delText>
        </w:r>
      </w:del>
      <w:r w:rsidR="00BC6866">
        <w:t xml:space="preserve"> o desempenho d</w:t>
      </w:r>
      <w:ins w:id="463" w:author="Revisor" w:date="2013-12-04T17:32:00Z">
        <w:r w:rsidR="00813459">
          <w:t>a solução desenvolvida.</w:t>
        </w:r>
      </w:ins>
      <w:del w:id="464" w:author="Revisor" w:date="2013-12-04T17:32:00Z">
        <w:r w:rsidR="00BC6866" w:rsidDel="00813459">
          <w:delText>o projeto.</w:delText>
        </w:r>
      </w:del>
      <w:r>
        <w:t xml:space="preserve"> Logo, se o desempenho não for satisfatório, será necessário voltar para uma das etapas anteriores </w:t>
      </w:r>
      <w:r w:rsidR="00BC6866">
        <w:t>para investigar as causas:</w:t>
      </w:r>
    </w:p>
    <w:p w:rsidR="00E40ACE" w:rsidRPr="008B7A9E" w:rsidRDefault="00E40ACE" w:rsidP="00F20FC3">
      <w:pPr>
        <w:pStyle w:val="MyListaLetras"/>
        <w:numPr>
          <w:ilvl w:val="0"/>
          <w:numId w:val="9"/>
        </w:numPr>
        <w:spacing w:before="120" w:after="120"/>
        <w:rPr>
          <w:lang w:val="pt-BR"/>
        </w:rPr>
      </w:pPr>
      <w:r w:rsidRPr="0020638F">
        <w:rPr>
          <w:lang w:val="pt-BR"/>
        </w:rPr>
        <w:t xml:space="preserve">Voltar à </w:t>
      </w:r>
      <w:ins w:id="465" w:author="Revisor" w:date="2013-12-04T17:32:00Z">
        <w:r w:rsidR="00813459">
          <w:rPr>
            <w:lang w:val="pt-BR"/>
          </w:rPr>
          <w:t>etapa</w:t>
        </w:r>
      </w:ins>
      <w:del w:id="466" w:author="Revisor" w:date="2013-12-04T17:32:00Z">
        <w:r w:rsidRPr="0020638F" w:rsidDel="00813459">
          <w:rPr>
            <w:lang w:val="pt-BR"/>
          </w:rPr>
          <w:delText>fase</w:delText>
        </w:r>
      </w:del>
      <w:r w:rsidRPr="0020638F">
        <w:rPr>
          <w:lang w:val="pt-BR"/>
        </w:rPr>
        <w:t xml:space="preserve"> Projeto de Triplificação: </w:t>
      </w:r>
      <w:ins w:id="467" w:author="Revisor" w:date="2013-12-04T17:33:00Z">
        <w:r w:rsidR="00813459">
          <w:rPr>
            <w:lang w:val="pt-BR"/>
          </w:rPr>
          <w:t>s</w:t>
        </w:r>
      </w:ins>
      <w:del w:id="468" w:author="Revisor" w:date="2013-12-04T17:33:00Z">
        <w:r w:rsidRPr="0020638F" w:rsidDel="00813459">
          <w:rPr>
            <w:lang w:val="pt-BR"/>
          </w:rPr>
          <w:delText>S</w:delText>
        </w:r>
      </w:del>
      <w:r w:rsidRPr="0020638F">
        <w:rPr>
          <w:lang w:val="pt-BR"/>
        </w:rPr>
        <w:t xml:space="preserve">e as consultas SPARQL demorarem muito, talvez seja necessário voltar ao Projeto de Triplificação para escolher um outro SGBD RDF. </w:t>
      </w:r>
      <w:r w:rsidRPr="008B7A9E">
        <w:rPr>
          <w:lang w:val="pt-BR"/>
        </w:rPr>
        <w:t>Ou, pode</w:t>
      </w:r>
      <w:ins w:id="469" w:author="Revisor" w:date="2013-12-04T17:33:00Z">
        <w:r w:rsidR="00813459">
          <w:rPr>
            <w:lang w:val="pt-BR"/>
          </w:rPr>
          <w:t>-se</w:t>
        </w:r>
      </w:ins>
      <w:r w:rsidRPr="008B7A9E">
        <w:rPr>
          <w:lang w:val="pt-BR"/>
        </w:rPr>
        <w:t xml:space="preserve"> também perceber algum padrão de consulta que torna a execução muito mais lenta então talvez tenha que </w:t>
      </w:r>
      <w:ins w:id="470" w:author="Revisor" w:date="2013-12-04T17:33:00Z">
        <w:r w:rsidR="00813459">
          <w:rPr>
            <w:lang w:val="pt-BR"/>
          </w:rPr>
          <w:t xml:space="preserve">se </w:t>
        </w:r>
      </w:ins>
      <w:r w:rsidRPr="008B7A9E">
        <w:rPr>
          <w:lang w:val="pt-BR"/>
        </w:rPr>
        <w:t>reinstanciar as triplas de modo a não utilizar esse padrão. Entre outras situações que prejudicam o desempenho e que possivelmente é causado por como as triplas são instanciadas e armazenadas.</w:t>
      </w:r>
    </w:p>
    <w:p w:rsidR="00E40ACE" w:rsidRPr="0020638F" w:rsidRDefault="00E40ACE" w:rsidP="001B0A16">
      <w:pPr>
        <w:pStyle w:val="MyListaLetras"/>
        <w:spacing w:before="120" w:after="120"/>
        <w:rPr>
          <w:lang w:val="pt-BR"/>
        </w:rPr>
      </w:pPr>
      <w:r w:rsidRPr="0020638F">
        <w:rPr>
          <w:lang w:val="pt-BR"/>
        </w:rPr>
        <w:t xml:space="preserve">Voltar à </w:t>
      </w:r>
      <w:ins w:id="471" w:author="Revisor" w:date="2013-12-04T17:33:00Z">
        <w:r w:rsidR="00813459">
          <w:rPr>
            <w:lang w:val="pt-BR"/>
          </w:rPr>
          <w:t>etapa</w:t>
        </w:r>
      </w:ins>
      <w:del w:id="472" w:author="Revisor" w:date="2013-12-04T17:33:00Z">
        <w:r w:rsidR="00BC6866" w:rsidDel="00813459">
          <w:rPr>
            <w:lang w:val="pt-BR"/>
          </w:rPr>
          <w:delText>fase</w:delText>
        </w:r>
      </w:del>
      <w:r w:rsidR="00BC6866">
        <w:rPr>
          <w:lang w:val="pt-BR"/>
        </w:rPr>
        <w:t xml:space="preserve"> da Engenharia da Ontologia</w:t>
      </w:r>
      <w:r w:rsidRPr="0020638F">
        <w:rPr>
          <w:lang w:val="pt-BR"/>
        </w:rPr>
        <w:t xml:space="preserve">: </w:t>
      </w:r>
      <w:ins w:id="473" w:author="Revisor" w:date="2013-12-04T17:33:00Z">
        <w:r w:rsidR="00813459">
          <w:rPr>
            <w:lang w:val="pt-BR"/>
          </w:rPr>
          <w:t>d</w:t>
        </w:r>
      </w:ins>
      <w:del w:id="474" w:author="Revisor" w:date="2013-12-04T17:33:00Z">
        <w:r w:rsidRPr="0020638F" w:rsidDel="00813459">
          <w:rPr>
            <w:lang w:val="pt-BR"/>
          </w:rPr>
          <w:delText>D</w:delText>
        </w:r>
      </w:del>
      <w:r w:rsidRPr="0020638F">
        <w:rPr>
          <w:lang w:val="pt-BR"/>
        </w:rPr>
        <w:t xml:space="preserve">esempenho, inconsistências, falhas de classificação e modelagem, entre outros problemas podem ser identificados na </w:t>
      </w:r>
      <w:ins w:id="475" w:author="Revisor" w:date="2013-12-04T17:33:00Z">
        <w:r w:rsidR="00813459">
          <w:rPr>
            <w:lang w:val="pt-BR"/>
          </w:rPr>
          <w:t>etapa</w:t>
        </w:r>
      </w:ins>
      <w:del w:id="476" w:author="Revisor" w:date="2013-12-04T17:33:00Z">
        <w:r w:rsidRPr="0020638F" w:rsidDel="00813459">
          <w:rPr>
            <w:lang w:val="pt-BR"/>
          </w:rPr>
          <w:delText>fase</w:delText>
        </w:r>
      </w:del>
      <w:r w:rsidRPr="0020638F">
        <w:rPr>
          <w:lang w:val="pt-BR"/>
        </w:rPr>
        <w:t xml:space="preserve"> de Aplicação e então é necessário voltar para a </w:t>
      </w:r>
      <w:ins w:id="477" w:author="Revisor" w:date="2013-12-04T17:33:00Z">
        <w:r w:rsidR="00813459">
          <w:rPr>
            <w:lang w:val="pt-BR"/>
          </w:rPr>
          <w:t>etapa</w:t>
        </w:r>
      </w:ins>
      <w:del w:id="478" w:author="Revisor" w:date="2013-12-04T17:33:00Z">
        <w:r w:rsidRPr="0020638F" w:rsidDel="00813459">
          <w:rPr>
            <w:lang w:val="pt-BR"/>
          </w:rPr>
          <w:delText>fase</w:delText>
        </w:r>
      </w:del>
      <w:r w:rsidRPr="0020638F">
        <w:rPr>
          <w:lang w:val="pt-BR"/>
        </w:rPr>
        <w:t xml:space="preserve"> de Engenharia da Ontologia para remodelar o domínio e o esquema, o que, como mencionado na seção 3.2.1, não costuma ser uma tarefa simples.</w:t>
      </w:r>
    </w:p>
    <w:p w:rsidR="00E40ACE" w:rsidRDefault="00E40ACE" w:rsidP="001B0A16">
      <w:pPr>
        <w:pStyle w:val="MyListaLetras"/>
        <w:spacing w:before="120" w:after="120"/>
        <w:rPr>
          <w:lang w:val="pt-BR"/>
        </w:rPr>
      </w:pPr>
      <w:r w:rsidRPr="008B7A9E">
        <w:rPr>
          <w:lang w:val="pt-BR"/>
        </w:rPr>
        <w:t xml:space="preserve">Voltar à Análise do Domínio: </w:t>
      </w:r>
      <w:ins w:id="479" w:author="Revisor" w:date="2013-12-04T17:34:00Z">
        <w:r w:rsidR="00813459">
          <w:rPr>
            <w:lang w:val="pt-BR"/>
          </w:rPr>
          <w:t>i</w:t>
        </w:r>
      </w:ins>
      <w:del w:id="480" w:author="Revisor" w:date="2013-12-04T17:34:00Z">
        <w:r w:rsidRPr="008B7A9E" w:rsidDel="00813459">
          <w:rPr>
            <w:lang w:val="pt-BR"/>
          </w:rPr>
          <w:delText>I</w:delText>
        </w:r>
      </w:del>
      <w:r w:rsidRPr="008B7A9E">
        <w:rPr>
          <w:lang w:val="pt-BR"/>
        </w:rPr>
        <w:t>sso pode ocorrer porque é possível que a aplicação não satisfaça o requisito do cliente. Neste caso, é necessário voltar para a primeira etapa para tentar entender exatamente o que o</w:t>
      </w:r>
      <w:r w:rsidR="00BC6866">
        <w:rPr>
          <w:lang w:val="pt-BR"/>
        </w:rPr>
        <w:t xml:space="preserve"> </w:t>
      </w:r>
      <w:r w:rsidRPr="008B7A9E">
        <w:rPr>
          <w:lang w:val="pt-BR"/>
        </w:rPr>
        <w:t xml:space="preserve">cliente precisa. Como é de se imaginar, essa pode ser a transição mais custosa já que existe a possibilidade de ter que alterar </w:t>
      </w:r>
      <w:commentRangeStart w:id="481"/>
      <w:del w:id="482" w:author="Revisor" w:date="2013-12-04T17:35:00Z">
        <w:r w:rsidRPr="008B7A9E" w:rsidDel="00115630">
          <w:rPr>
            <w:lang w:val="pt-BR"/>
          </w:rPr>
          <w:delText>o esquema</w:delText>
        </w:r>
      </w:del>
      <w:commentRangeEnd w:id="481"/>
      <w:r w:rsidR="00813459">
        <w:rPr>
          <w:rStyle w:val="CommentReference"/>
          <w:lang w:val="pt-BR"/>
        </w:rPr>
        <w:commentReference w:id="481"/>
      </w:r>
      <w:ins w:id="483" w:author="Revisor" w:date="2013-12-04T17:35:00Z">
        <w:r w:rsidR="00115630">
          <w:rPr>
            <w:lang w:val="pt-BR"/>
          </w:rPr>
          <w:t>a modelagem</w:t>
        </w:r>
      </w:ins>
      <w:r w:rsidRPr="008B7A9E">
        <w:rPr>
          <w:lang w:val="pt-BR"/>
        </w:rPr>
        <w:t xml:space="preserve">, o processo de triplificação, as instâncias dos dados, etc. Essa transição deve ser evitada ao máximo e a probabilidade dela ocorrer </w:t>
      </w:r>
      <w:ins w:id="484" w:author="Revisor" w:date="2013-12-04T17:35:00Z">
        <w:r w:rsidR="00115630">
          <w:rPr>
            <w:lang w:val="pt-BR"/>
          </w:rPr>
          <w:t>diminui</w:t>
        </w:r>
      </w:ins>
      <w:del w:id="485" w:author="Revisor" w:date="2013-12-04T17:35:00Z">
        <w:r w:rsidRPr="008B7A9E" w:rsidDel="00115630">
          <w:rPr>
            <w:lang w:val="pt-BR"/>
          </w:rPr>
          <w:delText xml:space="preserve">tende </w:delText>
        </w:r>
      </w:del>
      <w:r w:rsidRPr="008B7A9E">
        <w:rPr>
          <w:lang w:val="pt-BR"/>
        </w:rPr>
        <w:t>se cada etapa do processo foi desenvolvida adequadamente.</w:t>
      </w:r>
    </w:p>
    <w:p w:rsidR="00BC6866" w:rsidRPr="00BC6866" w:rsidRDefault="00BC6866" w:rsidP="00BC6866">
      <w:pPr>
        <w:pStyle w:val="MyListaLetras"/>
        <w:spacing w:before="120" w:after="120"/>
        <w:rPr>
          <w:lang w:val="pt-BR"/>
        </w:rPr>
      </w:pPr>
      <w:r w:rsidRPr="00BC6866">
        <w:rPr>
          <w:lang w:val="pt-BR"/>
        </w:rPr>
        <w:t xml:space="preserve">Voltar à </w:t>
      </w:r>
      <w:ins w:id="486" w:author="Revisor" w:date="2013-12-04T17:35:00Z">
        <w:r w:rsidR="00115630">
          <w:rPr>
            <w:lang w:val="pt-BR"/>
          </w:rPr>
          <w:t>etapa</w:t>
        </w:r>
      </w:ins>
      <w:del w:id="487" w:author="Revisor" w:date="2013-12-04T17:35:00Z">
        <w:r w:rsidRPr="00BC6866" w:rsidDel="00115630">
          <w:rPr>
            <w:lang w:val="pt-BR"/>
          </w:rPr>
          <w:delText>fase</w:delText>
        </w:r>
      </w:del>
      <w:r w:rsidRPr="00BC6866">
        <w:rPr>
          <w:lang w:val="pt-BR"/>
        </w:rPr>
        <w:t xml:space="preserve"> de Acesso Público aos Dados:</w:t>
      </w:r>
      <w:r>
        <w:rPr>
          <w:lang w:val="pt-BR"/>
        </w:rPr>
        <w:t xml:space="preserve"> Caso algum dos produtos anteriores seja alterado (ex.: o BD RDF ou a ontologia), será necessário republicá-los.</w:t>
      </w:r>
    </w:p>
    <w:p w:rsidR="00BC6866" w:rsidRPr="00BC6866" w:rsidRDefault="00BC6866" w:rsidP="00BC6866"/>
    <w:p w:rsidR="00B356A8" w:rsidRDefault="00B356A8" w:rsidP="006E3FA8">
      <w:pPr>
        <w:ind w:firstLine="0"/>
      </w:pPr>
    </w:p>
    <w:p w:rsidR="00B356A8" w:rsidRDefault="00B356A8">
      <w:pPr>
        <w:spacing w:after="200" w:line="276" w:lineRule="auto"/>
        <w:ind w:firstLine="0"/>
      </w:pPr>
      <w:r>
        <w:br w:type="page"/>
      </w:r>
    </w:p>
    <w:p w:rsidR="00B356A8" w:rsidRDefault="00DB57D9" w:rsidP="00E24F8F">
      <w:pPr>
        <w:pStyle w:val="Capitulo"/>
        <w:spacing w:before="360" w:after="360"/>
      </w:pPr>
      <w:bookmarkStart w:id="488" w:name="_Toc373787533"/>
      <w:r>
        <w:rPr>
          <w:caps w:val="0"/>
        </w:rPr>
        <w:lastRenderedPageBreak/>
        <w:t>Processo de Publicação de L</w:t>
      </w:r>
      <w:r w:rsidR="0053117A">
        <w:rPr>
          <w:caps w:val="0"/>
        </w:rPr>
        <w:t xml:space="preserve">inked </w:t>
      </w:r>
      <w:r>
        <w:rPr>
          <w:caps w:val="0"/>
        </w:rPr>
        <w:t>O</w:t>
      </w:r>
      <w:r w:rsidR="0053117A">
        <w:rPr>
          <w:caps w:val="0"/>
        </w:rPr>
        <w:t xml:space="preserve">pen </w:t>
      </w:r>
      <w:r>
        <w:rPr>
          <w:caps w:val="0"/>
        </w:rPr>
        <w:t>D</w:t>
      </w:r>
      <w:r w:rsidR="0053117A">
        <w:rPr>
          <w:caps w:val="0"/>
        </w:rPr>
        <w:t>ata</w:t>
      </w:r>
      <w:r>
        <w:rPr>
          <w:caps w:val="0"/>
        </w:rPr>
        <w:t xml:space="preserve"> aplicado </w:t>
      </w:r>
      <w:r w:rsidR="00F9688A">
        <w:rPr>
          <w:caps w:val="0"/>
        </w:rPr>
        <w:t>a</w:t>
      </w:r>
      <w:r>
        <w:rPr>
          <w:caps w:val="0"/>
        </w:rPr>
        <w:t>o Ping</w:t>
      </w:r>
      <w:r w:rsidR="00F9688A">
        <w:rPr>
          <w:caps w:val="0"/>
        </w:rPr>
        <w:t>ER</w:t>
      </w:r>
      <w:bookmarkEnd w:id="488"/>
    </w:p>
    <w:p w:rsidR="00B356A8" w:rsidRDefault="00B356A8" w:rsidP="00B356A8">
      <w:r>
        <w:t xml:space="preserve">As etapas do Processo de Publicação de LOD foram esquematizadas após um árduo trabalho com </w:t>
      </w:r>
      <w:ins w:id="489" w:author="Revisor" w:date="2013-12-01T17:55:00Z">
        <w:r w:rsidR="00F31901">
          <w:t xml:space="preserve">diversas </w:t>
        </w:r>
      </w:ins>
      <w:r>
        <w:t>tentativas e erros que poderiam ser evitados caso as etapas fossem seguidas conforme as orientações, desde o início.</w:t>
      </w:r>
    </w:p>
    <w:p w:rsidR="00B356A8" w:rsidRPr="00A23B29" w:rsidRDefault="00B356A8" w:rsidP="00B356A8">
      <w:r>
        <w:t>A maioria dos conceitos, discussões e conclusões apresentadas neste capítulo foi obtida no final do projeto. Até chegar ao</w:t>
      </w:r>
      <w:r w:rsidR="00660D90">
        <w:t>s resultados</w:t>
      </w:r>
      <w:r>
        <w:t xml:space="preserve"> </w:t>
      </w:r>
      <w:r w:rsidR="00660D90">
        <w:t>finais</w:t>
      </w:r>
      <w:r>
        <w:t>, muitas propostas de soluções surgiram e frequentemente foi necessário voltar uma ou mais etapas para rever e, às vezes, até refazer tudo. Como vimos no capítulo 3, é normal voltar algumas etapas e transitar entre elas. Entretanto, neste capítulo</w:t>
      </w:r>
      <w:r w:rsidR="00660D90">
        <w:t>,</w:t>
      </w:r>
      <w:r w:rsidR="00EE29C0">
        <w:t xml:space="preserve"> m</w:t>
      </w:r>
      <w:r>
        <w:t>ostra</w:t>
      </w:r>
      <w:r w:rsidR="00660D90">
        <w:t>mos</w:t>
      </w:r>
      <w:r>
        <w:t>, de forma linear, apenas as conclusões e os produtos de cada etapa. Isto é, o Processo de Publicação de LOD para o projeto PingER</w:t>
      </w:r>
      <w:r w:rsidR="00660D90">
        <w:t xml:space="preserve"> é apresentado</w:t>
      </w:r>
      <w:r>
        <w:t xml:space="preserve">, começando na etapa inicial de concepção e avançando fase a fase até chegar à fase final, das aplicações dos dados em LOD. No final do capítulo, </w:t>
      </w:r>
      <w:r w:rsidR="00660D90">
        <w:t>discutimos, ainda,</w:t>
      </w:r>
      <w:r>
        <w:t xml:space="preserve"> algumas </w:t>
      </w:r>
      <w:r w:rsidR="00516653">
        <w:t>transições</w:t>
      </w:r>
      <w:r w:rsidR="000C2760">
        <w:t xml:space="preserve"> não ideais</w:t>
      </w:r>
      <w:r>
        <w:t xml:space="preserve"> entre as fases do Processo.</w:t>
      </w:r>
    </w:p>
    <w:p w:rsidR="00B356A8" w:rsidRDefault="00B356A8" w:rsidP="00E24F8F">
      <w:pPr>
        <w:pStyle w:val="Secao"/>
        <w:spacing w:before="360" w:after="360"/>
      </w:pPr>
      <w:bookmarkStart w:id="490" w:name="_Toc373787534"/>
      <w:r>
        <w:t>Análise d</w:t>
      </w:r>
      <w:r w:rsidRPr="00BD4E6B">
        <w:t>o domínio do Projeto PingER</w:t>
      </w:r>
      <w:bookmarkEnd w:id="490"/>
    </w:p>
    <w:p w:rsidR="00B356A8" w:rsidRDefault="00B356A8" w:rsidP="00F20FC3">
      <w:pPr>
        <w:pStyle w:val="Secao"/>
        <w:numPr>
          <w:ilvl w:val="2"/>
          <w:numId w:val="4"/>
        </w:numPr>
        <w:spacing w:before="360" w:after="360"/>
      </w:pPr>
      <w:r>
        <w:t xml:space="preserve"> </w:t>
      </w:r>
      <w:bookmarkStart w:id="491" w:name="_Toc373787535"/>
      <w:r>
        <w:t>Planejamento do Projeto PingER Linked Open Data</w:t>
      </w:r>
      <w:bookmarkEnd w:id="491"/>
    </w:p>
    <w:p w:rsidR="00B356A8" w:rsidRDefault="00B356A8" w:rsidP="00B356A8">
      <w:r>
        <w:t>Como parte do planejamento</w:t>
      </w:r>
      <w:r w:rsidR="00660D90">
        <w:t xml:space="preserve"> de um projeto</w:t>
      </w:r>
      <w:r>
        <w:t>, é necessário antes entender o domínio, definir o problema e tentar elaborar uma abordagem de solução.</w:t>
      </w:r>
    </w:p>
    <w:p w:rsidR="00B356A8" w:rsidRDefault="00660D90" w:rsidP="00B356A8">
      <w:r>
        <w:t xml:space="preserve">Conforme já mencionado na </w:t>
      </w:r>
      <w:r w:rsidR="00B356A8">
        <w:t>seção 1.</w:t>
      </w:r>
      <w:r w:rsidR="001775B1">
        <w:t>3.2</w:t>
      </w:r>
      <w:r>
        <w:t>,</w:t>
      </w:r>
      <w:r w:rsidR="00B356A8">
        <w:t xml:space="preserve"> o Projeto PingER coleta dados sobre qualidade da Internet desde 1998 até </w:t>
      </w:r>
      <w:r w:rsidR="001775B1">
        <w:t>os dias correntes</w:t>
      </w:r>
      <w:r w:rsidR="00B356A8">
        <w:t>, medindo informação sobre cerca de 80 nós monitores e mais de 800 nós monitorados, cerca de 8200 pares</w:t>
      </w:r>
      <w:r w:rsidR="00B356A8">
        <w:rPr>
          <w:rStyle w:val="FootnoteReference"/>
        </w:rPr>
        <w:footnoteReference w:id="51"/>
      </w:r>
      <w:r w:rsidR="00B356A8">
        <w:t xml:space="preserve"> (porque nem todo monitor monitora todos os nós monitorados) em mais de 160 países, </w:t>
      </w:r>
      <w:commentRangeStart w:id="493"/>
      <w:r w:rsidR="00B356A8">
        <w:t xml:space="preserve">podendo informar a </w:t>
      </w:r>
      <w:del w:id="494" w:author="Renan" w:date="2013-12-02T20:28:00Z">
        <w:r w:rsidR="00B356A8" w:rsidDel="00EE29C0">
          <w:delText xml:space="preserve">99% da população mundial </w:delText>
        </w:r>
        <w:r w:rsidR="00B356A8" w:rsidRPr="00300732" w:rsidDel="00EE29C0">
          <w:delText>conectada à Internet</w:delText>
        </w:r>
        <w:commentRangeEnd w:id="493"/>
        <w:r w:rsidDel="00EE29C0">
          <w:rPr>
            <w:rStyle w:val="CommentReference"/>
          </w:rPr>
          <w:commentReference w:id="493"/>
        </w:r>
        <w:r w:rsidR="00B356A8" w:rsidRPr="00300732" w:rsidDel="00EE29C0">
          <w:delText xml:space="preserve"> </w:delText>
        </w:r>
      </w:del>
      <w:ins w:id="495" w:author="Renan" w:date="2013-12-02T20:28:00Z">
        <w:r w:rsidR="00EE29C0">
          <w:t>quase totalidade da populaç</w:t>
        </w:r>
      </w:ins>
      <w:ins w:id="496" w:author="Renan" w:date="2013-12-02T20:29:00Z">
        <w:r w:rsidR="00EE29C0">
          <w:t xml:space="preserve">ão mundial </w:t>
        </w:r>
      </w:ins>
      <w:r w:rsidR="00B356A8" w:rsidRPr="00300732">
        <w:t xml:space="preserve">sobre a qualidade da rede. Toda medição se dá com um </w:t>
      </w:r>
      <w:r w:rsidR="00300732" w:rsidRPr="00300732">
        <w:rPr>
          <w:i/>
        </w:rPr>
        <w:t>ping</w:t>
      </w:r>
      <w:r w:rsidR="00300732" w:rsidRPr="00300732">
        <w:t xml:space="preserve"> (</w:t>
      </w:r>
      <w:r w:rsidR="00300732">
        <w:t>o glossário completo com esse e outros termos estão no A</w:t>
      </w:r>
      <w:r w:rsidR="00300732" w:rsidRPr="00300732">
        <w:t>pêndice A) e</w:t>
      </w:r>
      <w:r w:rsidR="00B356A8">
        <w:t>m relação um par de nós, o nó monitor e o nó monitorado, em relação a um intervalo de tempo e em relação a um tipo de métrica (PingER</w:t>
      </w:r>
      <w:r>
        <w:t xml:space="preserve"> utiliza</w:t>
      </w:r>
      <w:r w:rsidR="00B356A8">
        <w:t xml:space="preserve"> mais de 10 métricas) (COTTRELL; MATTHEWS).</w:t>
      </w:r>
    </w:p>
    <w:p w:rsidR="00B356A8" w:rsidRDefault="00B356A8" w:rsidP="00B356A8">
      <w:r>
        <w:t>Disso, de</w:t>
      </w:r>
      <w:r w:rsidR="00F31901">
        <w:t>preende-se</w:t>
      </w:r>
      <w:r>
        <w:t xml:space="preserve"> que o projeto PingER </w:t>
      </w:r>
      <w:r w:rsidR="00660D90">
        <w:t xml:space="preserve">mantém </w:t>
      </w:r>
      <w:r>
        <w:t xml:space="preserve">uma enorme quantidade de dados. </w:t>
      </w:r>
      <w:r w:rsidR="00660D90">
        <w:t>E</w:t>
      </w:r>
      <w:r>
        <w:t xml:space="preserve">sses dados são armazenados </w:t>
      </w:r>
      <w:r w:rsidR="00660D90">
        <w:t xml:space="preserve">em </w:t>
      </w:r>
      <w:r>
        <w:t>um servidor</w:t>
      </w:r>
      <w:r w:rsidR="00660D90">
        <w:t>, em diversos</w:t>
      </w:r>
      <w:ins w:id="497" w:author="Renan" w:date="2013-12-02T20:30:00Z">
        <w:r w:rsidR="00EE29C0">
          <w:t xml:space="preserve"> </w:t>
        </w:r>
      </w:ins>
      <w:r>
        <w:t>arquivos em formato de texto corrido, extensão .</w:t>
      </w:r>
      <w:r w:rsidRPr="00AD1A17">
        <w:rPr>
          <w:i/>
        </w:rPr>
        <w:t>txt</w:t>
      </w:r>
      <w:r>
        <w:t>.</w:t>
      </w:r>
    </w:p>
    <w:p w:rsidR="00B356A8" w:rsidRDefault="00B356A8" w:rsidP="00B356A8">
      <w:r>
        <w:lastRenderedPageBreak/>
        <w:t xml:space="preserve">Esses arquivos possuem um padrão de nomes que identifica o </w:t>
      </w:r>
      <w:r w:rsidRPr="00341144">
        <w:t xml:space="preserve">fato </w:t>
      </w:r>
      <w:r>
        <w:t>sendo medido. Por exemplo, o arquivo “</w:t>
      </w:r>
      <w:r w:rsidRPr="0052113E">
        <w:t>throughput-100-by-node-allyears.txt”</w:t>
      </w:r>
      <w:r>
        <w:t xml:space="preserve"> contém dados sobre a métrica de rede </w:t>
      </w:r>
      <w:r w:rsidRPr="00966CC1">
        <w:rPr>
          <w:i/>
        </w:rPr>
        <w:t>throughput</w:t>
      </w:r>
      <w:r>
        <w:t>, para envio</w:t>
      </w:r>
      <w:r w:rsidR="005A5B44">
        <w:t xml:space="preserve"> de pacotes de dados de tamanho </w:t>
      </w:r>
      <w:r>
        <w:t>100 bytes, agrupados por ano, para todos os anos e por nós</w:t>
      </w:r>
      <w:r w:rsidR="005A5B44">
        <w:t xml:space="preserve"> de rede</w:t>
      </w:r>
      <w:r>
        <w:t xml:space="preserve">. Para um outro fato, digamos, </w:t>
      </w:r>
      <w:r w:rsidR="00660D90">
        <w:t>“</w:t>
      </w:r>
      <w:r>
        <w:t xml:space="preserve">recuperar todas as medidas da métrica </w:t>
      </w:r>
      <w:r>
        <w:rPr>
          <w:i/>
        </w:rPr>
        <w:t>pacotes perdidos</w:t>
      </w:r>
      <w:r>
        <w:t xml:space="preserve"> que aconteceram no ano de 2008</w:t>
      </w:r>
      <w:r w:rsidR="00BD3DAC">
        <w:t>”</w:t>
      </w:r>
      <w:r>
        <w:t>, o nome do arquivo seria condizente com os parâmetros especificados.</w:t>
      </w:r>
      <w:r w:rsidR="006A5208">
        <w:t xml:space="preserve"> Vide Anexo 1 para um exemplo de um desses arquivos .txt.</w:t>
      </w:r>
    </w:p>
    <w:p w:rsidR="00B356A8" w:rsidRPr="001C180C" w:rsidRDefault="00B356A8" w:rsidP="00B356A8">
      <w:r>
        <w:t>Antes deste trabalho, a maneira mais fácil de recuperar esses dados era através de u</w:t>
      </w:r>
      <w:r w:rsidR="00341144">
        <w:t>ma aplicação chamada Pingtable</w:t>
      </w:r>
      <w:r w:rsidR="00341144">
        <w:rPr>
          <w:rStyle w:val="FootnoteReference"/>
        </w:rPr>
        <w:footnoteReference w:id="52"/>
      </w:r>
      <w:r>
        <w:t xml:space="preserve">. </w:t>
      </w:r>
      <w:r w:rsidR="00341144">
        <w:t>Ela</w:t>
      </w:r>
      <w:r>
        <w:t xml:space="preserve"> provê uma interface web amigável para recuperar os dados </w:t>
      </w:r>
      <w:r w:rsidR="00BD3DAC">
        <w:t>brutos</w:t>
      </w:r>
      <w:r>
        <w:t xml:space="preserve"> do PingER, a saber, os arquivos .txt mencionados acima. Um interessado nos dados especifica os parâmetros a serem utilizados na</w:t>
      </w:r>
      <w:r w:rsidR="009D12FA">
        <w:t xml:space="preserve"> recuperação dos dados desejado</w:t>
      </w:r>
      <w:r w:rsidR="00CF6715">
        <w:t>s</w:t>
      </w:r>
      <w:r w:rsidR="009D12FA">
        <w:t xml:space="preserve"> (Figura </w:t>
      </w:r>
      <w:r w:rsidR="005A5B44">
        <w:t>6</w:t>
      </w:r>
      <w:r w:rsidR="009D12FA">
        <w:t>)</w:t>
      </w:r>
      <w:r>
        <w:t xml:space="preserve">, a aplicação busca o arquivo condizente com os parâmetros especificados (seguindo o padrão mencionado), e processa os valores separados por espaço, mostrando-os numa tabela comum das páginas web clássicas, no formato HTML </w:t>
      </w:r>
      <w:r w:rsidR="009D12FA">
        <w:t xml:space="preserve">(Figura </w:t>
      </w:r>
      <w:r w:rsidR="005A5B44">
        <w:t>7</w:t>
      </w:r>
      <w:r w:rsidR="009D12FA">
        <w:t>).</w:t>
      </w:r>
    </w:p>
    <w:p w:rsidR="009D12FA" w:rsidRDefault="00B356A8" w:rsidP="009D12FA">
      <w:pPr>
        <w:pStyle w:val="Artefatos"/>
        <w:keepNext/>
      </w:pPr>
      <w:r>
        <w:rPr>
          <w:noProof/>
          <w:lang w:val="en-US" w:eastAsia="en-US"/>
        </w:rPr>
        <w:drawing>
          <wp:inline distT="0" distB="0" distL="0" distR="0" wp14:anchorId="4A16C499" wp14:editId="668106E2">
            <wp:extent cx="5760085" cy="213931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2139315"/>
                    </a:xfrm>
                    <a:prstGeom prst="rect">
                      <a:avLst/>
                    </a:prstGeom>
                  </pic:spPr>
                </pic:pic>
              </a:graphicData>
            </a:graphic>
          </wp:inline>
        </w:drawing>
      </w:r>
    </w:p>
    <w:p w:rsidR="00B356A8" w:rsidRDefault="009D12FA" w:rsidP="009D12FA">
      <w:pPr>
        <w:pStyle w:val="LegendaFigura"/>
        <w:spacing w:after="360"/>
      </w:pPr>
      <w:bookmarkStart w:id="499" w:name="_Toc373848912"/>
      <w:r>
        <w:t xml:space="preserve">Figura </w:t>
      </w:r>
      <w:fldSimple w:instr=" SEQ Figura \* ARABIC ">
        <w:r w:rsidR="0088310F">
          <w:rPr>
            <w:noProof/>
          </w:rPr>
          <w:t>6</w:t>
        </w:r>
      </w:fldSimple>
      <w:r>
        <w:t xml:space="preserve"> – Interface HTML da especificação dos parâmetros para a Pingtable</w:t>
      </w:r>
      <w:bookmarkEnd w:id="499"/>
    </w:p>
    <w:p w:rsidR="00B356A8" w:rsidRDefault="00B356A8" w:rsidP="00B356A8">
      <w:pPr>
        <w:spacing w:after="200" w:line="276" w:lineRule="auto"/>
        <w:ind w:firstLine="0"/>
      </w:pPr>
      <w:r>
        <w:br w:type="page"/>
      </w:r>
    </w:p>
    <w:p w:rsidR="009D12FA" w:rsidRDefault="00B356A8" w:rsidP="009D12FA">
      <w:pPr>
        <w:pStyle w:val="Artefatos"/>
        <w:keepNext/>
      </w:pPr>
      <w:r>
        <w:rPr>
          <w:noProof/>
          <w:lang w:val="en-US" w:eastAsia="en-US"/>
        </w:rPr>
        <w:lastRenderedPageBreak/>
        <w:drawing>
          <wp:inline distT="0" distB="0" distL="0" distR="0" wp14:anchorId="7EF1FC1E" wp14:editId="2461F9F2">
            <wp:extent cx="5760085" cy="371538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3715385"/>
                    </a:xfrm>
                    <a:prstGeom prst="rect">
                      <a:avLst/>
                    </a:prstGeom>
                  </pic:spPr>
                </pic:pic>
              </a:graphicData>
            </a:graphic>
          </wp:inline>
        </w:drawing>
      </w:r>
    </w:p>
    <w:p w:rsidR="00B356A8" w:rsidRDefault="009D12FA" w:rsidP="009D12FA">
      <w:pPr>
        <w:pStyle w:val="LegendaFigura"/>
        <w:spacing w:after="360"/>
      </w:pPr>
      <w:bookmarkStart w:id="500" w:name="_Toc373848913"/>
      <w:r>
        <w:t xml:space="preserve">Figura </w:t>
      </w:r>
      <w:fldSimple w:instr=" SEQ Figura \* ARABIC ">
        <w:r w:rsidR="0088310F">
          <w:rPr>
            <w:noProof/>
          </w:rPr>
          <w:t>7</w:t>
        </w:r>
      </w:fldSimple>
      <w:r>
        <w:t xml:space="preserve"> – Resultados de medidas mostrados na Pingtable</w:t>
      </w:r>
      <w:bookmarkEnd w:id="500"/>
    </w:p>
    <w:p w:rsidR="00B356A8" w:rsidRPr="00310478" w:rsidRDefault="00B356A8" w:rsidP="00B356A8">
      <w:r w:rsidRPr="00310478">
        <w:t xml:space="preserve">Entretanto, utilizar esse sistema de armazenamento de dados, </w:t>
      </w:r>
      <w:r w:rsidR="00BD3DAC" w:rsidRPr="00310478">
        <w:t>mesmo</w:t>
      </w:r>
      <w:r w:rsidRPr="00310478">
        <w:t xml:space="preserve"> já apresenta</w:t>
      </w:r>
      <w:r w:rsidR="00BD3DAC" w:rsidRPr="00310478">
        <w:t>ndo</w:t>
      </w:r>
      <w:r w:rsidRPr="00310478">
        <w:t xml:space="preserve"> uma considerável padronização, está muito aquém d</w:t>
      </w:r>
      <w:r w:rsidR="00BD3DAC" w:rsidRPr="00310478">
        <w:t>o</w:t>
      </w:r>
      <w:r w:rsidRPr="00310478">
        <w:t xml:space="preserve"> </w:t>
      </w:r>
      <w:r w:rsidR="00BD3DAC" w:rsidRPr="00310478">
        <w:t xml:space="preserve">uso de </w:t>
      </w:r>
      <w:r w:rsidRPr="00310478">
        <w:t>um</w:t>
      </w:r>
      <w:r w:rsidR="007200A9">
        <w:t xml:space="preserve"> </w:t>
      </w:r>
      <w:r w:rsidRPr="00310478">
        <w:t xml:space="preserve">sistema de banco de dados, </w:t>
      </w:r>
      <w:r w:rsidR="00BD3DAC" w:rsidRPr="00310478">
        <w:t xml:space="preserve">cujas funcionalidades e benefícios são já </w:t>
      </w:r>
      <w:commentRangeStart w:id="501"/>
      <w:r w:rsidR="00BD3DAC" w:rsidRPr="00310478">
        <w:t>amplamente</w:t>
      </w:r>
      <w:commentRangeEnd w:id="501"/>
      <w:r w:rsidR="00BD3DAC" w:rsidRPr="00310478">
        <w:rPr>
          <w:rStyle w:val="CommentReference"/>
        </w:rPr>
        <w:commentReference w:id="501"/>
      </w:r>
      <w:r w:rsidR="00BD3DAC" w:rsidRPr="00310478">
        <w:t xml:space="preserve"> reconhecidos</w:t>
      </w:r>
      <w:r w:rsidR="00956036" w:rsidRPr="00310478">
        <w:t xml:space="preserve"> (</w:t>
      </w:r>
      <w:r w:rsidR="00F40242" w:rsidRPr="00310478">
        <w:rPr>
          <w:rStyle w:val="CharNormal"/>
        </w:rPr>
        <w:t>NAVATHE; ELMASRI</w:t>
      </w:r>
      <w:r w:rsidR="00956036" w:rsidRPr="00310478">
        <w:t>, 2010)</w:t>
      </w:r>
      <w:r w:rsidR="00BD3DAC" w:rsidRPr="00310478">
        <w:t>.</w:t>
      </w:r>
      <w:r w:rsidRPr="00310478">
        <w:t xml:space="preserve"> Devido à falta de </w:t>
      </w:r>
      <w:r w:rsidR="00BD3DAC" w:rsidRPr="00310478">
        <w:t>muitas dessas facilidades</w:t>
      </w:r>
      <w:r w:rsidRPr="00310478">
        <w:t xml:space="preserve">, tanto a recuperação </w:t>
      </w:r>
      <w:r w:rsidR="00BD3DAC" w:rsidRPr="00310478">
        <w:t xml:space="preserve">de dados </w:t>
      </w:r>
      <w:del w:id="502" w:author="Renan" w:date="2013-12-02T20:31:00Z">
        <w:r w:rsidR="00BD3DAC" w:rsidRPr="00310478" w:rsidDel="00EE29C0">
          <w:delText xml:space="preserve">deste </w:delText>
        </w:r>
      </w:del>
      <w:ins w:id="503" w:author="Renan" w:date="2013-12-02T20:32:00Z">
        <w:r w:rsidR="00EE29C0" w:rsidRPr="00310478">
          <w:t>daqueles</w:t>
        </w:r>
      </w:ins>
      <w:ins w:id="504" w:author="Renan" w:date="2013-12-02T20:31:00Z">
        <w:r w:rsidR="00EE29C0" w:rsidRPr="00310478">
          <w:t xml:space="preserve"> </w:t>
        </w:r>
      </w:ins>
      <w:r w:rsidR="00BD3DAC" w:rsidRPr="00310478">
        <w:t xml:space="preserve">arquivos </w:t>
      </w:r>
      <w:r w:rsidRPr="00310478">
        <w:t>s</w:t>
      </w:r>
      <w:r w:rsidR="00BD3DAC" w:rsidRPr="00310478">
        <w:t>ua gerência</w:t>
      </w:r>
      <w:r w:rsidRPr="00310478">
        <w:t xml:space="preserve"> não </w:t>
      </w:r>
      <w:r w:rsidR="00BD3DAC" w:rsidRPr="00310478">
        <w:t>é</w:t>
      </w:r>
      <w:r w:rsidRPr="00310478">
        <w:t xml:space="preserve"> muito efetiv</w:t>
      </w:r>
      <w:r w:rsidR="00BD3DAC" w:rsidRPr="00310478">
        <w:t>a</w:t>
      </w:r>
      <w:r w:rsidRPr="00310478">
        <w:t xml:space="preserve">, limitando ou dificultando </w:t>
      </w:r>
      <w:r w:rsidR="00BD3DAC" w:rsidRPr="00310478">
        <w:t xml:space="preserve">por </w:t>
      </w:r>
      <w:r w:rsidRPr="00310478">
        <w:t xml:space="preserve">demais </w:t>
      </w:r>
      <w:r w:rsidR="00BD3DAC" w:rsidRPr="00310478">
        <w:t>a manutenção e a realização de análises</w:t>
      </w:r>
      <w:ins w:id="505" w:author="Renan" w:date="2013-12-02T20:32:00Z">
        <w:r w:rsidR="00EE29C0" w:rsidRPr="00310478">
          <w:t xml:space="preserve"> </w:t>
        </w:r>
      </w:ins>
      <w:r w:rsidR="00BD3DAC" w:rsidRPr="00310478">
        <w:t>mais</w:t>
      </w:r>
      <w:r w:rsidRPr="00310478">
        <w:t xml:space="preserve"> </w:t>
      </w:r>
      <w:r w:rsidR="00BD3DAC" w:rsidRPr="00310478">
        <w:t>elaboradas sobre os</w:t>
      </w:r>
      <w:r w:rsidRPr="00310478">
        <w:t xml:space="preserve"> dados.</w:t>
      </w:r>
    </w:p>
    <w:p w:rsidR="00B356A8" w:rsidRDefault="00BD3DAC" w:rsidP="00B356A8">
      <w:ins w:id="506" w:author="Revisor" w:date="2013-12-01T13:41:00Z">
        <w:del w:id="507" w:author="Renan" w:date="2013-12-02T20:34:00Z">
          <w:r w:rsidDel="00A17606">
            <w:delText>Além disso</w:delText>
          </w:r>
        </w:del>
      </w:ins>
      <w:ins w:id="508" w:author="Renan" w:date="2013-12-02T20:34:00Z">
        <w:r w:rsidR="00A17606">
          <w:t>Adicionalmente</w:t>
        </w:r>
      </w:ins>
      <w:r w:rsidR="00B356A8">
        <w:t xml:space="preserve">, existe a grande dificuldade de interoperar e intercambiar os dados do PingER com dados de outras </w:t>
      </w:r>
      <w:r>
        <w:t>fontes</w:t>
      </w:r>
      <w:r w:rsidR="00B356A8">
        <w:t>. Como visto anteriormente no capítulo de introdução (seção 1.</w:t>
      </w:r>
      <w:r w:rsidR="00CF6715">
        <w:t>3.2</w:t>
      </w:r>
      <w:r w:rsidR="00B356A8">
        <w:t xml:space="preserve">), esses dados podem ser extremamente úteis e aplicáveis a diversas áreas e </w:t>
      </w:r>
      <w:r>
        <w:t>situações</w:t>
      </w:r>
      <w:r w:rsidR="00B356A8">
        <w:t xml:space="preserve">. Se eles </w:t>
      </w:r>
      <w:r>
        <w:t>seguissem algum padrão de mais amplo uso</w:t>
      </w:r>
      <w:r w:rsidR="00B356A8">
        <w:t xml:space="preserve">, </w:t>
      </w:r>
      <w:r>
        <w:t xml:space="preserve">seria mais viável sua exploração conjunta </w:t>
      </w:r>
      <w:r w:rsidR="00E87729">
        <w:t>com outros dados</w:t>
      </w:r>
      <w:r w:rsidR="00B356A8">
        <w:t xml:space="preserve">, diversificando ainda mais as </w:t>
      </w:r>
      <w:r w:rsidR="00E87729">
        <w:t xml:space="preserve">possibilidades de </w:t>
      </w:r>
      <w:r w:rsidR="00B356A8">
        <w:t>análises. Além desses aspectos, ao utilizar um padrão comum e aberto para a comunidade, possivelmente muito mais pessoas iriam consumi-los, possibilitando, ainda,</w:t>
      </w:r>
      <w:r w:rsidR="00A17606">
        <w:t xml:space="preserve"> </w:t>
      </w:r>
      <w:r w:rsidR="00B356A8">
        <w:t>usos n</w:t>
      </w:r>
      <w:r w:rsidR="00E87729">
        <w:t>ão antecipados</w:t>
      </w:r>
      <w:r w:rsidR="00B356A8">
        <w:t xml:space="preserve"> d</w:t>
      </w:r>
      <w:r w:rsidR="00E87729">
        <w:t>esse</w:t>
      </w:r>
      <w:r w:rsidR="00B356A8">
        <w:t>s dados.</w:t>
      </w:r>
    </w:p>
    <w:p w:rsidR="00B356A8" w:rsidRDefault="00B356A8" w:rsidP="00B356A8">
      <w:commentRangeStart w:id="509"/>
      <w:r>
        <w:t>Portanto</w:t>
      </w:r>
      <w:commentRangeEnd w:id="509"/>
      <w:r w:rsidR="00F7606D">
        <w:rPr>
          <w:rStyle w:val="CommentReference"/>
        </w:rPr>
        <w:commentReference w:id="509"/>
      </w:r>
      <w:r>
        <w:t>, o problema</w:t>
      </w:r>
      <w:r w:rsidR="00F7606D">
        <w:t xml:space="preserve"> alvo deste projeto pode ser assim enunciado</w:t>
      </w:r>
      <w:r>
        <w:t xml:space="preserve">: </w:t>
      </w:r>
      <w:r w:rsidR="00F7606D">
        <w:t>o</w:t>
      </w:r>
      <w:r>
        <w:t>s dados do PingER não são armazenados de uma forma facilmente acessível</w:t>
      </w:r>
      <w:r w:rsidR="00F7606D">
        <w:t>, não sendo</w:t>
      </w:r>
      <w:r>
        <w:t xml:space="preserve"> </w:t>
      </w:r>
      <w:r w:rsidR="00F7606D">
        <w:t>também</w:t>
      </w:r>
      <w:r w:rsidR="007200A9">
        <w:t xml:space="preserve"> </w:t>
      </w:r>
      <w:r w:rsidR="00F7606D">
        <w:t xml:space="preserve">uma </w:t>
      </w:r>
      <w:r>
        <w:t xml:space="preserve">forma padrão. Por isso, gerar relatórios e visualizações inteligentes dos dados é uma tarefa </w:t>
      </w:r>
      <w:r>
        <w:lastRenderedPageBreak/>
        <w:t xml:space="preserve">difícil, principalmente se </w:t>
      </w:r>
      <w:ins w:id="510" w:author="Revisor" w:date="2013-12-01T13:59:00Z">
        <w:r w:rsidR="00F7606D">
          <w:t>es</w:t>
        </w:r>
      </w:ins>
      <w:r w:rsidR="00A17606">
        <w:t>s</w:t>
      </w:r>
      <w:r w:rsidR="00F7606D">
        <w:t>as tarefas estiverem associadas</w:t>
      </w:r>
      <w:r>
        <w:t xml:space="preserve"> a dados de natureza </w:t>
      </w:r>
      <w:r w:rsidR="00F7606D">
        <w:t>diversa e se</w:t>
      </w:r>
      <w:r>
        <w:t xml:space="preserve"> </w:t>
      </w:r>
      <w:r w:rsidR="00F7606D">
        <w:t xml:space="preserve">esses dados forem abertos para mais ampla utilização. </w:t>
      </w:r>
    </w:p>
    <w:p w:rsidR="00B356A8" w:rsidRDefault="00F7606D" w:rsidP="00B356A8">
      <w:r>
        <w:t xml:space="preserve">Frente ao </w:t>
      </w:r>
      <w:r w:rsidR="00B356A8">
        <w:t>problema</w:t>
      </w:r>
      <w:r>
        <w:t xml:space="preserve"> assim definido</w:t>
      </w:r>
      <w:r w:rsidR="00B356A8">
        <w:t xml:space="preserve">, </w:t>
      </w:r>
      <w:r>
        <w:t xml:space="preserve">o trabalho tem como objetivo </w:t>
      </w:r>
      <w:r w:rsidR="00B356A8">
        <w:t xml:space="preserve">disponibilizar os dados do PingER de uma maneira eficiente, fácil, padronizada e que seja útil a muitas pessoas, além dos próprios integrantes do PingER. A </w:t>
      </w:r>
      <w:r>
        <w:t xml:space="preserve">abordagem </w:t>
      </w:r>
      <w:r w:rsidR="00EB70E9">
        <w:t xml:space="preserve">de solução contempla a </w:t>
      </w:r>
      <w:r w:rsidR="00B356A8">
        <w:t>utiliza</w:t>
      </w:r>
      <w:r w:rsidR="00EB70E9">
        <w:t>ção</w:t>
      </w:r>
      <w:r w:rsidR="00B356A8">
        <w:t xml:space="preserve"> </w:t>
      </w:r>
      <w:r w:rsidR="00EB70E9">
        <w:t>d</w:t>
      </w:r>
      <w:r w:rsidR="00B356A8">
        <w:t xml:space="preserve">as </w:t>
      </w:r>
      <w:r w:rsidR="00EB70E9">
        <w:t xml:space="preserve">estratégias </w:t>
      </w:r>
      <w:r w:rsidR="00B356A8">
        <w:t xml:space="preserve">e técnicas de web semântica e LOD para publicar os dados, seguindo as orientações </w:t>
      </w:r>
      <w:r w:rsidR="00EB70E9">
        <w:t>já apontadas pela</w:t>
      </w:r>
      <w:r w:rsidR="00B356A8">
        <w:t xml:space="preserve"> comunidade</w:t>
      </w:r>
      <w:r w:rsidR="00EB70E9">
        <w:t xml:space="preserve"> envolvida com essas iniciativas</w:t>
      </w:r>
      <w:r w:rsidR="00B356A8">
        <w:t>.</w:t>
      </w:r>
    </w:p>
    <w:p w:rsidR="00B356A8" w:rsidRDefault="00EB70E9" w:rsidP="00B356A8">
      <w:r>
        <w:t>Des</w:t>
      </w:r>
      <w:r w:rsidR="00A17606">
        <w:t>s</w:t>
      </w:r>
      <w:r>
        <w:t>a forma</w:t>
      </w:r>
      <w:r w:rsidR="00B356A8">
        <w:t xml:space="preserve">, os dados </w:t>
      </w:r>
      <w:r w:rsidR="00F31901">
        <w:t xml:space="preserve">são </w:t>
      </w:r>
      <w:r w:rsidR="00B356A8">
        <w:t xml:space="preserve">armazenados e acessíveis numa forma padronizada (RDF), permitindo </w:t>
      </w:r>
      <w:r>
        <w:t>uma utilização mais ampla</w:t>
      </w:r>
      <w:r w:rsidR="00B356A8">
        <w:t xml:space="preserve"> e</w:t>
      </w:r>
      <w:r>
        <w:t xml:space="preserve"> efetiva, tornando mais</w:t>
      </w:r>
      <w:r w:rsidR="00B356A8">
        <w:t xml:space="preserve"> f</w:t>
      </w:r>
      <w:r>
        <w:t>á</w:t>
      </w:r>
      <w:r w:rsidR="00B356A8">
        <w:t xml:space="preserve">cil </w:t>
      </w:r>
      <w:r>
        <w:t xml:space="preserve">seu cruzamento </w:t>
      </w:r>
      <w:r w:rsidR="00B356A8">
        <w:t xml:space="preserve">com dados de </w:t>
      </w:r>
      <w:r>
        <w:t>outras fontes</w:t>
      </w:r>
      <w:r w:rsidR="00B356A8">
        <w:t>.</w:t>
      </w:r>
    </w:p>
    <w:p w:rsidR="00B356A8" w:rsidRDefault="00B356A8" w:rsidP="00F20FC3">
      <w:pPr>
        <w:pStyle w:val="Secao"/>
        <w:numPr>
          <w:ilvl w:val="2"/>
          <w:numId w:val="4"/>
        </w:numPr>
        <w:spacing w:before="360" w:after="360"/>
      </w:pPr>
      <w:bookmarkStart w:id="511" w:name="_Toc373787536"/>
      <w:commentRangeStart w:id="512"/>
      <w:r>
        <w:t>Seleção dos dados</w:t>
      </w:r>
      <w:commentRangeEnd w:id="512"/>
      <w:r w:rsidR="00EB70E9">
        <w:rPr>
          <w:rStyle w:val="CommentReference"/>
          <w:rFonts w:eastAsiaTheme="minorEastAsia" w:cstheme="minorBidi"/>
          <w:bCs w:val="0"/>
        </w:rPr>
        <w:commentReference w:id="512"/>
      </w:r>
      <w:bookmarkEnd w:id="511"/>
    </w:p>
    <w:p w:rsidR="00B356A8" w:rsidRDefault="00B356A8" w:rsidP="00B356A8">
      <w:r>
        <w:t xml:space="preserve">Para o desenvolvimento da abordagem, </w:t>
      </w:r>
      <w:r w:rsidR="00F31901">
        <w:t>foi</w:t>
      </w:r>
      <w:r>
        <w:t xml:space="preserve"> necessário selecionar os dados a serem tratados e </w:t>
      </w:r>
      <w:commentRangeStart w:id="513"/>
      <w:r w:rsidR="00EB70E9">
        <w:t xml:space="preserve">definir </w:t>
      </w:r>
      <w:commentRangeEnd w:id="513"/>
      <w:r w:rsidR="00EB70E9">
        <w:rPr>
          <w:rStyle w:val="CommentReference"/>
        </w:rPr>
        <w:commentReference w:id="513"/>
      </w:r>
      <w:r>
        <w:t>como acessá-los.</w:t>
      </w:r>
    </w:p>
    <w:p w:rsidR="00B356A8" w:rsidRDefault="00B356A8" w:rsidP="00B356A8">
      <w:r>
        <w:t>Primeiro,</w:t>
      </w:r>
      <w:r w:rsidR="00A17606">
        <w:t xml:space="preserve"> </w:t>
      </w:r>
      <w:r>
        <w:t>analisa</w:t>
      </w:r>
      <w:r w:rsidR="00EB70E9">
        <w:t>mos</w:t>
      </w:r>
      <w:r>
        <w:t xml:space="preserve"> como os dados do PingER </w:t>
      </w:r>
      <w:r w:rsidR="00EB70E9">
        <w:t>pode</w:t>
      </w:r>
      <w:r w:rsidR="00F31901">
        <w:t>m</w:t>
      </w:r>
      <w:r w:rsidR="00EB70E9">
        <w:t xml:space="preserve"> ser</w:t>
      </w:r>
      <w:r>
        <w:t xml:space="preserve"> recuperados para serem consumidos pela aplicação que os converterá em formato LOD. Foi verificado que a Pingtable executa HTTP GETs no servidor para recuperar o arquivo .txt referente ao determinado cruzamento de parâmetros para então mostrar os dados do arquivo .txt em um documento HTML. Portanto, é possível desenvolver uma aplicação que tenha o mesmo mecanismo da Pingtable, isto é, que execute HTTP GETs para recuperar os arquivos .txt (em formato CSV) e processá-los. Ficou, então, definida a maneira de se recuperar os dados do PingER.</w:t>
      </w:r>
    </w:p>
    <w:p w:rsidR="00B356A8" w:rsidRDefault="00B356A8" w:rsidP="001B5471">
      <w:r>
        <w:t xml:space="preserve">Segundo, </w:t>
      </w:r>
      <w:r w:rsidR="00F31901">
        <w:t>foi</w:t>
      </w:r>
      <w:r>
        <w:t xml:space="preserve"> preciso selecionar </w:t>
      </w:r>
      <w:r w:rsidR="00EB70E9">
        <w:t>os</w:t>
      </w:r>
      <w:r>
        <w:t xml:space="preserve"> dados </w:t>
      </w:r>
      <w:r w:rsidR="00EB70E9">
        <w:t xml:space="preserve">a serem </w:t>
      </w:r>
      <w:r>
        <w:t xml:space="preserve">considerados no projeto. Como </w:t>
      </w:r>
      <w:r w:rsidR="00EB70E9">
        <w:t>salientado</w:t>
      </w:r>
      <w:r>
        <w:t xml:space="preserve"> na subseção anterior, o projeto PingER </w:t>
      </w:r>
      <w:r w:rsidR="00F27FC1">
        <w:t>envolve</w:t>
      </w:r>
      <w:r>
        <w:t xml:space="preserve"> uma quantidade enorme de dados, tornando impraticável, pelo </w:t>
      </w:r>
      <w:r w:rsidR="00F27FC1">
        <w:t>prazo de desenvolvimento estabelecido</w:t>
      </w:r>
      <w:r>
        <w:t>, processar e converter todos para o formato desejado. Daí, junto com o líder do PingER, ponderamos qual a prioridade dos dados, isto é, que tipo de dados s</w:t>
      </w:r>
      <w:r w:rsidR="00F27FC1">
        <w:t>eriam</w:t>
      </w:r>
      <w:r>
        <w:t xml:space="preserve"> mais importantes e relevantes</w:t>
      </w:r>
      <w:r w:rsidR="00F27FC1">
        <w:t>. Com isso, foi estab</w:t>
      </w:r>
      <w:r w:rsidR="00F31901">
        <w:t>e</w:t>
      </w:r>
      <w:r w:rsidR="00F27FC1">
        <w:t xml:space="preserve">lecido o seguinte escopo: </w:t>
      </w:r>
    </w:p>
    <w:p w:rsidR="00B356A8" w:rsidRPr="008536B0" w:rsidRDefault="00F27FC1" w:rsidP="00B356A8">
      <w:pPr>
        <w:pStyle w:val="ListParagraph"/>
        <w:rPr>
          <w:lang w:val="pt-BR"/>
        </w:rPr>
      </w:pPr>
      <w:r>
        <w:rPr>
          <w:lang w:val="pt-BR"/>
        </w:rPr>
        <w:t>Em relação ao escopo de nós da rede: m</w:t>
      </w:r>
      <w:r w:rsidR="00B356A8" w:rsidRPr="008536B0">
        <w:rPr>
          <w:lang w:val="pt-BR"/>
        </w:rPr>
        <w:t xml:space="preserve">edições de qualidade de rede entre todos os pares de nós de rede (i.e., </w:t>
      </w:r>
      <w:r w:rsidR="00B356A8" w:rsidRPr="008536B0">
        <w:rPr>
          <w:i/>
          <w:lang w:val="pt-BR"/>
        </w:rPr>
        <w:t xml:space="preserve">ping </w:t>
      </w:r>
      <w:r w:rsidR="00B356A8" w:rsidRPr="008536B0">
        <w:rPr>
          <w:lang w:val="pt-BR"/>
        </w:rPr>
        <w:t>de todos os nós monitores para todos os nós monitorados)</w:t>
      </w:r>
      <w:r>
        <w:rPr>
          <w:lang w:val="pt-BR"/>
        </w:rPr>
        <w:t>;</w:t>
      </w:r>
    </w:p>
    <w:p w:rsidR="00B356A8" w:rsidRPr="008536B0" w:rsidRDefault="00F27FC1" w:rsidP="00B356A8">
      <w:pPr>
        <w:pStyle w:val="ListParagraph"/>
        <w:rPr>
          <w:lang w:val="pt-BR"/>
        </w:rPr>
      </w:pPr>
      <w:r>
        <w:rPr>
          <w:lang w:val="pt-BR"/>
        </w:rPr>
        <w:t xml:space="preserve">Em relação ao nível de detalhe </w:t>
      </w:r>
      <w:r w:rsidR="009358E8">
        <w:rPr>
          <w:lang w:val="pt-BR"/>
        </w:rPr>
        <w:t>geográfico</w:t>
      </w:r>
      <w:r>
        <w:rPr>
          <w:lang w:val="pt-BR"/>
        </w:rPr>
        <w:t>: apenas dados de nó para nó, não contemplando</w:t>
      </w:r>
      <w:r w:rsidR="009358E8">
        <w:rPr>
          <w:lang w:val="pt-BR"/>
        </w:rPr>
        <w:t xml:space="preserve"> </w:t>
      </w:r>
      <w:r>
        <w:rPr>
          <w:lang w:val="pt-BR"/>
        </w:rPr>
        <w:t>dados</w:t>
      </w:r>
      <w:r w:rsidR="00B356A8" w:rsidRPr="008536B0">
        <w:rPr>
          <w:lang w:val="pt-BR"/>
        </w:rPr>
        <w:t xml:space="preserve"> agregados</w:t>
      </w:r>
      <w:r>
        <w:rPr>
          <w:lang w:val="pt-BR"/>
        </w:rPr>
        <w:t xml:space="preserve"> de região</w:t>
      </w:r>
      <w:r w:rsidR="009358E8">
        <w:rPr>
          <w:lang w:val="pt-BR"/>
        </w:rPr>
        <w:t xml:space="preserve"> </w:t>
      </w:r>
      <w:r w:rsidR="00B356A8" w:rsidRPr="008536B0">
        <w:rPr>
          <w:lang w:val="pt-BR"/>
        </w:rPr>
        <w:t xml:space="preserve">(cidade, país, </w:t>
      </w:r>
      <w:r w:rsidR="00B356A8">
        <w:rPr>
          <w:lang w:val="pt-BR"/>
        </w:rPr>
        <w:t xml:space="preserve">continente, </w:t>
      </w:r>
      <w:r w:rsidR="00B356A8" w:rsidRPr="008536B0">
        <w:rPr>
          <w:lang w:val="pt-BR"/>
        </w:rPr>
        <w:t>etc</w:t>
      </w:r>
      <w:r w:rsidR="009358E8">
        <w:rPr>
          <w:lang w:val="pt-BR"/>
        </w:rPr>
        <w:t>.</w:t>
      </w:r>
      <w:r w:rsidR="00B356A8" w:rsidRPr="008536B0">
        <w:rPr>
          <w:lang w:val="pt-BR"/>
        </w:rPr>
        <w:t>) para região.</w:t>
      </w:r>
      <w:r w:rsidR="00B356A8">
        <w:rPr>
          <w:lang w:val="pt-BR"/>
        </w:rPr>
        <w:t xml:space="preserve"> Se o cliente quiser dados em relação a um determinado país, por exemplo, basta </w:t>
      </w:r>
      <w:r w:rsidR="00B356A8">
        <w:rPr>
          <w:lang w:val="pt-BR"/>
        </w:rPr>
        <w:lastRenderedPageBreak/>
        <w:t>executar uma consulta que agrega (soma, calcula média, etc</w:t>
      </w:r>
      <w:r w:rsidR="0001305C">
        <w:rPr>
          <w:lang w:val="pt-BR"/>
        </w:rPr>
        <w:t>.</w:t>
      </w:r>
      <w:r w:rsidR="00B356A8">
        <w:rPr>
          <w:lang w:val="pt-BR"/>
        </w:rPr>
        <w:t>) todos os dados de medida de nós de rede localizados naquele país</w:t>
      </w:r>
      <w:r>
        <w:rPr>
          <w:lang w:val="pt-BR"/>
        </w:rPr>
        <w:t>;</w:t>
      </w:r>
    </w:p>
    <w:p w:rsidR="00B356A8" w:rsidRPr="008536B0" w:rsidRDefault="00F27FC1" w:rsidP="00B356A8">
      <w:pPr>
        <w:pStyle w:val="ListParagraph"/>
        <w:rPr>
          <w:lang w:val="pt-BR"/>
        </w:rPr>
      </w:pPr>
      <w:r>
        <w:rPr>
          <w:lang w:val="pt-BR"/>
        </w:rPr>
        <w:t>Em relação ao nível de detalhe temporal: o menor grão temporal</w:t>
      </w:r>
      <w:r w:rsidRPr="008536B0">
        <w:rPr>
          <w:lang w:val="pt-BR"/>
        </w:rPr>
        <w:t xml:space="preserve"> seria </w:t>
      </w:r>
      <w:r w:rsidRPr="009358E8">
        <w:rPr>
          <w:lang w:val="pt-BR"/>
        </w:rPr>
        <w:t>dia</w:t>
      </w:r>
      <w:r>
        <w:rPr>
          <w:b/>
          <w:lang w:val="pt-BR"/>
        </w:rPr>
        <w:t xml:space="preserve">, </w:t>
      </w:r>
      <w:r w:rsidRPr="009358E8">
        <w:rPr>
          <w:lang w:val="pt-BR"/>
        </w:rPr>
        <w:t xml:space="preserve">embora </w:t>
      </w:r>
      <w:r>
        <w:rPr>
          <w:lang w:val="pt-BR"/>
        </w:rPr>
        <w:t xml:space="preserve">o PingER ofereça </w:t>
      </w:r>
      <w:r w:rsidR="00B356A8" w:rsidRPr="008536B0">
        <w:rPr>
          <w:lang w:val="pt-BR"/>
        </w:rPr>
        <w:t>menor grão (dados em maior detalhe)</w:t>
      </w:r>
      <w:r>
        <w:rPr>
          <w:lang w:val="pt-BR"/>
        </w:rPr>
        <w:t xml:space="preserve"> </w:t>
      </w:r>
      <w:r w:rsidR="00B356A8" w:rsidRPr="008536B0">
        <w:rPr>
          <w:lang w:val="pt-BR"/>
        </w:rPr>
        <w:t>em hora. Foi analisado que processar dados de todas as 24 horas, de todos os dias, de todos os meses, de t</w:t>
      </w:r>
      <w:r w:rsidR="009358E8">
        <w:rPr>
          <w:lang w:val="pt-BR"/>
        </w:rPr>
        <w:t>odos os anos seria impraticável</w:t>
      </w:r>
      <w:r>
        <w:rPr>
          <w:lang w:val="pt-BR"/>
        </w:rPr>
        <w:t>;</w:t>
      </w:r>
    </w:p>
    <w:p w:rsidR="00B356A8" w:rsidRPr="00300732" w:rsidRDefault="00F27FC1" w:rsidP="00B356A8">
      <w:pPr>
        <w:pStyle w:val="ListParagraph"/>
        <w:rPr>
          <w:rStyle w:val="Codigo"/>
          <w:lang w:val="pt-BR"/>
        </w:rPr>
      </w:pPr>
      <w:r>
        <w:rPr>
          <w:lang w:val="pt-BR"/>
        </w:rPr>
        <w:t>E</w:t>
      </w:r>
      <w:r w:rsidR="00B356A8" w:rsidRPr="008536B0">
        <w:rPr>
          <w:lang w:val="pt-BR"/>
        </w:rPr>
        <w:t>m relação ao tipo de métrica</w:t>
      </w:r>
      <w:r>
        <w:rPr>
          <w:lang w:val="pt-BR"/>
        </w:rPr>
        <w:t xml:space="preserve">: o </w:t>
      </w:r>
      <w:r w:rsidR="00B356A8" w:rsidRPr="008536B0">
        <w:rPr>
          <w:lang w:val="pt-BR"/>
        </w:rPr>
        <w:t xml:space="preserve">PingER utiliza 16 métricas </w:t>
      </w:r>
      <w:r>
        <w:rPr>
          <w:lang w:val="pt-BR"/>
        </w:rPr>
        <w:t>associadas à</w:t>
      </w:r>
      <w:r w:rsidR="00B356A8" w:rsidRPr="008536B0">
        <w:rPr>
          <w:lang w:val="pt-BR"/>
        </w:rPr>
        <w:t xml:space="preserve"> qualidade da Internet. </w:t>
      </w:r>
      <w:r w:rsidR="009D12FA" w:rsidRPr="009358E8">
        <w:t>Porém, apenas</w:t>
      </w:r>
      <w:r w:rsidR="00B356A8" w:rsidRPr="009358E8">
        <w:t xml:space="preserve"> as 11 mais relevantes</w:t>
      </w:r>
      <w:r w:rsidR="009D12FA" w:rsidRPr="009358E8">
        <w:t xml:space="preserve"> para o cliente foram selecionadas</w:t>
      </w:r>
      <w:r w:rsidR="00B356A8" w:rsidRPr="009358E8">
        <w:t xml:space="preserve"> para serem consideradas: </w:t>
      </w:r>
      <w:r w:rsidR="00B356A8" w:rsidRPr="009358E8">
        <w:rPr>
          <w:rStyle w:val="CharNormal"/>
          <w:i/>
        </w:rPr>
        <w:t>Mean Opinion Score, Directivity, Average Round Trip Time, Conditional Loss Probability, Duplicate Packets, Inter Packet Delay Variation, Minimum Round Trip Delay, Packet Loss, TCP Throughput, Unreachability, Zero Packet Loss Frequency</w:t>
      </w:r>
      <w:r w:rsidR="0015525E">
        <w:rPr>
          <w:rStyle w:val="CharNormal"/>
          <w:i/>
        </w:rPr>
        <w:t>.</w:t>
      </w:r>
      <w:r w:rsidR="0015525E">
        <w:rPr>
          <w:rStyle w:val="FootnoteReference"/>
          <w:lang w:val="pt-BR"/>
        </w:rPr>
        <w:footnoteReference w:id="53"/>
      </w:r>
      <w:r w:rsidR="00300732" w:rsidRPr="009358E8">
        <w:rPr>
          <w:rStyle w:val="CharNormal"/>
        </w:rPr>
        <w:t xml:space="preserve"> </w:t>
      </w:r>
      <w:r>
        <w:rPr>
          <w:rStyle w:val="CharNormal"/>
          <w:lang w:val="pt-BR"/>
        </w:rPr>
        <w:t>A</w:t>
      </w:r>
      <w:r w:rsidR="00300732" w:rsidRPr="00300732">
        <w:rPr>
          <w:rStyle w:val="CharNormal"/>
          <w:lang w:val="pt-BR"/>
        </w:rPr>
        <w:t xml:space="preserve"> definição desses termos </w:t>
      </w:r>
      <w:r>
        <w:rPr>
          <w:rStyle w:val="CharNormal"/>
          <w:lang w:val="pt-BR"/>
        </w:rPr>
        <w:t xml:space="preserve">encontra-se </w:t>
      </w:r>
      <w:r w:rsidR="00300732" w:rsidRPr="00300732">
        <w:rPr>
          <w:rStyle w:val="CharNormal"/>
          <w:lang w:val="pt-BR"/>
        </w:rPr>
        <w:t>no glossá</w:t>
      </w:r>
      <w:r w:rsidR="00300732">
        <w:rPr>
          <w:rStyle w:val="CharNormal"/>
          <w:lang w:val="pt-BR"/>
        </w:rPr>
        <w:t>rio do PingER LOD no Apêndice A</w:t>
      </w:r>
      <w:r>
        <w:rPr>
          <w:rStyle w:val="CharNormal"/>
          <w:lang w:val="pt-BR"/>
        </w:rPr>
        <w:t>;</w:t>
      </w:r>
    </w:p>
    <w:p w:rsidR="00B356A8" w:rsidRPr="00B8311C" w:rsidRDefault="00B356A8" w:rsidP="00B356A8">
      <w:pPr>
        <w:pStyle w:val="ListParagraph"/>
        <w:rPr>
          <w:lang w:val="pt-BR"/>
        </w:rPr>
      </w:pPr>
      <w:r w:rsidRPr="00B8311C">
        <w:rPr>
          <w:lang w:val="pt-BR"/>
        </w:rPr>
        <w:t>Em relação ao tamanho do pacote</w:t>
      </w:r>
      <w:r w:rsidR="00F27FC1">
        <w:rPr>
          <w:lang w:val="pt-BR"/>
        </w:rPr>
        <w:t>: o</w:t>
      </w:r>
      <w:r w:rsidRPr="00B8311C">
        <w:rPr>
          <w:lang w:val="pt-BR"/>
        </w:rPr>
        <w:t xml:space="preserve"> PingER considera </w:t>
      </w:r>
      <w:r w:rsidRPr="00B8311C">
        <w:rPr>
          <w:i/>
          <w:lang w:val="pt-BR"/>
        </w:rPr>
        <w:t>pings</w:t>
      </w:r>
      <w:r w:rsidRPr="008536B0">
        <w:rPr>
          <w:i/>
          <w:lang w:val="pt-BR"/>
        </w:rPr>
        <w:t xml:space="preserve"> </w:t>
      </w:r>
      <w:r w:rsidRPr="008536B0">
        <w:rPr>
          <w:lang w:val="pt-BR"/>
        </w:rPr>
        <w:t>de pacotes de tamanho 100 e 1000 bytes. Foi verificado</w:t>
      </w:r>
      <w:r w:rsidR="0001305C">
        <w:rPr>
          <w:lang w:val="pt-BR"/>
        </w:rPr>
        <w:t>, junto com o líder do PingER,</w:t>
      </w:r>
      <w:r w:rsidRPr="008536B0">
        <w:rPr>
          <w:lang w:val="pt-BR"/>
        </w:rPr>
        <w:t xml:space="preserve"> que escolher somente um desses tamanhos já era o suficiente para resolver o problema. </w:t>
      </w:r>
      <w:r w:rsidRPr="0001305C">
        <w:rPr>
          <w:lang w:val="pt-BR"/>
        </w:rPr>
        <w:t>Escolhemos considerar apenas pacotes de tamanho 100 bytes.</w:t>
      </w:r>
    </w:p>
    <w:p w:rsidR="00B356A8" w:rsidRDefault="00B356A8" w:rsidP="00F20FC3">
      <w:pPr>
        <w:pStyle w:val="Secao"/>
        <w:numPr>
          <w:ilvl w:val="2"/>
          <w:numId w:val="4"/>
        </w:numPr>
        <w:spacing w:before="360" w:after="360"/>
      </w:pPr>
      <w:r>
        <w:t xml:space="preserve"> </w:t>
      </w:r>
      <w:bookmarkStart w:id="514" w:name="_Toc373787537"/>
      <w:r>
        <w:t>Análise dos dados do Projeto PingER</w:t>
      </w:r>
      <w:bookmarkEnd w:id="514"/>
    </w:p>
    <w:p w:rsidR="00B356A8" w:rsidRDefault="00B356A8" w:rsidP="00B356A8">
      <w:r>
        <w:t xml:space="preserve">Como parte desta fase, </w:t>
      </w:r>
      <w:r w:rsidR="00F31901">
        <w:t>foi</w:t>
      </w:r>
      <w:r>
        <w:t xml:space="preserve"> necessário elaborar um primeiro rascunho do </w:t>
      </w:r>
      <w:r w:rsidRPr="00E33120">
        <w:t xml:space="preserve">modelo conceitual </w:t>
      </w:r>
      <w:r>
        <w:t>dos dados do domínio. Pelas características do PingER, percebe</w:t>
      </w:r>
      <w:r w:rsidR="00F31901">
        <w:t>u</w:t>
      </w:r>
      <w:r>
        <w:t>-se uma natureza de dados passíveis de manipulação numérica e estatística os quais são gerados a partir de cruzamento de parâmetros (período de tempo, região, tipo de métrica de rede, etc). Foi visto que os dados são acumulados ao longo dos anos e são utilizados para realizar estudos que se relacionam à qualidade de rede e ainda dão suporte à tomada de decisão. Dados com essas características são amplamente estudados e já existem modelos clássicos para descrevê-los</w:t>
      </w:r>
      <w:r w:rsidR="00F31901">
        <w:t xml:space="preserve"> e representá-los</w:t>
      </w:r>
      <w:r>
        <w:t xml:space="preserve">. Um dos modelos conceituais mais usados em dados dessa natureza é resultante dos estudos de </w:t>
      </w:r>
      <w:r w:rsidRPr="00971613">
        <w:rPr>
          <w:i/>
        </w:rPr>
        <w:t>Data Warehousing</w:t>
      </w:r>
      <w:r>
        <w:rPr>
          <w:i/>
        </w:rPr>
        <w:t xml:space="preserve"> </w:t>
      </w:r>
      <w:r w:rsidRPr="00190582">
        <w:t>(DW)</w:t>
      </w:r>
      <w:r>
        <w:t>, conhecido como esquema</w:t>
      </w:r>
      <w:r w:rsidR="00F31901">
        <w:t xml:space="preserve"> </w:t>
      </w:r>
      <w:r>
        <w:t>estrela (</w:t>
      </w:r>
      <w:r w:rsidRPr="009358E8">
        <w:rPr>
          <w:i/>
        </w:rPr>
        <w:t>star schema</w:t>
      </w:r>
      <w:r>
        <w:t>)</w:t>
      </w:r>
      <w:r w:rsidR="00E33120">
        <w:t>.</w:t>
      </w:r>
    </w:p>
    <w:p w:rsidR="00B356A8" w:rsidRDefault="00B356A8" w:rsidP="00B356A8">
      <w:r>
        <w:t xml:space="preserve">Resumidamente, </w:t>
      </w:r>
      <w:r w:rsidR="00F31901">
        <w:t>um esquema estrela</w:t>
      </w:r>
      <w:r>
        <w:t xml:space="preserve"> baseia-se numa vi</w:t>
      </w:r>
      <w:r w:rsidR="00B72F04">
        <w:t>são multidimensional dos dados n</w:t>
      </w:r>
      <w:r>
        <w:t xml:space="preserve">a qual o valor sendo medido é comumente visualizado numa posição central (em DW, chamado de </w:t>
      </w:r>
      <w:r w:rsidRPr="00190582">
        <w:rPr>
          <w:b/>
        </w:rPr>
        <w:t>tabela fato</w:t>
      </w:r>
      <w:r>
        <w:t xml:space="preserve">) e os parâmetros (chamados de </w:t>
      </w:r>
      <w:r w:rsidRPr="00190582">
        <w:rPr>
          <w:b/>
        </w:rPr>
        <w:t>dimensões</w:t>
      </w:r>
      <w:r>
        <w:t xml:space="preserve">), que o definem ficam em </w:t>
      </w:r>
      <w:r>
        <w:lastRenderedPageBreak/>
        <w:t>posições satélites formando um esquema análogo a uma estrela</w:t>
      </w:r>
      <w:r w:rsidR="00E33120">
        <w:t xml:space="preserve"> (</w:t>
      </w:r>
      <w:r w:rsidR="00E33120">
        <w:rPr>
          <w:rStyle w:val="CharNormal"/>
        </w:rPr>
        <w:t>LEARN DATA MODELING, 2012</w:t>
      </w:r>
      <w:r w:rsidR="00E33120">
        <w:t>)</w:t>
      </w:r>
      <w:r>
        <w:t xml:space="preserve">. </w:t>
      </w:r>
    </w:p>
    <w:p w:rsidR="00B356A8" w:rsidRDefault="00B356A8" w:rsidP="00B356A8">
      <w:r>
        <w:t xml:space="preserve">Para o PingER, uma medida de rede é calculada a partir de um </w:t>
      </w:r>
      <w:r>
        <w:rPr>
          <w:i/>
        </w:rPr>
        <w:t xml:space="preserve">ping </w:t>
      </w:r>
      <w:r>
        <w:t xml:space="preserve">e </w:t>
      </w:r>
      <w:r w:rsidR="00F31901">
        <w:t>refere-se</w:t>
      </w:r>
      <w:r>
        <w:t xml:space="preserve"> ao cruzamento dos parâmetros: quando a medida ocorreu, onde ela ocorreu (de qual nó para qual nó) e o que a medida mediu (qual métrica de rede – </w:t>
      </w:r>
      <w:r w:rsidRPr="00E33120">
        <w:rPr>
          <w:i/>
        </w:rPr>
        <w:t>throughput</w:t>
      </w:r>
      <w:r>
        <w:t xml:space="preserve">, quantidade de perda de pacotes, etc). </w:t>
      </w:r>
      <w:r w:rsidR="00F31901">
        <w:t>A partir d</w:t>
      </w:r>
      <w:r>
        <w:t>essas ideias, foi elaborad</w:t>
      </w:r>
      <w:r w:rsidR="00F31901">
        <w:t>a</w:t>
      </w:r>
      <w:r>
        <w:t xml:space="preserve"> um</w:t>
      </w:r>
      <w:r w:rsidR="00F31901">
        <w:t>a</w:t>
      </w:r>
      <w:r>
        <w:t xml:space="preserve"> </w:t>
      </w:r>
      <w:r w:rsidR="00F31901">
        <w:t>modelagem</w:t>
      </w:r>
      <w:r>
        <w:t xml:space="preserve"> conceitual </w:t>
      </w:r>
      <w:r w:rsidR="00F31901">
        <w:t>simples</w:t>
      </w:r>
      <w:r w:rsidR="00F71773">
        <w:t xml:space="preserve"> (Figura</w:t>
      </w:r>
      <w:r w:rsidR="00F31901">
        <w:t xml:space="preserve"> </w:t>
      </w:r>
      <w:r w:rsidR="00F71773">
        <w:t xml:space="preserve">8) </w:t>
      </w:r>
      <w:r>
        <w:t xml:space="preserve">para o domínio do PingER, baseando-se no </w:t>
      </w:r>
      <w:r w:rsidR="00F31901">
        <w:t>esquema estrela</w:t>
      </w:r>
      <w:r w:rsidR="00F71773">
        <w:t>.</w:t>
      </w:r>
    </w:p>
    <w:p w:rsidR="003368E2" w:rsidRDefault="00B356A8" w:rsidP="003368E2">
      <w:pPr>
        <w:keepNext/>
        <w:ind w:firstLine="0"/>
      </w:pPr>
      <w:r>
        <w:rPr>
          <w:noProof/>
          <w:lang w:val="en-US" w:eastAsia="en-US"/>
        </w:rPr>
        <w:drawing>
          <wp:inline distT="0" distB="0" distL="0" distR="0" wp14:anchorId="5DBE73BB" wp14:editId="6E6ABD53">
            <wp:extent cx="5760085" cy="3267710"/>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Estrela - New 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267710"/>
                    </a:xfrm>
                    <a:prstGeom prst="rect">
                      <a:avLst/>
                    </a:prstGeom>
                  </pic:spPr>
                </pic:pic>
              </a:graphicData>
            </a:graphic>
          </wp:inline>
        </w:drawing>
      </w:r>
    </w:p>
    <w:p w:rsidR="00B356A8" w:rsidRDefault="003368E2" w:rsidP="003368E2">
      <w:pPr>
        <w:pStyle w:val="LegendaFigura"/>
        <w:spacing w:after="360"/>
      </w:pPr>
      <w:bookmarkStart w:id="515" w:name="_Toc373848914"/>
      <w:r>
        <w:t xml:space="preserve">Figura </w:t>
      </w:r>
      <w:fldSimple w:instr=" SEQ Figura \* ARABIC ">
        <w:r w:rsidR="0088310F">
          <w:rPr>
            <w:noProof/>
          </w:rPr>
          <w:t>8</w:t>
        </w:r>
      </w:fldSimple>
      <w:r>
        <w:t xml:space="preserve"> </w:t>
      </w:r>
      <w:commentRangeStart w:id="516"/>
      <w:r>
        <w:t>– Primeiro rascunho do modelo conceitual do PingER baseado num esquema estrela</w:t>
      </w:r>
      <w:commentRangeEnd w:id="516"/>
      <w:r w:rsidR="00F71773">
        <w:rPr>
          <w:rStyle w:val="CommentReference"/>
          <w:bCs w:val="0"/>
        </w:rPr>
        <w:commentReference w:id="516"/>
      </w:r>
      <w:bookmarkEnd w:id="515"/>
    </w:p>
    <w:p w:rsidR="00B356A8" w:rsidRDefault="00B356A8" w:rsidP="00B356A8">
      <w:r>
        <w:t xml:space="preserve">Em adição ao primeiro modelo conceitual do domínio, </w:t>
      </w:r>
      <w:r w:rsidR="00F71773">
        <w:t>tentou-se</w:t>
      </w:r>
      <w:r>
        <w:t xml:space="preserve"> extrair relações, conceitos e entidades e elaborar um glossário </w:t>
      </w:r>
      <w:r w:rsidR="00F71773">
        <w:t xml:space="preserve">com a </w:t>
      </w:r>
      <w:r>
        <w:t>definição dos termos mais recorrentes do PingER</w:t>
      </w:r>
      <w:r w:rsidR="00B72F04">
        <w:t>.</w:t>
      </w:r>
      <w:r w:rsidR="00300732">
        <w:t xml:space="preserve"> O Apêndice A contém o glossário construído a partir da coleta de conhecimento do domínio, </w:t>
      </w:r>
      <w:r w:rsidR="00F71773">
        <w:t xml:space="preserve">realizada </w:t>
      </w:r>
      <w:r w:rsidR="00300732">
        <w:t>junt</w:t>
      </w:r>
      <w:r w:rsidR="00F71773">
        <w:t>amente</w:t>
      </w:r>
      <w:r w:rsidR="00300732">
        <w:t xml:space="preserve"> com o </w:t>
      </w:r>
      <w:r w:rsidR="0015525E">
        <w:t>dono</w:t>
      </w:r>
      <w:r w:rsidR="00300732">
        <w:t xml:space="preserve"> do </w:t>
      </w:r>
      <w:r w:rsidR="0015525E">
        <w:t>PingER</w:t>
      </w:r>
      <w:r>
        <w:t>.</w:t>
      </w:r>
    </w:p>
    <w:p w:rsidR="00B356A8" w:rsidRDefault="00B356A8" w:rsidP="00B356A8">
      <w:r>
        <w:t>Quanto à qualidade dos dados, felizmente</w:t>
      </w:r>
      <w:r w:rsidR="0015525E">
        <w:t xml:space="preserve"> não</w:t>
      </w:r>
      <w:r>
        <w:t xml:space="preserve"> </w:t>
      </w:r>
      <w:r w:rsidR="00F71773">
        <w:t xml:space="preserve">tivemos maiores </w:t>
      </w:r>
      <w:r>
        <w:t>problema</w:t>
      </w:r>
      <w:r w:rsidR="00F71773">
        <w:t>s</w:t>
      </w:r>
      <w:r>
        <w:t xml:space="preserve">. </w:t>
      </w:r>
      <w:r w:rsidR="00F71773">
        <w:t xml:space="preserve">O </w:t>
      </w:r>
      <w:r>
        <w:t xml:space="preserve">PingER tem um </w:t>
      </w:r>
      <w:r w:rsidR="00F71773">
        <w:t xml:space="preserve">conjunto de dados </w:t>
      </w:r>
      <w:r>
        <w:t>bem completo</w:t>
      </w:r>
      <w:r w:rsidR="00B72F04">
        <w:t xml:space="preserve"> e controlado.</w:t>
      </w:r>
      <w:r>
        <w:t xml:space="preserve"> </w:t>
      </w:r>
      <w:r w:rsidR="00B72F04">
        <w:t>Q</w:t>
      </w:r>
      <w:r>
        <w:t xml:space="preserve">uando faltavam dados era porque realmente nunca houve medições para determinado cruzamento de parâmetros. Os arquivos .txt recuperados via HTTP GET já eram tratados e, por estarem em formato CSV, não </w:t>
      </w:r>
      <w:r w:rsidR="00F66D79">
        <w:t>seria</w:t>
      </w:r>
      <w:r w:rsidR="00B72F04">
        <w:t xml:space="preserve"> necessária nenhuma técnica complexa de mineração textual para processá-los</w:t>
      </w:r>
      <w:r>
        <w:t>.</w:t>
      </w:r>
      <w:r w:rsidRPr="00625519">
        <w:t xml:space="preserve"> </w:t>
      </w:r>
    </w:p>
    <w:p w:rsidR="00B356A8" w:rsidRDefault="00B356A8" w:rsidP="00E24F8F">
      <w:pPr>
        <w:pStyle w:val="Secao"/>
        <w:spacing w:before="360" w:after="360"/>
      </w:pPr>
      <w:bookmarkStart w:id="517" w:name="_Toc373787538"/>
      <w:r w:rsidRPr="00353984">
        <w:lastRenderedPageBreak/>
        <w:t>Engenharia da ontologia do projeto</w:t>
      </w:r>
      <w:r w:rsidR="009A470F">
        <w:t xml:space="preserve"> PingER</w:t>
      </w:r>
      <w:r w:rsidRPr="00353984">
        <w:t xml:space="preserve"> Linked Open Data</w:t>
      </w:r>
      <w:bookmarkEnd w:id="517"/>
    </w:p>
    <w:p w:rsidR="00B356A8" w:rsidRDefault="00F71773" w:rsidP="00B356A8">
      <w:r>
        <w:t xml:space="preserve">A partir do </w:t>
      </w:r>
      <w:r w:rsidR="0015525E">
        <w:t>conhecimento</w:t>
      </w:r>
      <w:r>
        <w:t xml:space="preserve"> adquirido sobre o</w:t>
      </w:r>
      <w:r w:rsidR="00B356A8">
        <w:t xml:space="preserve"> domínio do PingER</w:t>
      </w:r>
      <w:r>
        <w:t xml:space="preserve"> na etapa de avaliação de seus dados</w:t>
      </w:r>
      <w:r w:rsidR="00B356A8">
        <w:t>, prossegu</w:t>
      </w:r>
      <w:r w:rsidR="0015525E">
        <w:t>e-se</w:t>
      </w:r>
      <w:r w:rsidR="00B356A8">
        <w:t xml:space="preserve"> para a </w:t>
      </w:r>
      <w:commentRangeStart w:id="518"/>
      <w:ins w:id="519" w:author="Revisor" w:date="2013-12-04T17:37:00Z">
        <w:r w:rsidR="00115630">
          <w:t>etapa</w:t>
        </w:r>
      </w:ins>
      <w:del w:id="520" w:author="Revisor" w:date="2013-12-04T17:37:00Z">
        <w:r w:rsidR="00B356A8" w:rsidDel="00115630">
          <w:delText>f</w:delText>
        </w:r>
      </w:del>
      <w:commentRangeEnd w:id="518"/>
      <w:r w:rsidR="00115630">
        <w:rPr>
          <w:rStyle w:val="CommentReference"/>
        </w:rPr>
        <w:commentReference w:id="518"/>
      </w:r>
      <w:del w:id="521" w:author="Revisor" w:date="2013-12-04T17:37:00Z">
        <w:r w:rsidR="00B356A8" w:rsidDel="00115630">
          <w:delText>ase</w:delText>
        </w:r>
      </w:del>
      <w:r w:rsidR="00B356A8">
        <w:t xml:space="preserve"> </w:t>
      </w:r>
      <w:r>
        <w:t>onde uma modelagem mais completa seria re</w:t>
      </w:r>
      <w:ins w:id="522" w:author="Revisor" w:date="2013-12-04T17:37:00Z">
        <w:r w:rsidR="00115630">
          <w:t>a</w:t>
        </w:r>
      </w:ins>
      <w:r>
        <w:t>l</w:t>
      </w:r>
      <w:del w:id="523" w:author="Revisor" w:date="2013-12-04T17:37:00Z">
        <w:r w:rsidDel="00115630">
          <w:delText>a</w:delText>
        </w:r>
      </w:del>
      <w:r>
        <w:t>izada, na</w:t>
      </w:r>
      <w:r w:rsidR="007200A9">
        <w:t xml:space="preserve"> </w:t>
      </w:r>
      <w:r>
        <w:t>forma de</w:t>
      </w:r>
      <w:r w:rsidR="007200A9">
        <w:t xml:space="preserve"> </w:t>
      </w:r>
      <w:r>
        <w:t xml:space="preserve">uma </w:t>
      </w:r>
      <w:r w:rsidR="00B356A8">
        <w:t>ontologia, levando atentamente em consideração todas as questões levantadas na seção 3.2. Resumidamente, essas questões são: re</w:t>
      </w:r>
      <w:r>
        <w:t>ú</w:t>
      </w:r>
      <w:r w:rsidR="00B356A8">
        <w:t>so, interoperabilidade, expressividade semântica, completude (quão completo é o</w:t>
      </w:r>
      <w:r w:rsidR="000B4112">
        <w:t xml:space="preserve"> modelo em relação à realidade)</w:t>
      </w:r>
      <w:r w:rsidR="00B356A8">
        <w:t xml:space="preserve"> e desempenho das consultas.</w:t>
      </w:r>
    </w:p>
    <w:p w:rsidR="00B356A8" w:rsidRDefault="00F71773" w:rsidP="00B356A8">
      <w:r>
        <w:t xml:space="preserve">Considerando o requisito de </w:t>
      </w:r>
      <w:r w:rsidR="00B356A8">
        <w:t>re</w:t>
      </w:r>
      <w:r>
        <w:t>ú</w:t>
      </w:r>
      <w:r w:rsidR="00B356A8">
        <w:t xml:space="preserve">so e todas suas vantagens, </w:t>
      </w:r>
      <w:r>
        <w:t xml:space="preserve">buscamos ontologias </w:t>
      </w:r>
      <w:r w:rsidR="00B356A8">
        <w:t xml:space="preserve">existentes </w:t>
      </w:r>
      <w:r>
        <w:t>relativas ao</w:t>
      </w:r>
      <w:r w:rsidR="00B356A8">
        <w:t xml:space="preserve"> domínio de medida</w:t>
      </w:r>
      <w:r>
        <w:t>s</w:t>
      </w:r>
      <w:r w:rsidR="00B356A8">
        <w:t xml:space="preserve"> de rede de computadores. </w:t>
      </w:r>
    </w:p>
    <w:p w:rsidR="00B356A8" w:rsidRDefault="00B356A8" w:rsidP="00F20FC3">
      <w:pPr>
        <w:pStyle w:val="Secao"/>
        <w:numPr>
          <w:ilvl w:val="2"/>
          <w:numId w:val="4"/>
        </w:numPr>
        <w:spacing w:before="360" w:after="360"/>
      </w:pPr>
      <w:bookmarkStart w:id="524" w:name="_Toc373787539"/>
      <w:r>
        <w:t>Ontologia MOMENT</w:t>
      </w:r>
      <w:bookmarkEnd w:id="524"/>
    </w:p>
    <w:p w:rsidR="00B356A8" w:rsidRDefault="00F71773" w:rsidP="00B356A8">
      <w:r>
        <w:t xml:space="preserve">O projeto </w:t>
      </w:r>
      <w:ins w:id="525" w:author="Revisor" w:date="2013-12-04T17:39:00Z">
        <w:r w:rsidR="00115630">
          <w:t>“</w:t>
        </w:r>
      </w:ins>
      <w:r w:rsidRPr="00A9496F">
        <w:t>Monitoring and Measurement in the Next generation Technologies</w:t>
      </w:r>
      <w:ins w:id="526" w:author="Revisor" w:date="2013-12-04T17:39:00Z">
        <w:r w:rsidR="00115630">
          <w:t>”</w:t>
        </w:r>
      </w:ins>
      <w:r w:rsidRPr="00A9496F">
        <w:t xml:space="preserve"> (MOMENT)</w:t>
      </w:r>
      <w:r>
        <w:t xml:space="preserve">, parte do </w:t>
      </w:r>
      <w:r w:rsidR="00B356A8">
        <w:t>Seventh Framework Programme f</w:t>
      </w:r>
      <w:r w:rsidR="002621B0">
        <w:t>or Research (FP7)</w:t>
      </w:r>
      <w:r>
        <w:t>, constitui</w:t>
      </w:r>
      <w:r w:rsidR="00B356A8">
        <w:t xml:space="preserve"> um grande investimento da </w:t>
      </w:r>
      <w:r w:rsidR="002621B0">
        <w:t xml:space="preserve">União Europeia </w:t>
      </w:r>
      <w:r w:rsidR="00B356A8">
        <w:t xml:space="preserve">em desenvolvimento tecnológico </w:t>
      </w:r>
      <w:r w:rsidR="008A5C98">
        <w:t>(</w:t>
      </w:r>
      <w:r w:rsidR="008A5C98" w:rsidRPr="008A5C98">
        <w:rPr>
          <w:rStyle w:val="CharNormal"/>
        </w:rPr>
        <w:t>EUROPEAN COMMISSION</w:t>
      </w:r>
      <w:r w:rsidR="008A5C98">
        <w:t>, 2012).</w:t>
      </w:r>
      <w:r w:rsidR="007200A9">
        <w:t xml:space="preserve"> </w:t>
      </w:r>
      <w:r>
        <w:t xml:space="preserve">O projeto tem por </w:t>
      </w:r>
      <w:r w:rsidR="00B356A8">
        <w:t xml:space="preserve">objetivo integrar infraestruturas de medida e monitoramento </w:t>
      </w:r>
      <w:r w:rsidR="008A5C98">
        <w:t>(</w:t>
      </w:r>
      <w:r w:rsidR="008A5C98" w:rsidRPr="008A5C98">
        <w:rPr>
          <w:rStyle w:val="CharNormal"/>
        </w:rPr>
        <w:t>RAO</w:t>
      </w:r>
      <w:r w:rsidR="008A5C98">
        <w:rPr>
          <w:rStyle w:val="CharNormal"/>
        </w:rPr>
        <w:t>, 2010</w:t>
      </w:r>
      <w:r w:rsidR="008A5C98">
        <w:t>)</w:t>
      </w:r>
      <w:r w:rsidR="001F64D5">
        <w:t>, promovendo</w:t>
      </w:r>
      <w:r w:rsidR="001E2B23">
        <w:t xml:space="preserve"> </w:t>
      </w:r>
      <w:r w:rsidR="001F64D5">
        <w:t>a</w:t>
      </w:r>
      <w:r w:rsidR="00B356A8">
        <w:t xml:space="preserve"> definição de formato de dados</w:t>
      </w:r>
      <w:r w:rsidR="00996B44">
        <w:t xml:space="preserve"> e </w:t>
      </w:r>
      <w:r w:rsidR="00B356A8">
        <w:t>desenvolvimento de interfaces unificadas para aumentar flexibilidade do design de aplicações de Internet do futuro. Adicionalmente, o projeto permit</w:t>
      </w:r>
      <w:r w:rsidR="001F64D5">
        <w:t>e a</w:t>
      </w:r>
      <w:r w:rsidR="00B356A8">
        <w:t xml:space="preserve"> representação semântica integrada e recupe</w:t>
      </w:r>
      <w:r w:rsidR="008A5C98">
        <w:t>ração de medida</w:t>
      </w:r>
      <w:r w:rsidR="001F64D5">
        <w:t>s</w:t>
      </w:r>
      <w:r w:rsidR="008A5C98">
        <w:t xml:space="preserve"> e monitoramento</w:t>
      </w:r>
      <w:r w:rsidR="00B356A8">
        <w:t xml:space="preserve"> de rede de computadores</w:t>
      </w:r>
      <w:r w:rsidR="008A5C98">
        <w:t xml:space="preserve"> (</w:t>
      </w:r>
      <w:r w:rsidR="008A5C98" w:rsidRPr="008A5C98">
        <w:rPr>
          <w:rStyle w:val="CharNormal"/>
        </w:rPr>
        <w:t>HIGH PERFORMANCE COMPUTING AND NETWORKING</w:t>
      </w:r>
      <w:r w:rsidR="008A5C98">
        <w:rPr>
          <w:rStyle w:val="CharNormal"/>
        </w:rPr>
        <w:t>, 2010</w:t>
      </w:r>
      <w:r w:rsidR="008A5C98">
        <w:t>)</w:t>
      </w:r>
      <w:r w:rsidR="00B356A8">
        <w:t>. Um dos produtos deste projeto é a pr</w:t>
      </w:r>
      <w:r w:rsidR="008A5C98">
        <w:t xml:space="preserve">ópria ontologia </w:t>
      </w:r>
      <w:r w:rsidR="00996B44">
        <w:t xml:space="preserve">em </w:t>
      </w:r>
      <w:r w:rsidR="001B2654">
        <w:t xml:space="preserve">arquivos </w:t>
      </w:r>
      <w:r w:rsidR="00996B44">
        <w:t>OWL</w:t>
      </w:r>
      <w:r w:rsidR="008A5C98">
        <w:rPr>
          <w:rStyle w:val="FootnoteReference"/>
        </w:rPr>
        <w:footnoteReference w:id="54"/>
      </w:r>
      <w:r w:rsidR="00B356A8">
        <w:t xml:space="preserve">. </w:t>
      </w:r>
    </w:p>
    <w:p w:rsidR="00B356A8" w:rsidRDefault="00B356A8" w:rsidP="008A5C98">
      <w:r>
        <w:t>A ontologia foi descrita numa Especificação de Grupo (</w:t>
      </w:r>
      <w:r w:rsidRPr="00A013DC">
        <w:rPr>
          <w:i/>
        </w:rPr>
        <w:t>Group Specification</w:t>
      </w:r>
      <w:r>
        <w:t>) e publicad</w:t>
      </w:r>
      <w:r w:rsidR="001F64D5">
        <w:t>a</w:t>
      </w:r>
      <w:r>
        <w:t xml:space="preserve"> pela </w:t>
      </w:r>
      <w:r w:rsidRPr="008A5C98">
        <w:t>European Telecommunications Standards Institute</w:t>
      </w:r>
      <w:r>
        <w:t xml:space="preserve"> (</w:t>
      </w:r>
      <w:r w:rsidR="008A5C98">
        <w:t>2012</w:t>
      </w:r>
      <w:r>
        <w:t>).</w:t>
      </w:r>
      <w:r w:rsidR="007200A9">
        <w:t xml:space="preserve"> </w:t>
      </w:r>
      <w:r w:rsidR="00476265">
        <w:t xml:space="preserve">Além disso, Alfredo Salvador </w:t>
      </w:r>
      <w:r w:rsidR="00476265" w:rsidRPr="00476265">
        <w:rPr>
          <w:i/>
        </w:rPr>
        <w:t>et al</w:t>
      </w:r>
      <w:r w:rsidR="008C0254">
        <w:rPr>
          <w:i/>
        </w:rPr>
        <w:t>.</w:t>
      </w:r>
      <w:r>
        <w:t xml:space="preserve"> </w:t>
      </w:r>
      <w:r w:rsidR="00B577DC">
        <w:t xml:space="preserve">(2010) </w:t>
      </w:r>
      <w:r>
        <w:t>public</w:t>
      </w:r>
      <w:r w:rsidR="008C0254">
        <w:t>aram</w:t>
      </w:r>
      <w:r>
        <w:t xml:space="preserve"> um artigo no qual </w:t>
      </w:r>
      <w:r w:rsidR="00996B44">
        <w:t>a ontologia é explicitada</w:t>
      </w:r>
      <w:r>
        <w:t>. Ademais, apresentações</w:t>
      </w:r>
      <w:r w:rsidR="00476265">
        <w:rPr>
          <w:rStyle w:val="FootnoteReference"/>
        </w:rPr>
        <w:footnoteReference w:id="55"/>
      </w:r>
      <w:r w:rsidR="00476265" w:rsidRPr="00476265">
        <w:rPr>
          <w:vertAlign w:val="superscript"/>
        </w:rPr>
        <w:t>,</w:t>
      </w:r>
      <w:r w:rsidR="00476265">
        <w:rPr>
          <w:rStyle w:val="FootnoteReference"/>
        </w:rPr>
        <w:footnoteReference w:id="56"/>
      </w:r>
      <w:r>
        <w:t xml:space="preserve"> também auxiliam a descrever o modelo de dados de uma abordagem semântica para medida de tráfego de rede. Nesta seção, após explicar a ontologia </w:t>
      </w:r>
      <w:r w:rsidR="00476265">
        <w:t xml:space="preserve">MOMENT </w:t>
      </w:r>
      <w:r>
        <w:t xml:space="preserve">aplicada ao domínio do PingER, sua utilização (ou não) </w:t>
      </w:r>
      <w:r w:rsidR="001E2B23">
        <w:t>s</w:t>
      </w:r>
      <w:r>
        <w:t>erá avaliada.</w:t>
      </w:r>
    </w:p>
    <w:p w:rsidR="00B356A8" w:rsidRDefault="00B356A8" w:rsidP="00B356A8">
      <w:r>
        <w:t>A ontologia MOMENT é realmente complexa</w:t>
      </w:r>
      <w:r w:rsidR="001F64D5">
        <w:t xml:space="preserve">, talvez por pretender </w:t>
      </w:r>
      <w:r>
        <w:t xml:space="preserve">ser genérica de modo a </w:t>
      </w:r>
      <w:r w:rsidR="001E2B23">
        <w:t>contemplar</w:t>
      </w:r>
      <w:r>
        <w:t xml:space="preserve"> as principais características que se referem à medida</w:t>
      </w:r>
      <w:r w:rsidR="001F64D5">
        <w:t>s</w:t>
      </w:r>
      <w:r>
        <w:t xml:space="preserve"> de rede. Analisando </w:t>
      </w:r>
      <w:r w:rsidR="001F64D5">
        <w:t xml:space="preserve">o </w:t>
      </w:r>
      <w:r>
        <w:t xml:space="preserve">material </w:t>
      </w:r>
      <w:r w:rsidR="001F64D5">
        <w:t xml:space="preserve">disponível </w:t>
      </w:r>
      <w:r>
        <w:t xml:space="preserve">sobre a ontologia e os arquivos OWL, </w:t>
      </w:r>
      <w:r w:rsidR="001F64D5">
        <w:t>conclui-se que o</w:t>
      </w:r>
      <w:r>
        <w:t xml:space="preserve"> modelo </w:t>
      </w:r>
      <w:r w:rsidR="001F64D5">
        <w:t>baseia-</w:t>
      </w:r>
      <w:r w:rsidR="001F64D5">
        <w:lastRenderedPageBreak/>
        <w:t xml:space="preserve">se em </w:t>
      </w:r>
      <w:r>
        <w:t xml:space="preserve">uma estrutura que abstrai detalhes </w:t>
      </w:r>
      <w:r w:rsidR="001E2B23">
        <w:t xml:space="preserve">específicos </w:t>
      </w:r>
      <w:r>
        <w:t xml:space="preserve">do domínio e utiliza essencialmente somente duas superclasses para descrever qualquer </w:t>
      </w:r>
      <w:r w:rsidR="001F64D5">
        <w:t>tipo</w:t>
      </w:r>
      <w:r>
        <w:t xml:space="preserve"> de medidas e monitoramento de tráfego de rede, que é o caso do PingER. A propósito, devido à característica generalista da ontologia, </w:t>
      </w:r>
      <w:r w:rsidR="00996B44">
        <w:t>é conveniente</w:t>
      </w:r>
      <w:r>
        <w:t xml:space="preserve"> introduzir a ideia de subdomínio do domínio de medidas e monitoramento rede. Especialmente o caso do PingER, o subdomínio se restringe a medir </w:t>
      </w:r>
      <w:r w:rsidRPr="001C02E4">
        <w:rPr>
          <w:i/>
        </w:rPr>
        <w:t>pings</w:t>
      </w:r>
      <w:r>
        <w:rPr>
          <w:i/>
        </w:rPr>
        <w:t xml:space="preserve"> </w:t>
      </w:r>
      <w:r>
        <w:t xml:space="preserve">entre nós fonte e nós destino. </w:t>
      </w:r>
      <w:r w:rsidR="00F50A6C">
        <w:t xml:space="preserve">A </w:t>
      </w:r>
      <w:r w:rsidR="003368E2">
        <w:t>F</w:t>
      </w:r>
      <w:r>
        <w:t>igura</w:t>
      </w:r>
      <w:r w:rsidR="003368E2">
        <w:t xml:space="preserve"> </w:t>
      </w:r>
      <w:r w:rsidR="005A5B44">
        <w:t>9</w:t>
      </w:r>
      <w:r w:rsidR="003368E2">
        <w:t xml:space="preserve"> mo</w:t>
      </w:r>
      <w:r>
        <w:t>stra o esquema no qual toda a ontologia se baseia.</w:t>
      </w:r>
    </w:p>
    <w:p w:rsidR="003368E2" w:rsidRDefault="00B356A8" w:rsidP="003368E2">
      <w:pPr>
        <w:keepNext/>
        <w:ind w:firstLine="0"/>
      </w:pPr>
      <w:commentRangeStart w:id="527"/>
      <w:r>
        <w:rPr>
          <w:noProof/>
          <w:lang w:val="en-US" w:eastAsia="en-US"/>
        </w:rPr>
        <w:drawing>
          <wp:inline distT="0" distB="0" distL="0" distR="0" wp14:anchorId="0FEE04AD" wp14:editId="39362D80">
            <wp:extent cx="5760085" cy="115338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ment estrutura - New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153381"/>
                    </a:xfrm>
                    <a:prstGeom prst="rect">
                      <a:avLst/>
                    </a:prstGeom>
                  </pic:spPr>
                </pic:pic>
              </a:graphicData>
            </a:graphic>
          </wp:inline>
        </w:drawing>
      </w:r>
      <w:commentRangeEnd w:id="527"/>
      <w:r w:rsidR="001F64D5">
        <w:rPr>
          <w:rStyle w:val="CommentReference"/>
        </w:rPr>
        <w:commentReference w:id="527"/>
      </w:r>
    </w:p>
    <w:p w:rsidR="00B356A8" w:rsidRDefault="003368E2" w:rsidP="003368E2">
      <w:pPr>
        <w:pStyle w:val="LegendaFigura"/>
        <w:spacing w:after="360"/>
      </w:pPr>
      <w:bookmarkStart w:id="528" w:name="_Toc373848915"/>
      <w:r>
        <w:t xml:space="preserve">Figura </w:t>
      </w:r>
      <w:fldSimple w:instr=" SEQ Figura \* ARABIC ">
        <w:r w:rsidR="0088310F">
          <w:rPr>
            <w:noProof/>
          </w:rPr>
          <w:t>9</w:t>
        </w:r>
      </w:fldSimple>
      <w:r>
        <w:t xml:space="preserve"> – Estrutura fundamental da ontologia MOMENT</w:t>
      </w:r>
      <w:bookmarkEnd w:id="528"/>
    </w:p>
    <w:p w:rsidR="00B356A8" w:rsidRDefault="00B356A8" w:rsidP="00B356A8">
      <w:r>
        <w:t>Todos os prefixos (namespaces) mencionados nest</w:t>
      </w:r>
      <w:r w:rsidR="00254F54">
        <w:t>e</w:t>
      </w:r>
      <w:r>
        <w:t xml:space="preserve"> </w:t>
      </w:r>
      <w:r w:rsidR="00254F54">
        <w:t>capítulo</w:t>
      </w:r>
      <w:r>
        <w:t>, principalmente nas figuras das modelagens, encontram-se no</w:t>
      </w:r>
      <w:r w:rsidR="00BF3479">
        <w:t xml:space="preserve"> Apêndice B.</w:t>
      </w:r>
      <w:r>
        <w:t xml:space="preserve"> Os prefixos que possuem valor “</w:t>
      </w:r>
      <w:r w:rsidRPr="00BF3479">
        <w:rPr>
          <w:rStyle w:val="Codigo"/>
        </w:rPr>
        <w:t>PingER</w:t>
      </w:r>
      <w:r w:rsidR="007B7DCE">
        <w:rPr>
          <w:rStyle w:val="Codigo"/>
        </w:rPr>
        <w:t>-ont</w:t>
      </w:r>
      <w:r>
        <w:t xml:space="preserve">” são referentes a modificações ou criações de conceitos da ontologia que foram necessários para atender </w:t>
      </w:r>
      <w:r w:rsidR="00254F54">
        <w:t>à</w:t>
      </w:r>
      <w:r>
        <w:t xml:space="preserve">s necessidades do domínio do projeto. </w:t>
      </w:r>
      <w:r w:rsidR="00400C41">
        <w:t xml:space="preserve">A Figura </w:t>
      </w:r>
      <w:r w:rsidR="005A5B44">
        <w:t>10</w:t>
      </w:r>
      <w:r w:rsidR="00400C41">
        <w:t xml:space="preserve"> mostra a legenda </w:t>
      </w:r>
      <w:r w:rsidR="00C2324C">
        <w:t xml:space="preserve">de </w:t>
      </w:r>
      <w:r w:rsidR="00400C41">
        <w:t xml:space="preserve">todos os conceitos de ontologia (classe, propriedade de objeto, propriedade de dados, </w:t>
      </w:r>
      <w:r w:rsidR="00C2324C">
        <w:t xml:space="preserve">equivalências, </w:t>
      </w:r>
      <w:r w:rsidR="00400C41">
        <w:t>etc) utilizados nos diagramas desta monografia.</w:t>
      </w:r>
    </w:p>
    <w:p w:rsidR="00400C41" w:rsidRDefault="00400C41" w:rsidP="00400C41">
      <w:pPr>
        <w:keepNext/>
        <w:ind w:firstLine="0"/>
      </w:pPr>
      <w:r>
        <w:rPr>
          <w:noProof/>
          <w:lang w:val="en-US" w:eastAsia="en-US"/>
        </w:rPr>
        <w:drawing>
          <wp:inline distT="0" distB="0" distL="0" distR="0" wp14:anchorId="6E7C5A5E" wp14:editId="33A3C44E">
            <wp:extent cx="5760085" cy="2626360"/>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a - New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626360"/>
                    </a:xfrm>
                    <a:prstGeom prst="rect">
                      <a:avLst/>
                    </a:prstGeom>
                  </pic:spPr>
                </pic:pic>
              </a:graphicData>
            </a:graphic>
          </wp:inline>
        </w:drawing>
      </w:r>
    </w:p>
    <w:p w:rsidR="00400C41" w:rsidRPr="000A2E1F" w:rsidRDefault="00400C41" w:rsidP="00400C41">
      <w:pPr>
        <w:pStyle w:val="LegendaFigura"/>
        <w:spacing w:after="360"/>
      </w:pPr>
      <w:bookmarkStart w:id="529" w:name="_Toc373848916"/>
      <w:commentRangeStart w:id="530"/>
      <w:r>
        <w:t xml:space="preserve">Figura </w:t>
      </w:r>
      <w:fldSimple w:instr=" SEQ Figura \* ARABIC ">
        <w:r w:rsidR="0088310F">
          <w:rPr>
            <w:noProof/>
          </w:rPr>
          <w:t>10</w:t>
        </w:r>
      </w:fldSimple>
      <w:r>
        <w:t xml:space="preserve"> – Legenda de todos os conceitos utilizados nos diagramas das ontologias nesta monografia</w:t>
      </w:r>
      <w:bookmarkEnd w:id="529"/>
      <w:commentRangeEnd w:id="530"/>
      <w:r w:rsidR="00115630">
        <w:rPr>
          <w:rStyle w:val="CommentReference"/>
          <w:bCs w:val="0"/>
        </w:rPr>
        <w:commentReference w:id="530"/>
      </w:r>
    </w:p>
    <w:p w:rsidR="00B356A8" w:rsidRDefault="00B356A8" w:rsidP="00B356A8">
      <w:r>
        <w:t>Apesar da complexidade da ontologia</w:t>
      </w:r>
      <w:ins w:id="531" w:author="Revisor" w:date="2013-12-04T17:40:00Z">
        <w:r w:rsidR="00115630">
          <w:t xml:space="preserve"> MOMENT</w:t>
        </w:r>
      </w:ins>
      <w:r>
        <w:t xml:space="preserve">, ela se baseia essencialmente em duas superclasses somente: </w:t>
      </w:r>
      <w:r w:rsidRPr="00546A52">
        <w:rPr>
          <w:rStyle w:val="Codigo"/>
        </w:rPr>
        <w:t>Measurement</w:t>
      </w:r>
      <w:r>
        <w:t xml:space="preserve"> e </w:t>
      </w:r>
      <w:r>
        <w:rPr>
          <w:rStyle w:val="Codigo"/>
        </w:rPr>
        <w:t>MeasurementData</w:t>
      </w:r>
      <w:r>
        <w:t xml:space="preserve">, com a object property </w:t>
      </w:r>
      <w:r w:rsidRPr="00546A52">
        <w:rPr>
          <w:rStyle w:val="Codigo"/>
        </w:rPr>
        <w:t>hasMeasurementData</w:t>
      </w:r>
      <w:r>
        <w:t xml:space="preserve"> que as relaciona. Apenas com essas duas classes e essa relação, é </w:t>
      </w:r>
      <w:r>
        <w:lastRenderedPageBreak/>
        <w:t xml:space="preserve">possível modelar quase que o domínio inteiro com a ideia “uma medida tem dados”, isto é, uma instância da classe </w:t>
      </w:r>
      <w:r w:rsidRPr="00546A52">
        <w:rPr>
          <w:rStyle w:val="Codigo"/>
        </w:rPr>
        <w:t>Measurement</w:t>
      </w:r>
      <w:r>
        <w:t xml:space="preserve"> tem dados (</w:t>
      </w:r>
      <w:r w:rsidRPr="00546A52">
        <w:rPr>
          <w:rStyle w:val="Codigo"/>
        </w:rPr>
        <w:t>hasMeasurementData</w:t>
      </w:r>
      <w:r>
        <w:t xml:space="preserve">) instâncias da classe </w:t>
      </w:r>
      <w:r w:rsidRPr="00546A52">
        <w:rPr>
          <w:rStyle w:val="Codigo"/>
        </w:rPr>
        <w:t>MeasurementData</w:t>
      </w:r>
      <w:r>
        <w:t xml:space="preserve">. Os dados da medida se relacionam principalmente a subclasses de </w:t>
      </w:r>
      <w:r w:rsidRPr="001500F0">
        <w:rPr>
          <w:rStyle w:val="Codigo"/>
        </w:rPr>
        <w:t>MeasurementData</w:t>
      </w:r>
      <w:r>
        <w:t xml:space="preserve">. </w:t>
      </w:r>
    </w:p>
    <w:p w:rsidR="00B356A8" w:rsidRDefault="00B356A8" w:rsidP="00B356A8">
      <w:r>
        <w:t>Entretanto, se por um lado é vantajoso ser genéric</w:t>
      </w:r>
      <w:ins w:id="532" w:author="Revisor" w:date="2013-12-04T17:40:00Z">
        <w:r w:rsidR="00115630">
          <w:t>a</w:t>
        </w:r>
      </w:ins>
      <w:del w:id="533" w:author="Revisor" w:date="2013-12-04T17:40:00Z">
        <w:r w:rsidDel="00115630">
          <w:delText>o</w:delText>
        </w:r>
      </w:del>
      <w:r>
        <w:t xml:space="preserve"> para poder </w:t>
      </w:r>
      <w:ins w:id="534" w:author="Revisor" w:date="2013-12-04T17:40:00Z">
        <w:r w:rsidR="00115630">
          <w:t xml:space="preserve">se </w:t>
        </w:r>
      </w:ins>
      <w:r>
        <w:t xml:space="preserve">adaptar a qualquer subdomínio, podem existir </w:t>
      </w:r>
      <w:ins w:id="535" w:author="Revisor" w:date="2013-12-04T17:41:00Z">
        <w:r w:rsidR="00115630">
          <w:t xml:space="preserve">desvantagens </w:t>
        </w:r>
      </w:ins>
      <w:del w:id="536" w:author="Revisor" w:date="2013-12-04T17:40:00Z">
        <w:r w:rsidDel="00115630">
          <w:delText>perdas</w:delText>
        </w:r>
      </w:del>
      <w:r>
        <w:t xml:space="preserve"> em relação a outros fatores e isso deve ser analisado e considerado.</w:t>
      </w:r>
    </w:p>
    <w:p w:rsidR="00B356A8" w:rsidRDefault="00B356A8" w:rsidP="00B356A8">
      <w:r>
        <w:t xml:space="preserve">Da perspectiva de expressividade semântica, “uma medida ter dados” não significa muito para o subdomínio. Para resolver essa questão, a ontologia MOMENT previu diversos casos de subdomínios relacionados a medidas e monitoramento de rede e utilizou amplamente taxonomias para descrever subclasses mais </w:t>
      </w:r>
      <w:del w:id="537" w:author="Revisor" w:date="2013-12-04T17:41:00Z">
        <w:r w:rsidDel="00115630">
          <w:delText>semanticamente próximas</w:delText>
        </w:r>
      </w:del>
      <w:ins w:id="538" w:author="Revisor" w:date="2013-12-04T17:41:00Z">
        <w:r w:rsidR="00115630">
          <w:t xml:space="preserve">adequadas a </w:t>
        </w:r>
      </w:ins>
      <w:del w:id="539" w:author="Revisor" w:date="2013-12-04T17:41:00Z">
        <w:r w:rsidDel="00115630">
          <w:delText xml:space="preserve"> de </w:delText>
        </w:r>
      </w:del>
      <w:r>
        <w:t xml:space="preserve">um determinado subdomínio, inclusive o domínio do PingER. A </w:t>
      </w:r>
      <w:r w:rsidR="003368E2">
        <w:t>F</w:t>
      </w:r>
      <w:r>
        <w:t>igura</w:t>
      </w:r>
      <w:r w:rsidR="003368E2">
        <w:t xml:space="preserve"> </w:t>
      </w:r>
      <w:r w:rsidR="00AD0572">
        <w:t>1</w:t>
      </w:r>
      <w:r w:rsidR="005A5B44">
        <w:t>1</w:t>
      </w:r>
      <w:r w:rsidRPr="00D76537">
        <w:rPr>
          <w:color w:val="FF0000"/>
        </w:rPr>
        <w:t xml:space="preserve"> </w:t>
      </w:r>
      <w:r>
        <w:t>apresenta uma proposta de como o subdomínio do PingER poderia ser modelado utilizando a ontologia MOMENT original, i.e., sem realizar nenhuma alteração ou adaptação.</w:t>
      </w:r>
    </w:p>
    <w:p w:rsidR="003368E2" w:rsidRDefault="00B356A8" w:rsidP="003368E2">
      <w:pPr>
        <w:keepNext/>
        <w:ind w:firstLine="0"/>
      </w:pPr>
      <w:r>
        <w:rPr>
          <w:noProof/>
          <w:lang w:val="en-US" w:eastAsia="en-US"/>
        </w:rPr>
        <w:lastRenderedPageBreak/>
        <w:drawing>
          <wp:inline distT="0" distB="0" distL="0" distR="0" wp14:anchorId="2CAEBD6D" wp14:editId="46A5D750">
            <wp:extent cx="5760085" cy="515683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MENT - New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5156835"/>
                    </a:xfrm>
                    <a:prstGeom prst="rect">
                      <a:avLst/>
                    </a:prstGeom>
                  </pic:spPr>
                </pic:pic>
              </a:graphicData>
            </a:graphic>
          </wp:inline>
        </w:drawing>
      </w:r>
    </w:p>
    <w:p w:rsidR="00B356A8" w:rsidRDefault="003368E2" w:rsidP="003368E2">
      <w:pPr>
        <w:pStyle w:val="LegendaFigura"/>
        <w:spacing w:after="360"/>
      </w:pPr>
      <w:bookmarkStart w:id="540" w:name="_Toc373848917"/>
      <w:commentRangeStart w:id="541"/>
      <w:r>
        <w:t xml:space="preserve">Figura </w:t>
      </w:r>
      <w:fldSimple w:instr=" SEQ Figura \* ARABIC ">
        <w:r w:rsidR="0088310F">
          <w:rPr>
            <w:noProof/>
          </w:rPr>
          <w:t>11</w:t>
        </w:r>
      </w:fldSimple>
      <w:r>
        <w:t xml:space="preserve"> – Proposta da ontologia MOMENT para o domínio do PingER</w:t>
      </w:r>
      <w:bookmarkEnd w:id="540"/>
      <w:commentRangeEnd w:id="541"/>
      <w:r w:rsidR="00971C7A">
        <w:rPr>
          <w:rStyle w:val="CommentReference"/>
          <w:bCs w:val="0"/>
        </w:rPr>
        <w:commentReference w:id="541"/>
      </w:r>
    </w:p>
    <w:p w:rsidR="00B356A8" w:rsidRDefault="00B356A8" w:rsidP="00B356A8">
      <w:pPr>
        <w:ind w:firstLine="0"/>
      </w:pPr>
    </w:p>
    <w:p w:rsidR="00B356A8" w:rsidRPr="00723B86" w:rsidRDefault="00B356A8" w:rsidP="00B356A8">
      <w:r>
        <w:t xml:space="preserve">Na </w:t>
      </w:r>
      <w:del w:id="542" w:author="Revisor" w:date="2013-12-04T17:47:00Z">
        <w:r w:rsidDel="00971C7A">
          <w:delText xml:space="preserve">visualização </w:delText>
        </w:r>
      </w:del>
      <w:ins w:id="543" w:author="Revisor" w:date="2013-12-04T17:47:00Z">
        <w:r w:rsidR="00971C7A">
          <w:t xml:space="preserve">representação </w:t>
        </w:r>
      </w:ins>
      <w:r>
        <w:t xml:space="preserve">do modelo da </w:t>
      </w:r>
      <w:ins w:id="544" w:author="Revisor" w:date="2013-12-04T17:47:00Z">
        <w:r w:rsidR="00971C7A">
          <w:t>F</w:t>
        </w:r>
      </w:ins>
      <w:del w:id="545" w:author="Revisor" w:date="2013-12-04T17:47:00Z">
        <w:r w:rsidDel="00971C7A">
          <w:delText>f</w:delText>
        </w:r>
      </w:del>
      <w:r>
        <w:t xml:space="preserve">igura </w:t>
      </w:r>
      <w:del w:id="546" w:author="Revisor" w:date="2013-12-04T17:47:00Z">
        <w:r w:rsidDel="00971C7A">
          <w:delText>anterior</w:delText>
        </w:r>
      </w:del>
      <w:ins w:id="547" w:author="Revisor" w:date="2013-12-04T17:47:00Z">
        <w:r w:rsidR="00971C7A">
          <w:t>11</w:t>
        </w:r>
      </w:ins>
      <w:r>
        <w:t xml:space="preserve">, no centro fica a superclasse principal, que é a medida </w:t>
      </w:r>
      <w:r>
        <w:rPr>
          <w:rStyle w:val="Codigo"/>
        </w:rPr>
        <w:t>Measurement</w:t>
      </w:r>
      <w:r>
        <w:t xml:space="preserve">. Uma instância de </w:t>
      </w:r>
      <w:r>
        <w:rPr>
          <w:rStyle w:val="Codigo"/>
        </w:rPr>
        <w:t>Measurement</w:t>
      </w:r>
      <w:r>
        <w:t xml:space="preserve"> tem dados da medida (</w:t>
      </w:r>
      <w:r>
        <w:rPr>
          <w:rStyle w:val="Codigo"/>
        </w:rPr>
        <w:t>hasMeasurementData)</w:t>
      </w:r>
      <w:r>
        <w:rPr>
          <w:rStyle w:val="CharNormal"/>
        </w:rPr>
        <w:t xml:space="preserve">instâncias de subclasses de </w:t>
      </w:r>
      <w:r w:rsidRPr="00D76537">
        <w:rPr>
          <w:rStyle w:val="Codigo"/>
        </w:rPr>
        <w:t>MeasurementData</w:t>
      </w:r>
      <w:r>
        <w:rPr>
          <w:rStyle w:val="CharNormal"/>
        </w:rPr>
        <w:t>.</w:t>
      </w:r>
      <w:r w:rsidR="007200A9">
        <w:rPr>
          <w:rStyle w:val="CharNormal"/>
        </w:rPr>
        <w:t xml:space="preserve"> </w:t>
      </w:r>
      <w:r>
        <w:t xml:space="preserve">Uma medida do PingER é em relação a nós fontes e nós destinos. A ontologia provê as subclasses </w:t>
      </w:r>
      <w:r w:rsidRPr="00D76537">
        <w:rPr>
          <w:rStyle w:val="Codigo"/>
        </w:rPr>
        <w:t>SourceIP</w:t>
      </w:r>
      <w:r>
        <w:t xml:space="preserve"> e </w:t>
      </w:r>
      <w:r w:rsidRPr="00D76537">
        <w:rPr>
          <w:rStyle w:val="Codigo"/>
        </w:rPr>
        <w:t>DestinationIP</w:t>
      </w:r>
      <w:r>
        <w:t xml:space="preserve">, que são subclasses de </w:t>
      </w:r>
      <w:r w:rsidRPr="001B2654">
        <w:rPr>
          <w:rStyle w:val="Codigo"/>
        </w:rPr>
        <w:t>NodeIP</w:t>
      </w:r>
      <w:r>
        <w:t xml:space="preserve">, que é subclasse da classe mais genérica que descreve outras informações (instâncias de subclasses de </w:t>
      </w:r>
      <w:r w:rsidRPr="00D76537">
        <w:rPr>
          <w:rStyle w:val="Codigo"/>
        </w:rPr>
        <w:t>NodeInformation</w:t>
      </w:r>
      <w:r>
        <w:rPr>
          <w:rStyle w:val="CharNormal"/>
        </w:rPr>
        <w:t xml:space="preserve">, como </w:t>
      </w:r>
      <w:r w:rsidRPr="000A2E1F">
        <w:rPr>
          <w:rStyle w:val="Codigo"/>
        </w:rPr>
        <w:t>NodeName</w:t>
      </w:r>
      <w:r>
        <w:rPr>
          <w:rStyle w:val="CharNormal"/>
        </w:rPr>
        <w:t xml:space="preserve"> e </w:t>
      </w:r>
      <w:r w:rsidRPr="000A2E1F">
        <w:rPr>
          <w:rStyle w:val="Codigo"/>
        </w:rPr>
        <w:t>NodeMacAddress</w:t>
      </w:r>
      <w:r>
        <w:t xml:space="preserve">) sobre um nó de rede (instâncias de </w:t>
      </w:r>
      <w:r w:rsidRPr="00D76537">
        <w:rPr>
          <w:rStyle w:val="Codigo"/>
        </w:rPr>
        <w:t>NetworkNode</w:t>
      </w:r>
      <w:r>
        <w:t xml:space="preserve">), o qual se relaciona com </w:t>
      </w:r>
      <w:r w:rsidRPr="000A2E1F">
        <w:rPr>
          <w:rStyle w:val="Codigo"/>
        </w:rPr>
        <w:t>NodeInformation</w:t>
      </w:r>
      <w:r>
        <w:t xml:space="preserve"> e suas subclasses através novamente da propriedade </w:t>
      </w:r>
      <w:r w:rsidRPr="000A2E1F">
        <w:rPr>
          <w:rStyle w:val="Codigo"/>
        </w:rPr>
        <w:t>hasMeasurementData</w:t>
      </w:r>
      <w:r>
        <w:t>.</w:t>
      </w:r>
    </w:p>
    <w:p w:rsidR="00B356A8" w:rsidRDefault="00B356A8" w:rsidP="00B356A8">
      <w:r>
        <w:t>Além das informações sobre os nós envolvidos, na medida se considera também quando ocorreu e o que foi medido.</w:t>
      </w:r>
      <w:r w:rsidR="007200A9">
        <w:t xml:space="preserve"> </w:t>
      </w:r>
      <w:r>
        <w:t xml:space="preserve">Na ontologia, </w:t>
      </w:r>
      <w:r w:rsidRPr="00AA0F2E">
        <w:rPr>
          <w:rStyle w:val="Codigo"/>
        </w:rPr>
        <w:t>Measurement</w:t>
      </w:r>
      <w:r>
        <w:t xml:space="preserve"> se relaciona a </w:t>
      </w:r>
      <w:r w:rsidRPr="00AA0F2E">
        <w:rPr>
          <w:rStyle w:val="Codigo"/>
        </w:rPr>
        <w:t>TimeStamp</w:t>
      </w:r>
      <w:r>
        <w:t xml:space="preserve"> </w:t>
      </w:r>
      <w:r>
        <w:lastRenderedPageBreak/>
        <w:t xml:space="preserve">(através da propriedade </w:t>
      </w:r>
      <w:r w:rsidRPr="00AA0F2E">
        <w:rPr>
          <w:rStyle w:val="Codigo"/>
        </w:rPr>
        <w:t>timestamp</w:t>
      </w:r>
      <w:r>
        <w:t xml:space="preserve">) para prover informação temporal e se relaciona a </w:t>
      </w:r>
      <w:r w:rsidRPr="00AA0F2E">
        <w:rPr>
          <w:rStyle w:val="Codigo"/>
        </w:rPr>
        <w:t>Metric</w:t>
      </w:r>
      <w:r>
        <w:t xml:space="preserve"> (através da relação </w:t>
      </w:r>
      <w:r w:rsidRPr="00AA0F2E">
        <w:rPr>
          <w:rStyle w:val="Codigo"/>
        </w:rPr>
        <w:t>measuresMetric</w:t>
      </w:r>
      <w:r>
        <w:t>) para especificar qual métrica de rede está sendo medida. Uma métrica pode ainda ter uma unidade padrão na qual a maioria das medidas foi feita.</w:t>
      </w:r>
    </w:p>
    <w:p w:rsidR="00B356A8" w:rsidRDefault="00B356A8" w:rsidP="00B356A8">
      <w:r>
        <w:t xml:space="preserve">Prosseguindo, uma instância da classe </w:t>
      </w:r>
      <w:r w:rsidRPr="00AA0F2E">
        <w:rPr>
          <w:rStyle w:val="Codigo"/>
        </w:rPr>
        <w:t>Measurement</w:t>
      </w:r>
      <w:r>
        <w:t xml:space="preserve"> se relaciona (através, mais uma vez, da propriedade </w:t>
      </w:r>
      <w:r w:rsidRPr="00AA0F2E">
        <w:rPr>
          <w:rStyle w:val="Codigo"/>
        </w:rPr>
        <w:t>hasMeasurementData</w:t>
      </w:r>
      <w:r>
        <w:t>) a uma instância de uma das subclasses de</w:t>
      </w:r>
      <w:r w:rsidR="007200A9">
        <w:t xml:space="preserve"> </w:t>
      </w:r>
      <w:r w:rsidRPr="00AA0F2E">
        <w:rPr>
          <w:rStyle w:val="Codigo"/>
        </w:rPr>
        <w:t>SimpleMeasurement</w:t>
      </w:r>
      <w:r w:rsidRPr="00ED55D0">
        <w:rPr>
          <w:rStyle w:val="CharNormal"/>
        </w:rPr>
        <w:t>.</w:t>
      </w:r>
      <w:r>
        <w:t xml:space="preserve"> Essas subclasses são referentes a uma métrica de medida de rede, as quais são amplamente utilizadas no domínio do PingER.</w:t>
      </w:r>
    </w:p>
    <w:p w:rsidR="00B356A8" w:rsidRDefault="00B356A8" w:rsidP="00B356A8">
      <w:r>
        <w:t xml:space="preserve">Em relação às unidades, a métrica utilizada na medida pode ter uma unidade padrão (uma instância de </w:t>
      </w:r>
      <w:r w:rsidRPr="0077561F">
        <w:rPr>
          <w:rStyle w:val="Codigo"/>
        </w:rPr>
        <w:t>SimpleMeasurement</w:t>
      </w:r>
      <w:r>
        <w:t xml:space="preserve"> se relacionando a uma instância de </w:t>
      </w:r>
      <w:r w:rsidRPr="00F43016">
        <w:rPr>
          <w:rStyle w:val="Codigo"/>
        </w:rPr>
        <w:t>Unit</w:t>
      </w:r>
      <w:r>
        <w:t xml:space="preserve">) ou uma medida pode também ser feita numa unidade diferente da padrão. A ontologia MOMENT é poderosa o suficiente para </w:t>
      </w:r>
      <w:ins w:id="548" w:author="Revisor" w:date="2013-12-04T17:41:00Z">
        <w:r w:rsidR="00115630">
          <w:t xml:space="preserve">apoiar </w:t>
        </w:r>
      </w:ins>
      <w:del w:id="549" w:author="Revisor" w:date="2013-12-04T17:41:00Z">
        <w:r w:rsidDel="00115630">
          <w:delText xml:space="preserve">inferir </w:delText>
        </w:r>
      </w:del>
      <w:r>
        <w:t>automaticamente conversão entre unidades.</w:t>
      </w:r>
    </w:p>
    <w:p w:rsidR="00B356A8" w:rsidRDefault="00B356A8" w:rsidP="00B356A8">
      <w:r>
        <w:t xml:space="preserve">Além das unidades, uma medida pode também ter outros parâmetros extras ainda não mencionados. Por exemplo, foi visto na seção 4.1.2 que PingER especifica tamanhos de pacote 100 e 1000 bytes. Apesar deste projeto considerar apenas tamanhos de 100 bytes, é necessário permitir flexibilizar a escolha de parâmetros diferentes. Por isso, uma instância do tipo </w:t>
      </w:r>
      <w:r w:rsidRPr="00307577">
        <w:rPr>
          <w:rStyle w:val="Codigo"/>
        </w:rPr>
        <w:t>Measurement</w:t>
      </w:r>
      <w:r>
        <w:t xml:space="preserve"> pode se relacionar a </w:t>
      </w:r>
      <w:r w:rsidRPr="00307577">
        <w:rPr>
          <w:rStyle w:val="Codigo"/>
        </w:rPr>
        <w:t>MeasurementParameters</w:t>
      </w:r>
      <w:r>
        <w:t xml:space="preserve">, de novo por </w:t>
      </w:r>
      <w:r w:rsidRPr="0077561F">
        <w:rPr>
          <w:rStyle w:val="Codigo"/>
        </w:rPr>
        <w:t>hasMeasurementData</w:t>
      </w:r>
      <w:r>
        <w:t>.</w:t>
      </w:r>
    </w:p>
    <w:p w:rsidR="00B356A8" w:rsidRDefault="00B356A8" w:rsidP="00B356A8">
      <w:commentRangeStart w:id="550"/>
      <w:r>
        <w:t xml:space="preserve">Finalmente, o valor observado pelo cruzamento dos parâmetros necessários é um atributo (data property) de uma das subclasses de </w:t>
      </w:r>
      <w:r w:rsidRPr="0091232B">
        <w:rPr>
          <w:rStyle w:val="Codigo"/>
        </w:rPr>
        <w:t>SimpleMeasurement</w:t>
      </w:r>
      <w:r>
        <w:t xml:space="preserve">. Exemplificando, uma instância da classe </w:t>
      </w:r>
      <w:r w:rsidRPr="0091232B">
        <w:rPr>
          <w:rStyle w:val="Codigo"/>
        </w:rPr>
        <w:t>Measurement</w:t>
      </w:r>
      <w:r>
        <w:t xml:space="preserve"> tem como dados (</w:t>
      </w:r>
      <w:r w:rsidRPr="0091232B">
        <w:rPr>
          <w:rStyle w:val="Codigo"/>
        </w:rPr>
        <w:t>hasMeasurementData</w:t>
      </w:r>
      <w:r>
        <w:t xml:space="preserve">) instância de uma subclasse de </w:t>
      </w:r>
      <w:r w:rsidRPr="0091232B">
        <w:rPr>
          <w:rStyle w:val="Codigo"/>
        </w:rPr>
        <w:t>SimpleMeasurement</w:t>
      </w:r>
      <w:r>
        <w:rPr>
          <w:rStyle w:val="CharNormal"/>
        </w:rPr>
        <w:t xml:space="preserve">, como a </w:t>
      </w:r>
      <w:r w:rsidRPr="0091232B">
        <w:rPr>
          <w:rStyle w:val="Codigo"/>
        </w:rPr>
        <w:t>PacketLossMeasurement</w:t>
      </w:r>
      <w:r>
        <w:t xml:space="preserve">, que contém o valor observado da medida; no exemplo, um </w:t>
      </w:r>
      <w:r w:rsidRPr="0091232B">
        <w:rPr>
          <w:rStyle w:val="Codigo"/>
        </w:rPr>
        <w:t>PacketLossMeasurementValue</w:t>
      </w:r>
      <w:r>
        <w:t xml:space="preserve">, seguindo a estrutura fundamental da ontologia diagramada na </w:t>
      </w:r>
      <w:r w:rsidR="003368E2">
        <w:t>F</w:t>
      </w:r>
      <w:r>
        <w:t>igura</w:t>
      </w:r>
      <w:r w:rsidR="003368E2">
        <w:t xml:space="preserve"> </w:t>
      </w:r>
      <w:r w:rsidR="00D210CE">
        <w:t>9</w:t>
      </w:r>
      <w:r>
        <w:t>. Note também que é possível que um valor observado pode ser eventualmente medido por uma unidade diferente da padrão.</w:t>
      </w:r>
      <w:commentRangeEnd w:id="550"/>
      <w:r w:rsidR="00115630">
        <w:rPr>
          <w:rStyle w:val="CommentReference"/>
        </w:rPr>
        <w:commentReference w:id="550"/>
      </w:r>
    </w:p>
    <w:p w:rsidR="00B356A8" w:rsidRDefault="00B356A8" w:rsidP="00B356A8">
      <w:r>
        <w:t>Seria o ideal reutilizar a ontologia MOMENT aplicada ao domínio do PingER já que ela é capaz de descrever o domínio e desfrutaríamos e ressaltaríamos todas as vantagens do reuso mencionadas na seção 3.2.</w:t>
      </w:r>
    </w:p>
    <w:p w:rsidR="00B356A8" w:rsidRDefault="00B356A8" w:rsidP="00B356A8">
      <w:r>
        <w:t xml:space="preserve">Entretanto, é necessário julgar se ela deve ser realmente utilizada no projeto e </w:t>
      </w:r>
      <w:ins w:id="551" w:author="Revisor" w:date="2013-12-04T17:43:00Z">
        <w:r w:rsidR="00115630">
          <w:t xml:space="preserve">se </w:t>
        </w:r>
      </w:ins>
      <w:r>
        <w:t xml:space="preserve">os critérios de avaliação </w:t>
      </w:r>
      <w:ins w:id="552" w:author="Revisor" w:date="2013-12-04T17:43:00Z">
        <w:r w:rsidR="00115630">
          <w:t xml:space="preserve">empregados consideraram </w:t>
        </w:r>
      </w:ins>
      <w:del w:id="553" w:author="Revisor" w:date="2013-12-04T17:43:00Z">
        <w:r w:rsidDel="00115630">
          <w:delText>foram sob</w:delText>
        </w:r>
      </w:del>
      <w:ins w:id="554" w:author="Revisor" w:date="2013-12-04T17:43:00Z">
        <w:r w:rsidR="00115630">
          <w:t>as</w:t>
        </w:r>
      </w:ins>
      <w:r>
        <w:t xml:space="preserve"> perspectivas mencionadas anteriormente: expressividade semântica, completude e desempenho das consultas.</w:t>
      </w:r>
    </w:p>
    <w:p w:rsidR="00B356A8" w:rsidRDefault="00B356A8" w:rsidP="00F20FC3">
      <w:pPr>
        <w:pStyle w:val="MyListaLetras"/>
        <w:numPr>
          <w:ilvl w:val="0"/>
          <w:numId w:val="10"/>
        </w:numPr>
        <w:spacing w:before="120" w:after="120"/>
      </w:pPr>
      <w:r>
        <w:t>Expressividade semântica</w:t>
      </w:r>
    </w:p>
    <w:p w:rsidR="00B356A8" w:rsidRPr="008B7A9E" w:rsidRDefault="00B356A8" w:rsidP="0025768B">
      <w:r w:rsidRPr="008B7A9E">
        <w:t>Pelas diversas subclasses das superclasses principais (</w:t>
      </w:r>
      <w:r w:rsidRPr="008B7A9E">
        <w:rPr>
          <w:rStyle w:val="Codigo"/>
        </w:rPr>
        <w:t>Measurement</w:t>
      </w:r>
      <w:r w:rsidRPr="008B7A9E">
        <w:t xml:space="preserve"> e </w:t>
      </w:r>
      <w:r w:rsidRPr="008B7A9E">
        <w:rPr>
          <w:rStyle w:val="Codigo"/>
        </w:rPr>
        <w:t>MeasurementData</w:t>
      </w:r>
      <w:r w:rsidRPr="008B7A9E">
        <w:t xml:space="preserve">), percebe-se que MOMENT considerou uma quantidade realmente </w:t>
      </w:r>
      <w:r w:rsidRPr="008B7A9E">
        <w:lastRenderedPageBreak/>
        <w:t xml:space="preserve">significativa de subdomínios relacionados a medidas e monitoramento de rede. As subclasses de </w:t>
      </w:r>
      <w:r w:rsidRPr="008B7A9E">
        <w:rPr>
          <w:rStyle w:val="Codigo"/>
        </w:rPr>
        <w:t>MeasurementData</w:t>
      </w:r>
      <w:r w:rsidRPr="008B7A9E">
        <w:t xml:space="preserve">, em sua grande maioria, possuem um data property especializado para especificamente descrever o valor do dado sendo medido. Entretanto, apesar das especializações das classes e data properties, a ontologia falhou em </w:t>
      </w:r>
      <w:del w:id="555" w:author="Revisor" w:date="2013-12-04T17:44:00Z">
        <w:r w:rsidRPr="008B7A9E" w:rsidDel="00115630">
          <w:delText xml:space="preserve">minuciar </w:delText>
        </w:r>
      </w:del>
      <w:ins w:id="556" w:author="Revisor" w:date="2013-12-04T17:44:00Z">
        <w:r w:rsidR="00115630">
          <w:t>detalhar</w:t>
        </w:r>
        <w:r w:rsidR="00115630" w:rsidRPr="008B7A9E">
          <w:t xml:space="preserve"> </w:t>
        </w:r>
      </w:ins>
      <w:r w:rsidRPr="008B7A9E">
        <w:t xml:space="preserve">as object properties. Não existem relações </w:t>
      </w:r>
      <w:del w:id="557" w:author="Revisor" w:date="2013-12-04T17:44:00Z">
        <w:r w:rsidRPr="008B7A9E" w:rsidDel="00115630">
          <w:delText xml:space="preserve">mais semanticamente </w:delText>
        </w:r>
      </w:del>
      <w:r w:rsidRPr="008B7A9E">
        <w:t xml:space="preserve">especializadas entre classes. Como visto, a object property </w:t>
      </w:r>
      <w:r w:rsidRPr="008B7A9E">
        <w:rPr>
          <w:rStyle w:val="Codigo"/>
        </w:rPr>
        <w:t>hasMeasurementData</w:t>
      </w:r>
      <w:r w:rsidRPr="008B7A9E">
        <w:t xml:space="preserve"> é genérica demais, não expressa muito e é infelizmente utilizada diversas vezes pela ontologia. Uma sugestão de melhoria seria, por exemplo, se uma instância de </w:t>
      </w:r>
      <w:r w:rsidRPr="008B7A9E">
        <w:rPr>
          <w:rStyle w:val="Codigo"/>
        </w:rPr>
        <w:t>NetworkNode</w:t>
      </w:r>
      <w:r w:rsidRPr="008B7A9E">
        <w:t xml:space="preserve"> se relacionasse com uma instância de </w:t>
      </w:r>
      <w:r w:rsidRPr="008B7A9E">
        <w:rPr>
          <w:rStyle w:val="Codigo"/>
        </w:rPr>
        <w:t>NodeIP</w:t>
      </w:r>
      <w:r w:rsidRPr="008B7A9E">
        <w:t xml:space="preserve"> através de uma possível propriedade mais específica e próxima do domínio nomeada </w:t>
      </w:r>
      <w:r w:rsidRPr="008B7A9E">
        <w:rPr>
          <w:rStyle w:val="Codigo"/>
        </w:rPr>
        <w:t>hasNodeIP</w:t>
      </w:r>
      <w:r w:rsidRPr="008B7A9E">
        <w:t xml:space="preserve">. É intuitivo perceber que a possível relação </w:t>
      </w:r>
      <w:r w:rsidRPr="008B7A9E">
        <w:rPr>
          <w:rStyle w:val="Codigo"/>
        </w:rPr>
        <w:t>hasNodeIP</w:t>
      </w:r>
      <w:r w:rsidRPr="008B7A9E">
        <w:t xml:space="preserve"> quer dizer muito mais em relação ao domínio do que </w:t>
      </w:r>
      <w:r w:rsidRPr="008B7A9E">
        <w:rPr>
          <w:rStyle w:val="Codigo"/>
        </w:rPr>
        <w:t>hasMeasurementData</w:t>
      </w:r>
      <w:r w:rsidRPr="008B7A9E">
        <w:t>.</w:t>
      </w:r>
    </w:p>
    <w:p w:rsidR="00B356A8" w:rsidRPr="008B7A9E" w:rsidRDefault="00B356A8" w:rsidP="0025768B">
      <w:pPr>
        <w:rPr>
          <w:rStyle w:val="CharNormal"/>
        </w:rPr>
      </w:pPr>
      <w:r w:rsidRPr="008B7A9E">
        <w:t xml:space="preserve">Ademais, </w:t>
      </w:r>
      <w:r w:rsidRPr="008B7A9E">
        <w:rPr>
          <w:rStyle w:val="Codigo"/>
        </w:rPr>
        <w:t>NetworkNode</w:t>
      </w:r>
      <w:r w:rsidRPr="008B7A9E">
        <w:t xml:space="preserve"> possui a propriedade </w:t>
      </w:r>
      <w:r w:rsidRPr="008B7A9E">
        <w:rPr>
          <w:rStyle w:val="Codigo"/>
        </w:rPr>
        <w:t>hasMeasurementData</w:t>
      </w:r>
      <w:r w:rsidRPr="008B7A9E">
        <w:rPr>
          <w:rStyle w:val="CharNormal"/>
        </w:rPr>
        <w:t xml:space="preserve"> que, como visto no diagrama da estrutura fundamental da ontologia MOMENT</w:t>
      </w:r>
      <w:r w:rsidR="003368E2" w:rsidRPr="008B7A9E">
        <w:rPr>
          <w:rStyle w:val="CharNormal"/>
        </w:rPr>
        <w:t xml:space="preserve"> (Figura </w:t>
      </w:r>
      <w:r w:rsidR="00D210CE">
        <w:rPr>
          <w:rStyle w:val="CharNormal"/>
        </w:rPr>
        <w:t>9</w:t>
      </w:r>
      <w:r w:rsidR="003368E2" w:rsidRPr="008B7A9E">
        <w:rPr>
          <w:rStyle w:val="CharNormal"/>
        </w:rPr>
        <w:t>)</w:t>
      </w:r>
      <w:r w:rsidRPr="008B7A9E">
        <w:rPr>
          <w:rStyle w:val="CharNormal"/>
        </w:rPr>
        <w:t xml:space="preserve">, é uma propriedade que liga </w:t>
      </w:r>
      <w:r w:rsidRPr="008B7A9E">
        <w:rPr>
          <w:rStyle w:val="Codigo"/>
        </w:rPr>
        <w:t>Measurement</w:t>
      </w:r>
      <w:r w:rsidRPr="008B7A9E">
        <w:rPr>
          <w:rStyle w:val="CharNormal"/>
        </w:rPr>
        <w:t xml:space="preserve"> a </w:t>
      </w:r>
      <w:r w:rsidRPr="008B7A9E">
        <w:rPr>
          <w:rStyle w:val="Codigo"/>
        </w:rPr>
        <w:t>MeasurementData</w:t>
      </w:r>
      <w:r w:rsidRPr="008B7A9E">
        <w:rPr>
          <w:rStyle w:val="CharNormal"/>
        </w:rPr>
        <w:t xml:space="preserve">. De fato, na taxonomia da ontologia, </w:t>
      </w:r>
      <w:r w:rsidRPr="008B7A9E">
        <w:rPr>
          <w:rStyle w:val="Codigo"/>
        </w:rPr>
        <w:t>NetworkNode</w:t>
      </w:r>
      <w:r w:rsidRPr="008B7A9E">
        <w:rPr>
          <w:rStyle w:val="CharNormal"/>
        </w:rPr>
        <w:t xml:space="preserve"> é uma subclasse de </w:t>
      </w:r>
      <w:r w:rsidRPr="008B7A9E">
        <w:rPr>
          <w:rStyle w:val="Codigo"/>
        </w:rPr>
        <w:t>Measurement</w:t>
      </w:r>
      <w:r w:rsidRPr="008B7A9E">
        <w:rPr>
          <w:rStyle w:val="CharNormal"/>
        </w:rPr>
        <w:t>. Do senso comum e mesmo do dicionário</w:t>
      </w:r>
      <w:r w:rsidR="00F05135">
        <w:rPr>
          <w:rStyle w:val="FootnoteReference"/>
        </w:rPr>
        <w:footnoteReference w:id="57"/>
      </w:r>
      <w:r w:rsidRPr="008B7A9E">
        <w:rPr>
          <w:rStyle w:val="CharNormal"/>
        </w:rPr>
        <w:t>, uma “medida” é um ato ou processo de medir ou, ainda, uma quantidad</w:t>
      </w:r>
      <w:r w:rsidR="00F05135" w:rsidRPr="008B7A9E">
        <w:rPr>
          <w:rStyle w:val="CharNormal"/>
        </w:rPr>
        <w:t xml:space="preserve">e obtida através desse processo. </w:t>
      </w:r>
      <w:r w:rsidRPr="008B7A9E">
        <w:rPr>
          <w:rStyle w:val="CharNormal"/>
        </w:rPr>
        <w:t xml:space="preserve">No domínio do nosso interesse (o PingER), isso é ainda mais claro: uma medida é </w:t>
      </w:r>
      <w:r w:rsidR="00EB533A" w:rsidRPr="008B7A9E">
        <w:rPr>
          <w:rStyle w:val="CharNormal"/>
        </w:rPr>
        <w:t xml:space="preserve">um valor observado </w:t>
      </w:r>
      <w:r w:rsidRPr="008B7A9E">
        <w:rPr>
          <w:rStyle w:val="CharNormal"/>
        </w:rPr>
        <w:t>obtid</w:t>
      </w:r>
      <w:r w:rsidR="00EB533A" w:rsidRPr="008B7A9E">
        <w:rPr>
          <w:rStyle w:val="CharNormal"/>
        </w:rPr>
        <w:t>o</w:t>
      </w:r>
      <w:r w:rsidRPr="008B7A9E">
        <w:rPr>
          <w:rStyle w:val="CharNormal"/>
        </w:rPr>
        <w:t xml:space="preserve"> através do cruzamento de parâmetros, inc</w:t>
      </w:r>
      <w:r w:rsidR="00EB533A" w:rsidRPr="008B7A9E">
        <w:rPr>
          <w:rStyle w:val="CharNormal"/>
        </w:rPr>
        <w:t>lusive nós de rede. Conclui-se então</w:t>
      </w:r>
      <w:r w:rsidRPr="008B7A9E">
        <w:rPr>
          <w:rStyle w:val="CharNormal"/>
        </w:rPr>
        <w:t xml:space="preserve"> que</w:t>
      </w:r>
      <w:r w:rsidR="00EB533A" w:rsidRPr="008B7A9E">
        <w:rPr>
          <w:rStyle w:val="CharNormal"/>
        </w:rPr>
        <w:t>,</w:t>
      </w:r>
      <w:r w:rsidRPr="008B7A9E">
        <w:rPr>
          <w:rStyle w:val="CharNormal"/>
        </w:rPr>
        <w:t xml:space="preserve"> mesmo genericamente, declarar que um nó de rede (um dispositivo no qual links de rede se interceptam, tipicamente um</w:t>
      </w:r>
      <w:r w:rsidR="00400C41">
        <w:rPr>
          <w:rStyle w:val="CharNormal"/>
        </w:rPr>
        <w:t xml:space="preserve"> roteador, switch ou end point – vide Apêndice A</w:t>
      </w:r>
      <w:r w:rsidRPr="008B7A9E">
        <w:rPr>
          <w:rStyle w:val="CharNormal"/>
        </w:rPr>
        <w:t xml:space="preserve">) é uma medida traz um desvio de semântica. </w:t>
      </w:r>
    </w:p>
    <w:p w:rsidR="00B356A8" w:rsidRPr="008B7A9E" w:rsidRDefault="00B356A8" w:rsidP="0025768B">
      <w:pPr>
        <w:rPr>
          <w:rStyle w:val="CharNormal"/>
        </w:rPr>
      </w:pPr>
      <w:r w:rsidRPr="008B7A9E">
        <w:t xml:space="preserve">Adicionalmente, levou-se em consideração utilizar a subclasse de </w:t>
      </w:r>
      <w:r w:rsidRPr="008B7A9E">
        <w:rPr>
          <w:rStyle w:val="Codigo"/>
        </w:rPr>
        <w:t>Measurement</w:t>
      </w:r>
      <w:r w:rsidRPr="008B7A9E">
        <w:t xml:space="preserve"> nomeada de </w:t>
      </w:r>
      <w:r w:rsidRPr="008B7A9E">
        <w:rPr>
          <w:rStyle w:val="Codigo"/>
        </w:rPr>
        <w:t>Ping</w:t>
      </w:r>
      <w:r w:rsidRPr="008B7A9E">
        <w:rPr>
          <w:rStyle w:val="CharNormal"/>
        </w:rPr>
        <w:t xml:space="preserve"> porque parecia ser semanticamente mais adequada. Porém, ela é uma classe anônima definida por uma lista de restrições </w:t>
      </w:r>
      <w:r w:rsidR="00CB1E65" w:rsidRPr="008B7A9E">
        <w:rPr>
          <w:rStyle w:val="CharNormal"/>
        </w:rPr>
        <w:t xml:space="preserve">(reveja seção 2.2.4) </w:t>
      </w:r>
      <w:r w:rsidRPr="008B7A9E">
        <w:rPr>
          <w:rStyle w:val="CharNormal"/>
        </w:rPr>
        <w:t xml:space="preserve">que uma medida do tipo </w:t>
      </w:r>
      <w:r w:rsidRPr="008B7A9E">
        <w:rPr>
          <w:rStyle w:val="Codigo"/>
        </w:rPr>
        <w:t>Ping</w:t>
      </w:r>
      <w:r w:rsidRPr="008B7A9E">
        <w:rPr>
          <w:rStyle w:val="CharNormal"/>
        </w:rPr>
        <w:t xml:space="preserve"> deve satisfazer (ter um IP fonte, ter um IP destino, ter um tamanho de pacote, etc) e algumas restrições não eram contempladas no domínio do PingER. Por isso</w:t>
      </w:r>
      <w:r w:rsidR="00C069B1">
        <w:rPr>
          <w:rStyle w:val="CharNormal"/>
        </w:rPr>
        <w:t>,</w:t>
      </w:r>
      <w:r w:rsidRPr="008B7A9E">
        <w:rPr>
          <w:rStyle w:val="CharNormal"/>
        </w:rPr>
        <w:t xml:space="preserve"> uma medida do PingER não poderia ser classificada como uma instância da classe </w:t>
      </w:r>
      <w:r w:rsidRPr="008B7A9E">
        <w:rPr>
          <w:rStyle w:val="Codigo"/>
        </w:rPr>
        <w:t>Ping</w:t>
      </w:r>
      <w:r w:rsidRPr="008B7A9E">
        <w:rPr>
          <w:rStyle w:val="CharNormal"/>
        </w:rPr>
        <w:t xml:space="preserve"> e logo optou-se utilizar mesmo a superclasse mais abstrata </w:t>
      </w:r>
      <w:r w:rsidRPr="008B7A9E">
        <w:rPr>
          <w:rStyle w:val="Codigo"/>
        </w:rPr>
        <w:t>Measurement</w:t>
      </w:r>
      <w:r w:rsidRPr="008B7A9E">
        <w:rPr>
          <w:rStyle w:val="CharNormal"/>
        </w:rPr>
        <w:t>.</w:t>
      </w:r>
    </w:p>
    <w:p w:rsidR="00B356A8" w:rsidRDefault="00B356A8" w:rsidP="0025768B">
      <w:pPr>
        <w:rPr>
          <w:rStyle w:val="CharNormal"/>
        </w:rPr>
      </w:pPr>
      <w:r w:rsidRPr="008B7A9E">
        <w:rPr>
          <w:rStyle w:val="CharNormal"/>
        </w:rPr>
        <w:t xml:space="preserve">Finalmente, é notável que a modelagem utilizando a ontologia MOMENT original ficou muito mais complexa do que ela talvez precisaria ser e menos </w:t>
      </w:r>
      <w:ins w:id="558" w:author="Revisor" w:date="2013-12-04T17:45:00Z">
        <w:r w:rsidR="00971C7A">
          <w:rPr>
            <w:rStyle w:val="CharNormal"/>
          </w:rPr>
          <w:t>expressiva</w:t>
        </w:r>
      </w:ins>
      <w:del w:id="559" w:author="Revisor" w:date="2013-12-04T17:45:00Z">
        <w:r w:rsidRPr="008B7A9E" w:rsidDel="00971C7A">
          <w:rPr>
            <w:rStyle w:val="CharNormal"/>
          </w:rPr>
          <w:delText>semântica</w:delText>
        </w:r>
      </w:del>
      <w:r w:rsidRPr="008B7A9E">
        <w:rPr>
          <w:rStyle w:val="CharNormal"/>
        </w:rPr>
        <w:t xml:space="preserve"> do que poderia ser. </w:t>
      </w:r>
      <w:r>
        <w:rPr>
          <w:rStyle w:val="CharNormal"/>
        </w:rPr>
        <w:t>Isso aconteceu devido à característica generalista da ontologia.</w:t>
      </w:r>
    </w:p>
    <w:p w:rsidR="00B356A8" w:rsidRDefault="00B356A8" w:rsidP="001B0A16">
      <w:pPr>
        <w:pStyle w:val="MyListaLetras"/>
        <w:spacing w:before="120" w:after="120"/>
        <w:rPr>
          <w:rStyle w:val="CharNormal"/>
        </w:rPr>
      </w:pPr>
      <w:r>
        <w:rPr>
          <w:rStyle w:val="CharNormal"/>
        </w:rPr>
        <w:t>Completude</w:t>
      </w:r>
    </w:p>
    <w:p w:rsidR="00B356A8" w:rsidRDefault="00B356A8" w:rsidP="00B356A8">
      <w:pPr>
        <w:rPr>
          <w:rStyle w:val="CharNormal"/>
        </w:rPr>
      </w:pPr>
      <w:r>
        <w:rPr>
          <w:rStyle w:val="CharNormal"/>
        </w:rPr>
        <w:lastRenderedPageBreak/>
        <w:t xml:space="preserve">Comparando </w:t>
      </w:r>
      <w:r w:rsidR="00CD7A2A">
        <w:rPr>
          <w:rStyle w:val="CharNormal"/>
        </w:rPr>
        <w:t>à</w:t>
      </w:r>
      <w:r>
        <w:rPr>
          <w:rStyle w:val="CharNormal"/>
        </w:rPr>
        <w:t xml:space="preserve"> modelagem apresentada na </w:t>
      </w:r>
      <w:r w:rsidR="003368E2">
        <w:rPr>
          <w:rStyle w:val="CharNormal"/>
        </w:rPr>
        <w:t>F</w:t>
      </w:r>
      <w:r>
        <w:rPr>
          <w:rStyle w:val="CharNormal"/>
        </w:rPr>
        <w:t xml:space="preserve">igura </w:t>
      </w:r>
      <w:r w:rsidR="00D210CE">
        <w:rPr>
          <w:rStyle w:val="CharNormal"/>
        </w:rPr>
        <w:t>11</w:t>
      </w:r>
      <w:r>
        <w:rPr>
          <w:rStyle w:val="CharNormal"/>
          <w:b/>
          <w:color w:val="FF0000"/>
        </w:rPr>
        <w:t xml:space="preserve"> </w:t>
      </w:r>
      <w:r>
        <w:rPr>
          <w:rStyle w:val="CharNormal"/>
        </w:rPr>
        <w:t>com o primeiro rascunho do modelo c</w:t>
      </w:r>
      <w:r w:rsidR="003368E2">
        <w:rPr>
          <w:rStyle w:val="CharNormal"/>
        </w:rPr>
        <w:t xml:space="preserve">onceitual apresentado na Figura </w:t>
      </w:r>
      <w:r w:rsidR="00D210CE">
        <w:rPr>
          <w:rStyle w:val="CharNormal"/>
        </w:rPr>
        <w:t>8</w:t>
      </w:r>
      <w:r w:rsidR="003368E2">
        <w:rPr>
          <w:rStyle w:val="CharNormal"/>
        </w:rPr>
        <w:t>,</w:t>
      </w:r>
      <w:r>
        <w:rPr>
          <w:b/>
          <w:color w:val="FF0000"/>
        </w:rPr>
        <w:t xml:space="preserve"> </w:t>
      </w:r>
      <w:r>
        <w:rPr>
          <w:rStyle w:val="CharNormal"/>
        </w:rPr>
        <w:t>percebe-se que</w:t>
      </w:r>
      <w:ins w:id="560" w:author="Revisor" w:date="2013-12-04T17:48:00Z">
        <w:r w:rsidR="00971C7A">
          <w:rPr>
            <w:rStyle w:val="CharNormal"/>
          </w:rPr>
          <w:t>,</w:t>
        </w:r>
      </w:ins>
      <w:r>
        <w:rPr>
          <w:rStyle w:val="CharNormal"/>
        </w:rPr>
        <w:t xml:space="preserve"> de fato</w:t>
      </w:r>
      <w:ins w:id="561" w:author="Revisor" w:date="2013-12-04T17:48:00Z">
        <w:r w:rsidR="00971C7A">
          <w:rPr>
            <w:rStyle w:val="CharNormal"/>
          </w:rPr>
          <w:t>,</w:t>
        </w:r>
      </w:ins>
      <w:r>
        <w:rPr>
          <w:rStyle w:val="CharNormal"/>
        </w:rPr>
        <w:t xml:space="preserve"> a ontologia MOMENT é poderosa o suficiente para contemplar mais um subdomínio de medidas e monitoramento de rede; no caso, o domínio do PingER. Os conceitos fundamentais específicos do PingER podem, de fato, ser representados na ontologia. Todavia, ao observar a análise do domínio feita na seção 4.1, percebe-se uma necessidade de representar dados geográficos. Afinal, um nó de rede está localizado em algum lugar físico, isto é, que minimamente tem uma latitude e longitude no planeta. A ontologia MOMENT original previu isso e definiu a classe </w:t>
      </w:r>
      <w:r w:rsidRPr="00F72945">
        <w:rPr>
          <w:rStyle w:val="Codigo"/>
        </w:rPr>
        <w:t>PhysicalLocation</w:t>
      </w:r>
      <w:r>
        <w:rPr>
          <w:rStyle w:val="CharNormal"/>
        </w:rPr>
        <w:t xml:space="preserve"> que possui atributos específicos relacionados à localização do nó no mundo. Contudo, os arquivos OWL</w:t>
      </w:r>
      <w:r w:rsidR="00CB1E65">
        <w:rPr>
          <w:rStyle w:val="FootnoteReference"/>
        </w:rPr>
        <w:footnoteReference w:id="58"/>
      </w:r>
      <w:r>
        <w:t xml:space="preserve"> </w:t>
      </w:r>
      <w:r>
        <w:rPr>
          <w:rStyle w:val="CharNormal"/>
        </w:rPr>
        <w:t xml:space="preserve">não definem uma relação (object property) que permita ligar um </w:t>
      </w:r>
      <w:r w:rsidRPr="00494EA9">
        <w:rPr>
          <w:rStyle w:val="Codigo"/>
        </w:rPr>
        <w:t>Measurement</w:t>
      </w:r>
      <w:r>
        <w:rPr>
          <w:rStyle w:val="CharNormal"/>
        </w:rPr>
        <w:t xml:space="preserve"> a uma </w:t>
      </w:r>
      <w:r w:rsidRPr="00D4021A">
        <w:rPr>
          <w:rStyle w:val="Codigo"/>
        </w:rPr>
        <w:t>PhysicalLocation</w:t>
      </w:r>
      <w:r>
        <w:rPr>
          <w:rStyle w:val="CharNormal"/>
        </w:rPr>
        <w:t xml:space="preserve">, nem mesmo indiretamente, caracterizando uma considerável incompletude para ser utilizada no projeto do PingER. Ou seja, mesmo se a ontologia MOMENT fosse utilizada, ela necessariamente precisaria ser adaptada no mínimo nesse ponto. </w:t>
      </w:r>
      <w:ins w:id="562" w:author="Revisor" w:date="2013-12-04T17:48:00Z">
        <w:r w:rsidR="00971C7A">
          <w:rPr>
            <w:rStyle w:val="CharNormal"/>
          </w:rPr>
          <w:t>Isto</w:t>
        </w:r>
      </w:ins>
      <w:del w:id="563" w:author="Revisor" w:date="2013-12-04T17:48:00Z">
        <w:r w:rsidDel="00971C7A">
          <w:rPr>
            <w:rStyle w:val="CharNormal"/>
          </w:rPr>
          <w:delText>O que</w:delText>
        </w:r>
      </w:del>
      <w:r>
        <w:rPr>
          <w:rStyle w:val="CharNormal"/>
        </w:rPr>
        <w:t>, felizmente nesse caso, não é um grande problema. Tirando esse contratempo pontual, a ontologia foi capaz de modelar todo o subdomínio do PingER.</w:t>
      </w:r>
    </w:p>
    <w:p w:rsidR="00B356A8" w:rsidRDefault="00B356A8" w:rsidP="001B0A16">
      <w:pPr>
        <w:pStyle w:val="MyListaLetras"/>
        <w:spacing w:before="120" w:after="120"/>
        <w:rPr>
          <w:rStyle w:val="CharNormal"/>
        </w:rPr>
      </w:pPr>
      <w:r>
        <w:rPr>
          <w:rStyle w:val="CharNormal"/>
        </w:rPr>
        <w:t>Desempenho nas consultas</w:t>
      </w:r>
    </w:p>
    <w:p w:rsidR="00B356A8" w:rsidRDefault="00B356A8" w:rsidP="00B356A8">
      <w:pPr>
        <w:rPr>
          <w:rStyle w:val="CharNormal"/>
        </w:rPr>
      </w:pPr>
      <w:r>
        <w:rPr>
          <w:rStyle w:val="CharNormal"/>
        </w:rPr>
        <w:t>Como visto na seção 3.2, além da semântica do modelo, é essencial observar a otimização do desempenho e como o computador vai processá-lo. Na seção 3.3, foi mencionado que a quantidade de triplas é um fator relevante para medir desempenho nas tecnologias de web semântica, isto é, deve-se tentar minimizar</w:t>
      </w:r>
      <w:r w:rsidR="00951086">
        <w:rPr>
          <w:rStyle w:val="CharNormal"/>
        </w:rPr>
        <w:t>, quando possível,</w:t>
      </w:r>
      <w:r>
        <w:rPr>
          <w:rStyle w:val="CharNormal"/>
        </w:rPr>
        <w:t xml:space="preserve"> a quantidade de triplas a serem utilizadas. Já pelas conclusões do item (a), percebe-se que instanciar dados em RDF utilizando a ontologia MOMENT possivelmente </w:t>
      </w:r>
      <w:ins w:id="564" w:author="Revisor" w:date="2013-12-04T17:49:00Z">
        <w:r w:rsidR="00971C7A">
          <w:rPr>
            <w:rStyle w:val="CharNormal"/>
          </w:rPr>
          <w:t xml:space="preserve">levaria a um grande número de </w:t>
        </w:r>
      </w:ins>
      <w:del w:id="565" w:author="Revisor" w:date="2013-12-04T17:49:00Z">
        <w:r w:rsidDel="00971C7A">
          <w:rPr>
            <w:rStyle w:val="CharNormal"/>
          </w:rPr>
          <w:delText xml:space="preserve">precisará de muitas </w:delText>
        </w:r>
      </w:del>
      <w:r>
        <w:rPr>
          <w:rStyle w:val="CharNormal"/>
        </w:rPr>
        <w:t xml:space="preserve">triplas, talvez mais do que o </w:t>
      </w:r>
      <w:ins w:id="566" w:author="Revisor" w:date="2013-12-04T17:49:00Z">
        <w:r w:rsidR="00971C7A">
          <w:rPr>
            <w:rStyle w:val="CharNormal"/>
          </w:rPr>
          <w:t>desejado</w:t>
        </w:r>
      </w:ins>
      <w:del w:id="567" w:author="Revisor" w:date="2013-12-04T17:49:00Z">
        <w:r w:rsidDel="00971C7A">
          <w:rPr>
            <w:rStyle w:val="CharNormal"/>
          </w:rPr>
          <w:delText>necessário</w:delText>
        </w:r>
      </w:del>
      <w:r>
        <w:rPr>
          <w:rStyle w:val="CharNormal"/>
        </w:rPr>
        <w:t xml:space="preserve">. </w:t>
      </w:r>
    </w:p>
    <w:p w:rsidR="00B356A8" w:rsidRPr="005133EB" w:rsidRDefault="00B356A8" w:rsidP="00B356A8">
      <w:pPr>
        <w:rPr>
          <w:rStyle w:val="CharNormal"/>
          <w:lang w:val="en-US"/>
        </w:rPr>
      </w:pPr>
      <w:r>
        <w:rPr>
          <w:rStyle w:val="CharNormal"/>
        </w:rPr>
        <w:t xml:space="preserve">No item (a) foi discutido que instâncias de subclasses de </w:t>
      </w:r>
      <w:r w:rsidRPr="009C781D">
        <w:rPr>
          <w:rStyle w:val="Codigo"/>
        </w:rPr>
        <w:t>MeasurementData</w:t>
      </w:r>
      <w:r>
        <w:rPr>
          <w:rStyle w:val="CharNormal"/>
        </w:rPr>
        <w:t xml:space="preserve"> possuem um atributo que definem seu valor. Instâncias de </w:t>
      </w:r>
      <w:r w:rsidRPr="009C781D">
        <w:rPr>
          <w:rStyle w:val="Codigo"/>
        </w:rPr>
        <w:t>Measurement</w:t>
      </w:r>
      <w:r>
        <w:rPr>
          <w:rStyle w:val="CharNormal"/>
        </w:rPr>
        <w:t xml:space="preserve"> não possuem o valor medido (o dado resultado do cruzamento dos parâmetros) diretamente relacionado à instância, mas sim relacionado à instância de uma subclasse de </w:t>
      </w:r>
      <w:r w:rsidRPr="009C781D">
        <w:rPr>
          <w:rStyle w:val="Codigo"/>
        </w:rPr>
        <w:t>MeasurementData</w:t>
      </w:r>
      <w:r>
        <w:rPr>
          <w:rStyle w:val="CharNormal"/>
        </w:rPr>
        <w:t xml:space="preserve">. </w:t>
      </w:r>
      <w:r w:rsidRPr="005133EB">
        <w:rPr>
          <w:rStyle w:val="CharNormal"/>
          <w:lang w:val="en-US"/>
        </w:rPr>
        <w:t>Em triplas:</w:t>
      </w:r>
    </w:p>
    <w:p w:rsidR="00B356A8" w:rsidRPr="0070142F" w:rsidRDefault="00B356A8" w:rsidP="00B356A8">
      <w:pPr>
        <w:rPr>
          <w:rStyle w:val="Codigo"/>
          <w:lang w:val="en-US"/>
        </w:rPr>
      </w:pPr>
      <w:r w:rsidRPr="0070142F">
        <w:rPr>
          <w:rStyle w:val="Codigo"/>
          <w:lang w:val="en-US"/>
        </w:rPr>
        <w:t>(measurement1, hasMeasurementData, packetlossmeasurement1</w:t>
      </w:r>
      <w:proofErr w:type="gramStart"/>
      <w:r w:rsidRPr="0070142F">
        <w:rPr>
          <w:rStyle w:val="Codigo"/>
          <w:lang w:val="en-US"/>
        </w:rPr>
        <w:t>) .</w:t>
      </w:r>
      <w:proofErr w:type="gramEnd"/>
    </w:p>
    <w:p w:rsidR="00B356A8" w:rsidRPr="0070142F" w:rsidRDefault="00B356A8" w:rsidP="00B356A8">
      <w:pPr>
        <w:rPr>
          <w:rStyle w:val="Codigo"/>
          <w:lang w:val="en-US"/>
        </w:rPr>
      </w:pPr>
      <w:r w:rsidRPr="0070142F">
        <w:rPr>
          <w:rStyle w:val="Codigo"/>
          <w:lang w:val="en-US"/>
        </w:rPr>
        <w:t>(packetlossmeasurement1, PacketLossMeasurementValue, valor numerico)</w:t>
      </w:r>
    </w:p>
    <w:p w:rsidR="00B356A8" w:rsidRDefault="00B356A8" w:rsidP="00B356A8">
      <w:pPr>
        <w:rPr>
          <w:rStyle w:val="CharNormal"/>
        </w:rPr>
      </w:pPr>
      <w:r w:rsidRPr="006A4692">
        <w:rPr>
          <w:rStyle w:val="CharNormal"/>
          <w:lang w:val="en-US"/>
          <w:rPrChange w:id="568" w:author="Revisor" w:date="2014-03-24T07:07:00Z">
            <w:rPr>
              <w:rStyle w:val="CharNormal"/>
            </w:rPr>
          </w:rPrChange>
        </w:rPr>
        <w:t xml:space="preserve">Onde </w:t>
      </w:r>
      <w:r w:rsidRPr="006A4692">
        <w:rPr>
          <w:rStyle w:val="Codigo"/>
          <w:lang w:val="en-US"/>
          <w:rPrChange w:id="569" w:author="Revisor" w:date="2014-03-24T07:07:00Z">
            <w:rPr>
              <w:rStyle w:val="Codigo"/>
            </w:rPr>
          </w:rPrChange>
        </w:rPr>
        <w:t>measurement1</w:t>
      </w:r>
      <w:r w:rsidRPr="006A4692">
        <w:rPr>
          <w:rStyle w:val="CharNormal"/>
          <w:lang w:val="en-US"/>
          <w:rPrChange w:id="570" w:author="Revisor" w:date="2014-03-24T07:07:00Z">
            <w:rPr>
              <w:rStyle w:val="CharNormal"/>
            </w:rPr>
          </w:rPrChange>
        </w:rPr>
        <w:t xml:space="preserve"> e </w:t>
      </w:r>
      <w:r w:rsidRPr="006A4692">
        <w:rPr>
          <w:rStyle w:val="Codigo"/>
          <w:lang w:val="en-US"/>
          <w:rPrChange w:id="571" w:author="Revisor" w:date="2014-03-24T07:07:00Z">
            <w:rPr>
              <w:rStyle w:val="Codigo"/>
            </w:rPr>
          </w:rPrChange>
        </w:rPr>
        <w:t>packetlossmeasurement1</w:t>
      </w:r>
      <w:r w:rsidRPr="006A4692">
        <w:rPr>
          <w:rStyle w:val="CharNormal"/>
          <w:lang w:val="en-US"/>
          <w:rPrChange w:id="572" w:author="Revisor" w:date="2014-03-24T07:07:00Z">
            <w:rPr>
              <w:rStyle w:val="CharNormal"/>
            </w:rPr>
          </w:rPrChange>
        </w:rPr>
        <w:t xml:space="preserve"> são instâncias. </w:t>
      </w:r>
      <w:r w:rsidRPr="005133EB">
        <w:rPr>
          <w:rStyle w:val="CharNormal"/>
        </w:rPr>
        <w:t>Em</w:t>
      </w:r>
      <w:r>
        <w:rPr>
          <w:rStyle w:val="CharNormal"/>
        </w:rPr>
        <w:t xml:space="preserve"> números, para cada medida no PingER, serão necessárias 2 triplas somente para descrever o valor. Relembrando, da seção 4.1, que cada medida do PingER considerada no projeto se dá </w:t>
      </w:r>
      <w:r>
        <w:rPr>
          <w:rStyle w:val="CharNormal"/>
        </w:rPr>
        <w:lastRenderedPageBreak/>
        <w:t xml:space="preserve">minimamente em relação a um par de nó monitor e monitorado (cerca de 8200 pares), que ocorreram nos últimos 60 dias e que mediram uma determinada métrica (11 são consideradas). Fazendo uma conta rápida, chegamos facilmente a um número superior a 5 milhões de medidas. Se forem necessárias 2 triplas para descrever cada valor observado na medida, teremos no mínimo 10 milhões de triplas. Uma sugestão de melhoria seria ligar o data property do valor observado diretamente </w:t>
      </w:r>
      <w:r w:rsidR="00666BF7">
        <w:rPr>
          <w:rStyle w:val="CharNormal"/>
        </w:rPr>
        <w:t>à</w:t>
      </w:r>
      <w:r>
        <w:rPr>
          <w:rStyle w:val="CharNormal"/>
        </w:rPr>
        <w:t xml:space="preserve"> instância da medida. Todavia, isso rompe toda a estrutura fundamental da ontologia MOMENT vista na </w:t>
      </w:r>
      <w:r w:rsidR="00022568">
        <w:rPr>
          <w:rStyle w:val="CharNormal"/>
        </w:rPr>
        <w:t xml:space="preserve">Figura </w:t>
      </w:r>
      <w:r w:rsidR="00D210CE">
        <w:rPr>
          <w:rStyle w:val="CharNormal"/>
        </w:rPr>
        <w:t>9</w:t>
      </w:r>
      <w:r>
        <w:rPr>
          <w:rStyle w:val="CharNormal"/>
        </w:rPr>
        <w:t xml:space="preserve"> porque o valor observado na medida deve ficar em </w:t>
      </w:r>
      <w:r w:rsidRPr="003D4FEE">
        <w:rPr>
          <w:rStyle w:val="Codigo"/>
        </w:rPr>
        <w:t>MeasurementData</w:t>
      </w:r>
      <w:r>
        <w:rPr>
          <w:rStyle w:val="CharNormal"/>
        </w:rPr>
        <w:t xml:space="preserve"> e não em </w:t>
      </w:r>
      <w:r w:rsidRPr="003D4FEE">
        <w:rPr>
          <w:rStyle w:val="Codigo"/>
        </w:rPr>
        <w:t>Measurement</w:t>
      </w:r>
      <w:r>
        <w:rPr>
          <w:rStyle w:val="CharNormal"/>
        </w:rPr>
        <w:t>. Isso é um problema considerado grave.</w:t>
      </w:r>
    </w:p>
    <w:p w:rsidR="00B356A8" w:rsidRDefault="00B356A8" w:rsidP="00B356A8">
      <w:pPr>
        <w:rPr>
          <w:rStyle w:val="CharNormal"/>
        </w:rPr>
      </w:pPr>
      <w:r>
        <w:rPr>
          <w:rStyle w:val="CharNormal"/>
        </w:rPr>
        <w:t xml:space="preserve">Outro caso análogo são as subclasses de </w:t>
      </w:r>
      <w:r w:rsidRPr="003D4FEE">
        <w:rPr>
          <w:rStyle w:val="Codigo"/>
        </w:rPr>
        <w:t>NodeInformation</w:t>
      </w:r>
      <w:r>
        <w:rPr>
          <w:rStyle w:val="CharNormal"/>
        </w:rPr>
        <w:t xml:space="preserve">. A </w:t>
      </w:r>
      <w:ins w:id="573" w:author="Revisor" w:date="2013-12-04T17:49:00Z">
        <w:r w:rsidR="00971C7A">
          <w:rPr>
            <w:rStyle w:val="CharNormal"/>
          </w:rPr>
          <w:t>repres</w:t>
        </w:r>
      </w:ins>
      <w:ins w:id="574" w:author="Revisor" w:date="2013-12-04T17:50:00Z">
        <w:r w:rsidR="00971C7A">
          <w:rPr>
            <w:rStyle w:val="CharNormal"/>
          </w:rPr>
          <w:t>e</w:t>
        </w:r>
      </w:ins>
      <w:ins w:id="575" w:author="Revisor" w:date="2013-12-04T17:49:00Z">
        <w:r w:rsidR="00971C7A">
          <w:rPr>
            <w:rStyle w:val="CharNormal"/>
          </w:rPr>
          <w:t>nta</w:t>
        </w:r>
      </w:ins>
      <w:ins w:id="576" w:author="Revisor" w:date="2013-12-04T17:50:00Z">
        <w:r w:rsidR="00971C7A">
          <w:rPr>
            <w:rStyle w:val="CharNormal"/>
          </w:rPr>
          <w:t>ção</w:t>
        </w:r>
      </w:ins>
      <w:del w:id="577" w:author="Revisor" w:date="2013-12-04T17:49:00Z">
        <w:r w:rsidDel="00971C7A">
          <w:rPr>
            <w:rStyle w:val="CharNormal"/>
          </w:rPr>
          <w:delText>figura</w:delText>
        </w:r>
      </w:del>
      <w:r>
        <w:rPr>
          <w:rStyle w:val="CharNormal"/>
        </w:rPr>
        <w:t xml:space="preserve"> da ontologia MOMENT</w:t>
      </w:r>
      <w:r w:rsidR="00022568">
        <w:rPr>
          <w:rStyle w:val="CharNormal"/>
        </w:rPr>
        <w:t xml:space="preserve"> (Figura </w:t>
      </w:r>
      <w:r w:rsidR="00AD0572">
        <w:rPr>
          <w:rStyle w:val="CharNormal"/>
        </w:rPr>
        <w:t>1</w:t>
      </w:r>
      <w:r w:rsidR="00D210CE">
        <w:rPr>
          <w:rStyle w:val="CharNormal"/>
        </w:rPr>
        <w:t>1</w:t>
      </w:r>
      <w:r w:rsidR="00022568">
        <w:rPr>
          <w:rStyle w:val="CharNormal"/>
        </w:rPr>
        <w:t>)</w:t>
      </w:r>
      <w:r>
        <w:rPr>
          <w:rStyle w:val="CharNormal"/>
        </w:rPr>
        <w:t xml:space="preserve"> mostra que uma instância de </w:t>
      </w:r>
      <w:r w:rsidRPr="003D4FEE">
        <w:rPr>
          <w:rStyle w:val="Codigo"/>
        </w:rPr>
        <w:t>NetworkNode</w:t>
      </w:r>
      <w:r>
        <w:rPr>
          <w:rStyle w:val="CharNormal"/>
        </w:rPr>
        <w:t xml:space="preserve"> se liga a instâncias de subclasses de </w:t>
      </w:r>
      <w:r w:rsidRPr="00022568">
        <w:rPr>
          <w:rStyle w:val="Codigo"/>
        </w:rPr>
        <w:t>NodeInformation</w:t>
      </w:r>
      <w:r>
        <w:rPr>
          <w:rStyle w:val="CharNormal"/>
        </w:rPr>
        <w:t>, as quais se ligam ao seu data property para descrever seu valor. Em triplas:</w:t>
      </w:r>
    </w:p>
    <w:p w:rsidR="00B356A8" w:rsidRPr="001F78B2" w:rsidRDefault="00B356A8" w:rsidP="00B356A8">
      <w:pPr>
        <w:rPr>
          <w:rStyle w:val="Codigo"/>
        </w:rPr>
      </w:pPr>
      <w:r w:rsidRPr="001F78B2">
        <w:rPr>
          <w:rStyle w:val="Codigo"/>
        </w:rPr>
        <w:t>(networknode1, hasMeasurementData, nodeip</w:t>
      </w:r>
      <w:r>
        <w:rPr>
          <w:rStyle w:val="Codigo"/>
        </w:rPr>
        <w:t>1</w:t>
      </w:r>
      <w:r w:rsidRPr="001F78B2">
        <w:rPr>
          <w:rStyle w:val="Codigo"/>
        </w:rPr>
        <w:t>)</w:t>
      </w:r>
    </w:p>
    <w:p w:rsidR="00B356A8" w:rsidRDefault="00B356A8" w:rsidP="00B356A8">
      <w:pPr>
        <w:rPr>
          <w:rStyle w:val="Codigo"/>
        </w:rPr>
      </w:pPr>
      <w:r w:rsidRPr="001F78B2">
        <w:rPr>
          <w:rStyle w:val="Codigo"/>
        </w:rPr>
        <w:t>(nodeip</w:t>
      </w:r>
      <w:r>
        <w:rPr>
          <w:rStyle w:val="Codigo"/>
        </w:rPr>
        <w:t>1</w:t>
      </w:r>
      <w:r w:rsidRPr="001F78B2">
        <w:rPr>
          <w:rStyle w:val="Codigo"/>
        </w:rPr>
        <w:t xml:space="preserve">, hasNodeIPValue, </w:t>
      </w:r>
      <w:r>
        <w:rPr>
          <w:rStyle w:val="Codigo"/>
        </w:rPr>
        <w:t>a</w:t>
      </w:r>
      <w:r w:rsidRPr="001F78B2">
        <w:rPr>
          <w:rStyle w:val="Codigo"/>
        </w:rPr>
        <w:t xml:space="preserve"> string que contém a informação do IP do nó)</w:t>
      </w:r>
    </w:p>
    <w:p w:rsidR="00B356A8" w:rsidRPr="001F78B2" w:rsidRDefault="00B356A8" w:rsidP="00B356A8">
      <w:pPr>
        <w:rPr>
          <w:rStyle w:val="CharNormal"/>
        </w:rPr>
      </w:pPr>
      <w:r w:rsidRPr="001F78B2">
        <w:rPr>
          <w:rStyle w:val="CharNormal"/>
        </w:rPr>
        <w:t xml:space="preserve">Seria intuitivamente melhor (no mínimo em termos de menor quantidade de triplas) se uma instância de </w:t>
      </w:r>
      <w:r w:rsidRPr="001F78B2">
        <w:rPr>
          <w:rStyle w:val="Codigo"/>
        </w:rPr>
        <w:t>NetworkNode</w:t>
      </w:r>
      <w:r w:rsidRPr="001F78B2">
        <w:rPr>
          <w:rStyle w:val="CharNormal"/>
        </w:rPr>
        <w:t xml:space="preserve"> se ligasse diretamente a uma informação específica através de uma relação (data property) específica, por exemplo:</w:t>
      </w:r>
    </w:p>
    <w:p w:rsidR="00B356A8" w:rsidRDefault="00B356A8" w:rsidP="00B356A8">
      <w:pPr>
        <w:rPr>
          <w:rStyle w:val="Codigo"/>
        </w:rPr>
      </w:pPr>
      <w:r>
        <w:rPr>
          <w:rStyle w:val="Codigo"/>
        </w:rPr>
        <w:t>(networknode1, hasNodeIP, a</w:t>
      </w:r>
      <w:r w:rsidRPr="001F78B2">
        <w:rPr>
          <w:rStyle w:val="Codigo"/>
        </w:rPr>
        <w:t xml:space="preserve"> string que contém a informação do IP do nó</w:t>
      </w:r>
      <w:r>
        <w:rPr>
          <w:rStyle w:val="Codigo"/>
        </w:rPr>
        <w:t>)</w:t>
      </w:r>
    </w:p>
    <w:p w:rsidR="00B356A8" w:rsidRDefault="00B356A8" w:rsidP="00B356A8">
      <w:pPr>
        <w:rPr>
          <w:rStyle w:val="CharNormal"/>
        </w:rPr>
      </w:pPr>
      <w:r>
        <w:rPr>
          <w:rStyle w:val="CharNormal"/>
        </w:rPr>
        <w:t xml:space="preserve">Ainda nesse caso do </w:t>
      </w:r>
      <w:r w:rsidRPr="00421610">
        <w:rPr>
          <w:rStyle w:val="Codigo"/>
        </w:rPr>
        <w:t>NodeInformation</w:t>
      </w:r>
      <w:r>
        <w:rPr>
          <w:rStyle w:val="CharNormal"/>
        </w:rPr>
        <w:t xml:space="preserve">, existe um outro problema ainda pior, </w:t>
      </w:r>
      <w:ins w:id="578" w:author="Revisor" w:date="2013-12-04T17:50:00Z">
        <w:r w:rsidR="00971C7A">
          <w:rPr>
            <w:rStyle w:val="CharNormal"/>
          </w:rPr>
          <w:t>não</w:t>
        </w:r>
      </w:ins>
      <w:del w:id="579" w:author="Revisor" w:date="2013-12-04T17:50:00Z">
        <w:r w:rsidDel="00971C7A">
          <w:rPr>
            <w:rStyle w:val="CharNormal"/>
          </w:rPr>
          <w:delText>já nem</w:delText>
        </w:r>
      </w:del>
      <w:r>
        <w:rPr>
          <w:rStyle w:val="CharNormal"/>
        </w:rPr>
        <w:t xml:space="preserve"> diretamente relacionado ao número de triplas. A consulta SPARQL para recuperar a informação do nome do nó (</w:t>
      </w:r>
      <w:r w:rsidRPr="003D4FEE">
        <w:rPr>
          <w:rStyle w:val="Codigo"/>
        </w:rPr>
        <w:t>NodeName</w:t>
      </w:r>
      <w:r>
        <w:rPr>
          <w:rStyle w:val="CharNormal"/>
        </w:rPr>
        <w:t xml:space="preserve">) de uma instância de </w:t>
      </w:r>
      <w:r w:rsidRPr="00421610">
        <w:rPr>
          <w:rStyle w:val="Codigo"/>
        </w:rPr>
        <w:t>NetworkNode</w:t>
      </w:r>
      <w:r>
        <w:rPr>
          <w:rStyle w:val="CharNormal"/>
        </w:rPr>
        <w:t xml:space="preserve"> que seja fonte de uma medida (operação </w:t>
      </w:r>
      <w:r w:rsidR="00502811">
        <w:rPr>
          <w:rStyle w:val="CharNormal"/>
        </w:rPr>
        <w:t>bem</w:t>
      </w:r>
      <w:r>
        <w:rPr>
          <w:rStyle w:val="CharNormal"/>
        </w:rPr>
        <w:t xml:space="preserve"> comum para o domínio) fica muito mais complexa – não só para entender e escrevê-la, mas também para o processador de consultas executá-la – devido às restrições impostas pela modelagem original. Visualmente, na</w:t>
      </w:r>
      <w:r w:rsidR="00022568">
        <w:rPr>
          <w:rStyle w:val="CharNormal"/>
        </w:rPr>
        <w:t xml:space="preserve"> Figura </w:t>
      </w:r>
      <w:r w:rsidR="00AD0572">
        <w:rPr>
          <w:rStyle w:val="CharNormal"/>
        </w:rPr>
        <w:t>1</w:t>
      </w:r>
      <w:r w:rsidR="00D210CE">
        <w:rPr>
          <w:rStyle w:val="CharNormal"/>
        </w:rPr>
        <w:t>1</w:t>
      </w:r>
      <w:r w:rsidR="00022568">
        <w:rPr>
          <w:rStyle w:val="CharNormal"/>
        </w:rPr>
        <w:t xml:space="preserve">, </w:t>
      </w:r>
      <w:r>
        <w:rPr>
          <w:rStyle w:val="CharNormal"/>
        </w:rPr>
        <w:t xml:space="preserve">vindo a partir do </w:t>
      </w:r>
      <w:r w:rsidRPr="008A117C">
        <w:rPr>
          <w:rStyle w:val="Codigo"/>
        </w:rPr>
        <w:t>Measurement</w:t>
      </w:r>
      <w:r>
        <w:rPr>
          <w:rStyle w:val="CharNormal"/>
        </w:rPr>
        <w:t xml:space="preserve"> e descendo no grafo, é possível acessar o IP do nó fonte. Daí, para recuperar outra informação do nó (ex., </w:t>
      </w:r>
      <w:r w:rsidRPr="008A117C">
        <w:rPr>
          <w:rStyle w:val="Codigo"/>
        </w:rPr>
        <w:t>NodeName</w:t>
      </w:r>
      <w:r>
        <w:rPr>
          <w:rStyle w:val="CharNormal"/>
        </w:rPr>
        <w:t xml:space="preserve">) a partir do IP dele, é preciso </w:t>
      </w:r>
      <w:ins w:id="580" w:author="Revisor" w:date="2013-12-04T17:50:00Z">
        <w:r w:rsidR="00971C7A">
          <w:rPr>
            <w:rStyle w:val="CharNormal"/>
          </w:rPr>
          <w:t>ainda navegar no grafo</w:t>
        </w:r>
      </w:ins>
      <w:del w:id="581" w:author="Revisor" w:date="2013-12-04T17:50:00Z">
        <w:r w:rsidDel="00971C7A">
          <w:rPr>
            <w:rStyle w:val="CharNormal"/>
          </w:rPr>
          <w:delText>ir mais em baixo ainda no grafo</w:delText>
        </w:r>
      </w:del>
      <w:r>
        <w:rPr>
          <w:rStyle w:val="CharNormal"/>
        </w:rPr>
        <w:t xml:space="preserve"> para depois </w:t>
      </w:r>
      <w:del w:id="582" w:author="Revisor" w:date="2013-12-04T17:51:00Z">
        <w:r w:rsidDel="00971C7A">
          <w:rPr>
            <w:rStyle w:val="CharNormal"/>
          </w:rPr>
          <w:delText xml:space="preserve">subir e </w:delText>
        </w:r>
      </w:del>
      <w:r>
        <w:rPr>
          <w:rStyle w:val="CharNormal"/>
        </w:rPr>
        <w:t xml:space="preserve">acessar o </w:t>
      </w:r>
      <w:r w:rsidRPr="008A117C">
        <w:rPr>
          <w:rStyle w:val="Codigo"/>
        </w:rPr>
        <w:t>NetworkNode</w:t>
      </w:r>
      <w:r>
        <w:rPr>
          <w:rStyle w:val="CharNormal"/>
        </w:rPr>
        <w:t xml:space="preserve"> que contém o </w:t>
      </w:r>
      <w:r w:rsidRPr="008A117C">
        <w:rPr>
          <w:rStyle w:val="Codigo"/>
        </w:rPr>
        <w:t>NodeIP</w:t>
      </w:r>
      <w:r>
        <w:rPr>
          <w:rStyle w:val="CharNormal"/>
        </w:rPr>
        <w:t xml:space="preserve"> igual ao </w:t>
      </w:r>
      <w:r w:rsidRPr="008A117C">
        <w:rPr>
          <w:rStyle w:val="Codigo"/>
        </w:rPr>
        <w:t>SourceIP</w:t>
      </w:r>
      <w:r>
        <w:rPr>
          <w:rStyle w:val="CharNormal"/>
        </w:rPr>
        <w:t xml:space="preserve"> relacionado à medida. Esse trecho da consulta SPARQL ficaria (abstraindo os prefixos) desta forma:</w:t>
      </w:r>
    </w:p>
    <w:p w:rsidR="00B356A8" w:rsidRPr="008A117C" w:rsidRDefault="00B356A8" w:rsidP="00B356A8">
      <w:pPr>
        <w:rPr>
          <w:rStyle w:val="Codigo"/>
          <w:lang w:val="en-US"/>
        </w:rPr>
      </w:pPr>
      <w:proofErr w:type="gramStart"/>
      <w:r w:rsidRPr="008A117C">
        <w:rPr>
          <w:rStyle w:val="Codigo"/>
          <w:lang w:val="en-US"/>
        </w:rPr>
        <w:t>?Measurement</w:t>
      </w:r>
      <w:proofErr w:type="gramEnd"/>
      <w:r w:rsidRPr="008A117C">
        <w:rPr>
          <w:rStyle w:val="Codigo"/>
          <w:lang w:val="en-US"/>
        </w:rPr>
        <w:t xml:space="preserve"> :hasMeasurementData ?SourceIP .</w:t>
      </w:r>
    </w:p>
    <w:p w:rsidR="00B356A8" w:rsidRPr="0070142F" w:rsidRDefault="00B356A8" w:rsidP="00B356A8">
      <w:pPr>
        <w:rPr>
          <w:rStyle w:val="Codigo"/>
        </w:rPr>
      </w:pPr>
      <w:proofErr w:type="gramStart"/>
      <w:r w:rsidRPr="008A117C">
        <w:rPr>
          <w:rStyle w:val="Codigo"/>
          <w:lang w:val="en-US"/>
        </w:rPr>
        <w:t>?SourceIP</w:t>
      </w:r>
      <w:proofErr w:type="gramEnd"/>
      <w:r w:rsidRPr="008A117C">
        <w:rPr>
          <w:rStyle w:val="Codigo"/>
          <w:lang w:val="en-US"/>
        </w:rPr>
        <w:t xml:space="preserve"> </w:t>
      </w:r>
      <w:r>
        <w:rPr>
          <w:rStyle w:val="Codigo"/>
          <w:lang w:val="en-US"/>
        </w:rPr>
        <w:t>:</w:t>
      </w:r>
      <w:r w:rsidRPr="008A117C">
        <w:rPr>
          <w:rStyle w:val="Codigo"/>
          <w:lang w:val="en-US"/>
        </w:rPr>
        <w:t xml:space="preserve">SourceIPValue ?SourceIPValue . </w:t>
      </w:r>
      <w:r w:rsidRPr="0070142F">
        <w:rPr>
          <w:rStyle w:val="Codigo"/>
        </w:rPr>
        <w:t>#string do IP do nó fonte</w:t>
      </w:r>
    </w:p>
    <w:p w:rsidR="00B356A8" w:rsidRPr="003D4FEE" w:rsidRDefault="00B356A8" w:rsidP="00B356A8">
      <w:pPr>
        <w:rPr>
          <w:rStyle w:val="Codigo"/>
          <w:lang w:val="en-US"/>
        </w:rPr>
      </w:pPr>
      <w:proofErr w:type="gramStart"/>
      <w:r w:rsidRPr="003D4FEE">
        <w:rPr>
          <w:rStyle w:val="Codigo"/>
          <w:lang w:val="en-US"/>
        </w:rPr>
        <w:t>?NetworkNode</w:t>
      </w:r>
      <w:proofErr w:type="gramEnd"/>
      <w:r w:rsidRPr="0070142F">
        <w:rPr>
          <w:rStyle w:val="Codigo"/>
          <w:lang w:val="en-US"/>
        </w:rPr>
        <w:t xml:space="preserve"> </w:t>
      </w:r>
      <w:r w:rsidR="00502811">
        <w:rPr>
          <w:rStyle w:val="Codigo"/>
          <w:lang w:val="en-US"/>
        </w:rPr>
        <w:t>:</w:t>
      </w:r>
      <w:r w:rsidRPr="003D4FEE">
        <w:rPr>
          <w:rStyle w:val="Codigo"/>
          <w:lang w:val="en-US"/>
        </w:rPr>
        <w:t xml:space="preserve">hasMeasurementData ?NodeIP . </w:t>
      </w:r>
    </w:p>
    <w:p w:rsidR="00B356A8" w:rsidRPr="008A117C" w:rsidRDefault="00B356A8" w:rsidP="00B356A8">
      <w:pPr>
        <w:rPr>
          <w:rStyle w:val="Codigo"/>
        </w:rPr>
      </w:pPr>
      <w:proofErr w:type="gramStart"/>
      <w:r w:rsidRPr="0070142F">
        <w:rPr>
          <w:rStyle w:val="Codigo"/>
          <w:lang w:val="en-US"/>
        </w:rPr>
        <w:lastRenderedPageBreak/>
        <w:t>?NodeIP</w:t>
      </w:r>
      <w:proofErr w:type="gramEnd"/>
      <w:r w:rsidRPr="0070142F">
        <w:rPr>
          <w:rStyle w:val="Codigo"/>
          <w:lang w:val="en-US"/>
        </w:rPr>
        <w:t xml:space="preserve"> :NodeIPValue ?SourceIPValue . </w:t>
      </w:r>
      <w:r w:rsidRPr="008A117C">
        <w:rPr>
          <w:rStyle w:val="Codigo"/>
        </w:rPr>
        <w:t>#</w:t>
      </w:r>
      <w:r>
        <w:rPr>
          <w:rStyle w:val="Codigo"/>
        </w:rPr>
        <w:t>filtra pelo IP do nó fonte</w:t>
      </w:r>
    </w:p>
    <w:p w:rsidR="00B356A8" w:rsidRDefault="00B356A8" w:rsidP="00B356A8">
      <w:pPr>
        <w:rPr>
          <w:rStyle w:val="Codigo"/>
        </w:rPr>
      </w:pPr>
      <w:r w:rsidRPr="003D4FEE">
        <w:rPr>
          <w:rStyle w:val="Codigo"/>
        </w:rPr>
        <w:t xml:space="preserve">?NodeIP </w:t>
      </w:r>
      <w:r w:rsidR="00502811">
        <w:rPr>
          <w:rStyle w:val="Codigo"/>
        </w:rPr>
        <w:t>:</w:t>
      </w:r>
      <w:r>
        <w:rPr>
          <w:rStyle w:val="Codigo"/>
        </w:rPr>
        <w:t>hasMeasurementData ?NodeName .</w:t>
      </w:r>
    </w:p>
    <w:p w:rsidR="00B356A8" w:rsidRPr="008A117C" w:rsidRDefault="00B356A8" w:rsidP="00B356A8">
      <w:pPr>
        <w:rPr>
          <w:rStyle w:val="Codigo"/>
        </w:rPr>
      </w:pPr>
      <w:r>
        <w:rPr>
          <w:rStyle w:val="Codigo"/>
        </w:rPr>
        <w:t>?NodeName :NodeNameValue ?NodeName .</w:t>
      </w:r>
    </w:p>
    <w:p w:rsidR="00B356A8" w:rsidRDefault="00B356A8" w:rsidP="00B356A8">
      <w:pPr>
        <w:rPr>
          <w:rStyle w:val="CharNormal"/>
        </w:rPr>
      </w:pPr>
      <w:r>
        <w:rPr>
          <w:rStyle w:val="CharNormal"/>
        </w:rPr>
        <w:t>Por esse motivo também, s</w:t>
      </w:r>
      <w:r w:rsidRPr="008A117C">
        <w:rPr>
          <w:rStyle w:val="CharNormal"/>
        </w:rPr>
        <w:t xml:space="preserve">eria muito mais simples se um </w:t>
      </w:r>
      <w:r w:rsidRPr="00FF22A5">
        <w:rPr>
          <w:rStyle w:val="Codigo"/>
        </w:rPr>
        <w:t>NetworkNode</w:t>
      </w:r>
      <w:r w:rsidRPr="008A117C">
        <w:rPr>
          <w:rStyle w:val="CharNormal"/>
        </w:rPr>
        <w:t xml:space="preserve"> se ligasse </w:t>
      </w:r>
      <w:r>
        <w:rPr>
          <w:rStyle w:val="CharNormal"/>
        </w:rPr>
        <w:t xml:space="preserve">diretamente às suas informações. Contudo, isso também infringiria a estrutura fundamental da ontologia já que, como visto anteriormente, </w:t>
      </w:r>
      <w:r w:rsidRPr="008A117C">
        <w:rPr>
          <w:rStyle w:val="Codigo"/>
        </w:rPr>
        <w:t>NetworkNode</w:t>
      </w:r>
      <w:r>
        <w:rPr>
          <w:rStyle w:val="CharNormal"/>
        </w:rPr>
        <w:t xml:space="preserve"> é definido como uma subclasse de </w:t>
      </w:r>
      <w:r w:rsidRPr="008A117C">
        <w:rPr>
          <w:rStyle w:val="Codigo"/>
        </w:rPr>
        <w:t>Measurement</w:t>
      </w:r>
      <w:r>
        <w:rPr>
          <w:rStyle w:val="CharNormal"/>
        </w:rPr>
        <w:t xml:space="preserve"> </w:t>
      </w:r>
      <w:ins w:id="583" w:author="Revisor" w:date="2013-12-04T17:51:00Z">
        <w:r w:rsidR="00971C7A">
          <w:rPr>
            <w:rStyle w:val="CharNormal"/>
          </w:rPr>
          <w:t xml:space="preserve">e </w:t>
        </w:r>
      </w:ins>
      <w:r>
        <w:rPr>
          <w:rStyle w:val="CharNormal"/>
        </w:rPr>
        <w:t>logo não pode ter dados da medida (</w:t>
      </w:r>
      <w:r w:rsidRPr="00F20601">
        <w:rPr>
          <w:rStyle w:val="Codigo"/>
        </w:rPr>
        <w:t>NodeInformation</w:t>
      </w:r>
      <w:r>
        <w:rPr>
          <w:rStyle w:val="CharNormal"/>
        </w:rPr>
        <w:t xml:space="preserve"> é subclasse de </w:t>
      </w:r>
      <w:r w:rsidRPr="00F20601">
        <w:rPr>
          <w:rStyle w:val="Codigo"/>
        </w:rPr>
        <w:t>MeasurementData</w:t>
      </w:r>
      <w:r>
        <w:rPr>
          <w:rStyle w:val="CharNormal"/>
        </w:rPr>
        <w:t>) diretamente associados.</w:t>
      </w:r>
    </w:p>
    <w:p w:rsidR="00B356A8" w:rsidRDefault="00B356A8" w:rsidP="00B356A8">
      <w:pPr>
        <w:rPr>
          <w:rStyle w:val="CharNormal"/>
        </w:rPr>
      </w:pPr>
      <w:r>
        <w:rPr>
          <w:rStyle w:val="CharNormal"/>
        </w:rPr>
        <w:t>Novamente, o problema do desempenho ocorreu devido à característica generalista da ontologia e, especialmente nes</w:t>
      </w:r>
      <w:r w:rsidR="00666BF7">
        <w:rPr>
          <w:rStyle w:val="CharNormal"/>
        </w:rPr>
        <w:t>s</w:t>
      </w:r>
      <w:r>
        <w:rPr>
          <w:rStyle w:val="CharNormal"/>
        </w:rPr>
        <w:t xml:space="preserve">e caso, devido à restrição fundamental de que um </w:t>
      </w:r>
      <w:r w:rsidRPr="00E62C42">
        <w:rPr>
          <w:rStyle w:val="Codigo"/>
        </w:rPr>
        <w:t>Measurement</w:t>
      </w:r>
      <w:r>
        <w:rPr>
          <w:rStyle w:val="CharNormal"/>
        </w:rPr>
        <w:t xml:space="preserve"> não pode ter dados de medida diretamente associados. Como a principal operação do projeto será consultas SPARQL sobre a base, é essencial tentar otimizar o desempenho das </w:t>
      </w:r>
      <w:del w:id="584" w:author="Revisor" w:date="2013-12-04T17:51:00Z">
        <w:r w:rsidDel="00971C7A">
          <w:rPr>
            <w:rStyle w:val="CharNormal"/>
          </w:rPr>
          <w:delText xml:space="preserve">queries </w:delText>
        </w:r>
      </w:del>
      <w:ins w:id="585" w:author="Revisor" w:date="2013-12-04T17:51:00Z">
        <w:r w:rsidR="00971C7A">
          <w:rPr>
            <w:rStyle w:val="CharNormal"/>
          </w:rPr>
          <w:t xml:space="preserve">consultas </w:t>
        </w:r>
      </w:ins>
      <w:r>
        <w:rPr>
          <w:rStyle w:val="CharNormal"/>
        </w:rPr>
        <w:t>e isso deve ser levado em consideração ao construir a ontologia para o domínio do PingER.</w:t>
      </w:r>
    </w:p>
    <w:p w:rsidR="00B356A8" w:rsidRPr="008A117C" w:rsidRDefault="00B356A8" w:rsidP="00B356A8">
      <w:pPr>
        <w:rPr>
          <w:rStyle w:val="CharNormal"/>
        </w:rPr>
      </w:pPr>
      <w:r>
        <w:rPr>
          <w:rStyle w:val="CharNormal"/>
        </w:rPr>
        <w:t xml:space="preserve">Portanto, apesar da discussão </w:t>
      </w:r>
      <w:ins w:id="586" w:author="Revisor" w:date="2013-12-04T17:51:00Z">
        <w:r w:rsidR="00971C7A">
          <w:rPr>
            <w:rStyle w:val="CharNormal"/>
          </w:rPr>
          <w:t>sobre aspectos</w:t>
        </w:r>
      </w:ins>
      <w:del w:id="587" w:author="Revisor" w:date="2013-12-04T17:51:00Z">
        <w:r w:rsidDel="00971C7A">
          <w:rPr>
            <w:rStyle w:val="CharNormal"/>
          </w:rPr>
          <w:delText>entre as ideias inversamente proporcionais entre</w:delText>
        </w:r>
      </w:del>
      <w:ins w:id="588" w:author="Revisor" w:date="2013-12-04T17:51:00Z">
        <w:r w:rsidR="00971C7A">
          <w:rPr>
            <w:rStyle w:val="CharNormal"/>
          </w:rPr>
          <w:t xml:space="preserve">de </w:t>
        </w:r>
      </w:ins>
      <w:del w:id="589" w:author="Revisor" w:date="2013-12-04T17:51:00Z">
        <w:r w:rsidDel="00971C7A">
          <w:rPr>
            <w:rStyle w:val="CharNormal"/>
          </w:rPr>
          <w:delText xml:space="preserve"> </w:delText>
        </w:r>
      </w:del>
      <w:r>
        <w:rPr>
          <w:rStyle w:val="CharNormal"/>
        </w:rPr>
        <w:t xml:space="preserve">desempenho </w:t>
      </w:r>
      <w:ins w:id="590" w:author="Revisor" w:date="2013-12-04T17:51:00Z">
        <w:r w:rsidR="00971C7A">
          <w:rPr>
            <w:rStyle w:val="CharNormal"/>
          </w:rPr>
          <w:t xml:space="preserve">versus expressividade </w:t>
        </w:r>
      </w:ins>
      <w:del w:id="591" w:author="Revisor" w:date="2013-12-04T17:51:00Z">
        <w:r w:rsidDel="00971C7A">
          <w:rPr>
            <w:rStyle w:val="CharNormal"/>
          </w:rPr>
          <w:delText xml:space="preserve">e </w:delText>
        </w:r>
      </w:del>
      <w:r>
        <w:rPr>
          <w:rStyle w:val="CharNormal"/>
        </w:rPr>
        <w:t>semântica na seção 3.2, conclui-se que a ontologia MOMENT tem desvios e até perda de semântica</w:t>
      </w:r>
      <w:ins w:id="592" w:author="Revisor" w:date="2013-12-04T17:52:00Z">
        <w:r w:rsidR="00971C7A">
          <w:rPr>
            <w:rStyle w:val="CharNormal"/>
          </w:rPr>
          <w:t>,</w:t>
        </w:r>
      </w:ins>
      <w:del w:id="593" w:author="Revisor" w:date="2013-12-04T17:52:00Z">
        <w:r w:rsidDel="00971C7A">
          <w:rPr>
            <w:rStyle w:val="CharNormal"/>
          </w:rPr>
          <w:delText xml:space="preserve"> e</w:delText>
        </w:r>
      </w:del>
      <w:r>
        <w:rPr>
          <w:rStyle w:val="CharNormal"/>
        </w:rPr>
        <w:t xml:space="preserve"> também apresenta</w:t>
      </w:r>
      <w:ins w:id="594" w:author="Revisor" w:date="2013-12-04T17:52:00Z">
        <w:r w:rsidR="00971C7A">
          <w:rPr>
            <w:rStyle w:val="CharNormal"/>
          </w:rPr>
          <w:t>ndo</w:t>
        </w:r>
      </w:ins>
      <w:r>
        <w:rPr>
          <w:rStyle w:val="CharNormal"/>
        </w:rPr>
        <w:t xml:space="preserve"> problemas de desempenho</w:t>
      </w:r>
      <w:ins w:id="595" w:author="Revisor" w:date="2013-12-04T17:52:00Z">
        <w:r w:rsidR="00971C7A">
          <w:rPr>
            <w:rStyle w:val="CharNormal"/>
          </w:rPr>
          <w:t xml:space="preserve"> quando de sua representação</w:t>
        </w:r>
      </w:ins>
      <w:r>
        <w:rPr>
          <w:rStyle w:val="CharNormal"/>
        </w:rPr>
        <w:t xml:space="preserve">. Nota-se também que </w:t>
      </w:r>
      <w:ins w:id="596" w:author="Revisor" w:date="2013-12-04T17:52:00Z">
        <w:r w:rsidR="00971C7A">
          <w:rPr>
            <w:rStyle w:val="CharNormal"/>
          </w:rPr>
          <w:t>excessiva</w:t>
        </w:r>
      </w:ins>
      <w:del w:id="597" w:author="Revisor" w:date="2013-12-04T17:52:00Z">
        <w:r w:rsidDel="00971C7A">
          <w:rPr>
            <w:rStyle w:val="CharNormal"/>
          </w:rPr>
          <w:delText>muita</w:delText>
        </w:r>
      </w:del>
      <w:r>
        <w:rPr>
          <w:rStyle w:val="CharNormal"/>
        </w:rPr>
        <w:t xml:space="preserve"> generalidade interferiu negativamente na semântica e desempenho. Entretanto, ela é extremamente poderosa (no sentido de ser genérica) para descrever subdomínios do domínio de medidas de rede, defin</w:t>
      </w:r>
      <w:ins w:id="598" w:author="Revisor" w:date="2013-12-04T17:53:00Z">
        <w:r w:rsidR="00971C7A">
          <w:rPr>
            <w:rStyle w:val="CharNormal"/>
          </w:rPr>
          <w:t>indo</w:t>
        </w:r>
      </w:ins>
      <w:del w:id="599" w:author="Revisor" w:date="2013-12-04T17:53:00Z">
        <w:r w:rsidDel="00971C7A">
          <w:rPr>
            <w:rStyle w:val="CharNormal"/>
          </w:rPr>
          <w:delText>e</w:delText>
        </w:r>
      </w:del>
      <w:r>
        <w:rPr>
          <w:rStyle w:val="CharNormal"/>
        </w:rPr>
        <w:t xml:space="preserve"> conceitos fundamentais para o domínio, e prov</w:t>
      </w:r>
      <w:ins w:id="600" w:author="Revisor" w:date="2013-12-04T17:53:00Z">
        <w:r w:rsidR="00971C7A">
          <w:rPr>
            <w:rStyle w:val="CharNormal"/>
          </w:rPr>
          <w:t>endo</w:t>
        </w:r>
      </w:ins>
      <w:del w:id="601" w:author="Revisor" w:date="2013-12-04T17:53:00Z">
        <w:r w:rsidDel="00971C7A">
          <w:rPr>
            <w:rStyle w:val="CharNormal"/>
          </w:rPr>
          <w:delText>ê</w:delText>
        </w:r>
      </w:del>
      <w:r>
        <w:rPr>
          <w:rStyle w:val="CharNormal"/>
        </w:rPr>
        <w:t xml:space="preserve"> uma boa base para uma proposta de melhoria de modelagem.</w:t>
      </w:r>
      <w:r w:rsidR="007200A9">
        <w:rPr>
          <w:rStyle w:val="CharNormal"/>
        </w:rPr>
        <w:t xml:space="preserve"> </w:t>
      </w:r>
      <w:r>
        <w:rPr>
          <w:rStyle w:val="CharNormal"/>
        </w:rPr>
        <w:t xml:space="preserve">Por essas razões optou-se por não utilizar ontologia original, mas basear-se </w:t>
      </w:r>
      <w:ins w:id="602" w:author="Revisor" w:date="2013-12-04T17:53:00Z">
        <w:r w:rsidR="00971C7A">
          <w:rPr>
            <w:rStyle w:val="CharNormal"/>
          </w:rPr>
          <w:t>em alguns de seus conceitos</w:t>
        </w:r>
      </w:ins>
      <w:del w:id="603" w:author="Revisor" w:date="2013-12-04T17:53:00Z">
        <w:r w:rsidDel="00971C7A">
          <w:rPr>
            <w:rStyle w:val="CharNormal"/>
          </w:rPr>
          <w:delText>nas ideias conceituais dela</w:delText>
        </w:r>
      </w:del>
      <w:ins w:id="604" w:author="Revisor" w:date="2013-12-04T17:53:00Z">
        <w:r w:rsidR="00971C7A">
          <w:rPr>
            <w:rStyle w:val="CharNormal"/>
          </w:rPr>
          <w:t xml:space="preserve">, </w:t>
        </w:r>
      </w:ins>
      <w:del w:id="605" w:author="Revisor" w:date="2013-12-04T17:53:00Z">
        <w:r w:rsidDel="00971C7A">
          <w:rPr>
            <w:rStyle w:val="CharNormal"/>
          </w:rPr>
          <w:delText xml:space="preserve"> e </w:delText>
        </w:r>
      </w:del>
      <w:r>
        <w:rPr>
          <w:rStyle w:val="CharNormal"/>
        </w:rPr>
        <w:t>propo</w:t>
      </w:r>
      <w:ins w:id="606" w:author="Revisor" w:date="2013-12-04T17:53:00Z">
        <w:r w:rsidR="00971C7A">
          <w:rPr>
            <w:rStyle w:val="CharNormal"/>
          </w:rPr>
          <w:t>ndo</w:t>
        </w:r>
      </w:ins>
      <w:del w:id="607" w:author="Revisor" w:date="2013-12-04T17:53:00Z">
        <w:r w:rsidDel="00971C7A">
          <w:rPr>
            <w:rStyle w:val="CharNormal"/>
          </w:rPr>
          <w:delText xml:space="preserve">r </w:delText>
        </w:r>
      </w:del>
      <w:ins w:id="608" w:author="Revisor" w:date="2013-12-04T17:53:00Z">
        <w:r w:rsidR="00971C7A">
          <w:rPr>
            <w:rStyle w:val="CharNormal"/>
          </w:rPr>
          <w:t xml:space="preserve"> </w:t>
        </w:r>
      </w:ins>
      <w:r>
        <w:rPr>
          <w:rStyle w:val="CharNormal"/>
        </w:rPr>
        <w:t>uma outra ontologia aplicada e especializada ao domínio do PingER</w:t>
      </w:r>
      <w:ins w:id="609" w:author="Revisor" w:date="2013-12-04T17:53:00Z">
        <w:r w:rsidR="00971C7A">
          <w:rPr>
            <w:rStyle w:val="CharNormal"/>
          </w:rPr>
          <w:t>,</w:t>
        </w:r>
      </w:ins>
      <w:r>
        <w:rPr>
          <w:rStyle w:val="CharNormal"/>
        </w:rPr>
        <w:t xml:space="preserve"> e que observa atentamente os problemas levantados.</w:t>
      </w:r>
    </w:p>
    <w:p w:rsidR="00312B79" w:rsidRDefault="00312B79" w:rsidP="00312B79">
      <w:pPr>
        <w:pStyle w:val="Secao"/>
        <w:numPr>
          <w:ilvl w:val="2"/>
          <w:numId w:val="4"/>
        </w:numPr>
        <w:spacing w:before="360" w:after="360"/>
        <w:rPr>
          <w:rStyle w:val="CharNormal"/>
        </w:rPr>
      </w:pPr>
      <w:bookmarkStart w:id="610" w:name="_Toc373405244"/>
      <w:bookmarkStart w:id="611" w:name="_Toc373787541"/>
      <w:r>
        <w:rPr>
          <w:rStyle w:val="CharNormal"/>
        </w:rPr>
        <w:t>Ontologias de conceitos gerais (tempo e espaço)</w:t>
      </w:r>
      <w:bookmarkEnd w:id="610"/>
    </w:p>
    <w:p w:rsidR="00312B79" w:rsidRDefault="00312B79" w:rsidP="00312B79">
      <w:pPr>
        <w:rPr>
          <w:rStyle w:val="CharNormal"/>
        </w:rPr>
      </w:pPr>
      <w:r>
        <w:rPr>
          <w:rStyle w:val="CharNormal"/>
        </w:rPr>
        <w:t>Conceitos gerais de tempo (quando a medida foi feita) e espaço (onde os nós de rede se localizam) são essenciais na modelagem do PingER.</w:t>
      </w:r>
    </w:p>
    <w:p w:rsidR="00312B79" w:rsidRDefault="00312B79" w:rsidP="00312B79">
      <w:r>
        <w:rPr>
          <w:rStyle w:val="CharNormal"/>
        </w:rPr>
        <w:t xml:space="preserve">Para descrever tempo na ontologia MOMENT, </w:t>
      </w:r>
      <w:r w:rsidRPr="00B577DC">
        <w:t xml:space="preserve">Salvador </w:t>
      </w:r>
      <w:r w:rsidRPr="00B577DC">
        <w:rPr>
          <w:i/>
        </w:rPr>
        <w:t>et al</w:t>
      </w:r>
      <w:r>
        <w:rPr>
          <w:i/>
        </w:rPr>
        <w:t>.</w:t>
      </w:r>
      <w:r w:rsidRPr="00B577DC">
        <w:t xml:space="preserve"> (2010), afirma</w:t>
      </w:r>
      <w:ins w:id="612" w:author="Revisor" w:date="2013-12-04T17:53:00Z">
        <w:r w:rsidR="00971C7A">
          <w:t>m</w:t>
        </w:r>
      </w:ins>
      <w:r w:rsidRPr="00B577DC">
        <w:t xml:space="preserve"> </w:t>
      </w:r>
      <w:r>
        <w:t>utilizar a ontologia Time do W3C (</w:t>
      </w:r>
      <w:r w:rsidRPr="003F739E">
        <w:t>WORLD WIDE WEB CONSORTIUM</w:t>
      </w:r>
      <w:r>
        <w:t xml:space="preserve"> , 2006) a qual define a classe </w:t>
      </w:r>
      <w:r w:rsidRPr="0015718A">
        <w:rPr>
          <w:rStyle w:val="Codigo"/>
        </w:rPr>
        <w:t>DateTimeDescription</w:t>
      </w:r>
      <w:r>
        <w:rPr>
          <w:rStyle w:val="CharNormal"/>
        </w:rPr>
        <w:t xml:space="preserve"> para </w:t>
      </w:r>
      <w:del w:id="613" w:author="Revisor" w:date="2013-12-04T17:54:00Z">
        <w:r w:rsidDel="00971C7A">
          <w:rPr>
            <w:rStyle w:val="CharNormal"/>
          </w:rPr>
          <w:delText xml:space="preserve">minuciar </w:delText>
        </w:r>
      </w:del>
      <w:ins w:id="614" w:author="Revisor" w:date="2013-12-04T17:54:00Z">
        <w:r w:rsidR="00971C7A">
          <w:rPr>
            <w:rStyle w:val="CharNormal"/>
          </w:rPr>
          <w:t xml:space="preserve">contemplar </w:t>
        </w:r>
      </w:ins>
      <w:r>
        <w:rPr>
          <w:rStyle w:val="CharNormal"/>
        </w:rPr>
        <w:t xml:space="preserve">intervalos de tempo. Para os dados selecionados para o projeto (seção 4.1.2), apenas as </w:t>
      </w:r>
      <w:r w:rsidRPr="0015718A">
        <w:t xml:space="preserve">propriedades </w:t>
      </w:r>
      <w:r w:rsidRPr="006972BA">
        <w:rPr>
          <w:rStyle w:val="Codigo"/>
        </w:rPr>
        <w:t>day</w:t>
      </w:r>
      <w:r w:rsidRPr="0015718A">
        <w:t xml:space="preserve">, </w:t>
      </w:r>
      <w:r w:rsidRPr="006972BA">
        <w:rPr>
          <w:rStyle w:val="Codigo"/>
        </w:rPr>
        <w:t>month</w:t>
      </w:r>
      <w:r w:rsidRPr="0015718A">
        <w:t xml:space="preserve">, </w:t>
      </w:r>
      <w:r w:rsidRPr="006972BA">
        <w:rPr>
          <w:rStyle w:val="Codigo"/>
        </w:rPr>
        <w:t>year</w:t>
      </w:r>
      <w:r w:rsidRPr="0015718A">
        <w:t xml:space="preserve">, </w:t>
      </w:r>
      <w:r w:rsidRPr="006972BA">
        <w:rPr>
          <w:rStyle w:val="Codigo"/>
        </w:rPr>
        <w:lastRenderedPageBreak/>
        <w:t>dayOfYear</w:t>
      </w:r>
      <w:r w:rsidRPr="0015718A">
        <w:t xml:space="preserve">, </w:t>
      </w:r>
      <w:r w:rsidRPr="006972BA">
        <w:rPr>
          <w:rStyle w:val="Codigo"/>
        </w:rPr>
        <w:t>dayOfWeek</w:t>
      </w:r>
      <w:r w:rsidRPr="0015718A">
        <w:t xml:space="preserve"> </w:t>
      </w:r>
      <w:r>
        <w:t xml:space="preserve">foram necessárias para cobrir todos os intervalos de tempo. Para especificar a unidade temporal sendo medida no intervalo, utilizou-se a propriedade </w:t>
      </w:r>
      <w:r w:rsidRPr="006972BA">
        <w:rPr>
          <w:rStyle w:val="Codigo"/>
        </w:rPr>
        <w:t>unitType</w:t>
      </w:r>
      <w:r>
        <w:t xml:space="preserve">. Por exemplo, o intervalo de tempo definido pelos instantes iniciais e finais do dia “15 de novembro de 2013” possui a unidade temporal </w:t>
      </w:r>
      <w:r w:rsidRPr="0015718A">
        <w:rPr>
          <w:rStyle w:val="Codigo"/>
        </w:rPr>
        <w:t>day</w:t>
      </w:r>
      <w:r>
        <w:t xml:space="preserve">. </w:t>
      </w:r>
    </w:p>
    <w:p w:rsidR="00312B79" w:rsidRDefault="00312B79" w:rsidP="00312B79">
      <w:r>
        <w:t xml:space="preserve">Para utilizar as propriedades definidas pela classe </w:t>
      </w:r>
      <w:r w:rsidRPr="00CE7A38">
        <w:rPr>
          <w:rStyle w:val="Codigo"/>
        </w:rPr>
        <w:t>DateTimeDescription</w:t>
      </w:r>
      <w:r>
        <w:t xml:space="preserve"> da </w:t>
      </w:r>
      <w:ins w:id="615" w:author="Revisor" w:date="2013-12-04T17:54:00Z">
        <w:r w:rsidR="00971C7A">
          <w:t xml:space="preserve">ontologia TIME do </w:t>
        </w:r>
      </w:ins>
      <w:r>
        <w:t xml:space="preserve">W3C, criamos uma nova classe nomeada </w:t>
      </w:r>
      <w:r w:rsidRPr="00CE7A38">
        <w:rPr>
          <w:rStyle w:val="Codigo"/>
        </w:rPr>
        <w:t>DateTime</w:t>
      </w:r>
      <w:r>
        <w:t xml:space="preserve"> e a definimos como subclasse da </w:t>
      </w:r>
      <w:r w:rsidRPr="00CE7A38">
        <w:rPr>
          <w:rStyle w:val="Codigo"/>
        </w:rPr>
        <w:t>DateTimeDescription</w:t>
      </w:r>
      <w:r>
        <w:t xml:space="preserve">. Para tornar as consultas SPARQL mais eficientes para filtrar os intervalos, utilizamos adicionalmente as data properties </w:t>
      </w:r>
      <w:r w:rsidRPr="00CE7A38">
        <w:rPr>
          <w:rStyle w:val="Codigo"/>
        </w:rPr>
        <w:t>startTime</w:t>
      </w:r>
      <w:r>
        <w:t xml:space="preserve"> e </w:t>
      </w:r>
      <w:r w:rsidRPr="00CE7A38">
        <w:rPr>
          <w:rStyle w:val="Codigo"/>
        </w:rPr>
        <w:t>endTime</w:t>
      </w:r>
      <w:r>
        <w:t xml:space="preserve"> que definem os intervalos de tempo. Por conveniência das apresentações, definimos também a propriedade </w:t>
      </w:r>
      <w:r w:rsidRPr="007464F0">
        <w:rPr>
          <w:rStyle w:val="Codigo"/>
        </w:rPr>
        <w:t>displayValue</w:t>
      </w:r>
      <w:r>
        <w:t xml:space="preserve"> para armazenar </w:t>
      </w:r>
      <w:r w:rsidRPr="007464F0">
        <w:rPr>
          <w:i/>
        </w:rPr>
        <w:t>aliases</w:t>
      </w:r>
      <w:r>
        <w:t xml:space="preserve"> com nomes significativos para humanos e fáceis de serem recuperados programaticamente. Os padrões </w:t>
      </w:r>
      <w:r w:rsidRPr="001C14E8">
        <w:rPr>
          <w:rStyle w:val="Codigo"/>
        </w:rPr>
        <w:t>DDMmmAAAA</w:t>
      </w:r>
      <w:r>
        <w:t xml:space="preserve">, </w:t>
      </w:r>
      <w:r w:rsidRPr="001C14E8">
        <w:rPr>
          <w:rStyle w:val="Codigo"/>
        </w:rPr>
        <w:t>MmmAAAA</w:t>
      </w:r>
      <w:r>
        <w:t xml:space="preserve"> e </w:t>
      </w:r>
      <w:r w:rsidRPr="001C14E8">
        <w:rPr>
          <w:rStyle w:val="Codigo"/>
        </w:rPr>
        <w:t>AAAA</w:t>
      </w:r>
      <w:r>
        <w:t xml:space="preserve"> para dias, meses e anos respectivamente (ex: </w:t>
      </w:r>
      <w:r w:rsidRPr="001C14E8">
        <w:rPr>
          <w:rStyle w:val="Codigo"/>
        </w:rPr>
        <w:t>12Jan2013</w:t>
      </w:r>
      <w:r>
        <w:t xml:space="preserve">, </w:t>
      </w:r>
      <w:r w:rsidRPr="001C14E8">
        <w:rPr>
          <w:rStyle w:val="Codigo"/>
        </w:rPr>
        <w:t>Jan2013</w:t>
      </w:r>
      <w:r>
        <w:t xml:space="preserve">, </w:t>
      </w:r>
      <w:r w:rsidRPr="001C14E8">
        <w:rPr>
          <w:rStyle w:val="Codigo"/>
        </w:rPr>
        <w:t>2013</w:t>
      </w:r>
      <w:r>
        <w:t xml:space="preserve">) foram adotados por serem </w:t>
      </w:r>
      <w:del w:id="616" w:author="Revisor" w:date="2013-12-04T17:54:00Z">
        <w:r w:rsidDel="00971C7A">
          <w:delText xml:space="preserve">esses </w:delText>
        </w:r>
      </w:del>
      <w:ins w:id="617" w:author="Revisor" w:date="2013-12-04T17:54:00Z">
        <w:r w:rsidR="00971C7A">
          <w:t xml:space="preserve"> </w:t>
        </w:r>
      </w:ins>
      <w:r>
        <w:t>utilizados pelo PingER.</w:t>
      </w:r>
    </w:p>
    <w:p w:rsidR="00312B79" w:rsidRDefault="00312B79" w:rsidP="00312B79">
      <w:r>
        <w:t xml:space="preserve">Em relação à descrição espacial, </w:t>
      </w:r>
      <w:ins w:id="618" w:author="Revisor" w:date="2013-12-04T17:54:00Z">
        <w:r w:rsidR="00971C7A">
          <w:t xml:space="preserve">a </w:t>
        </w:r>
      </w:ins>
      <w:r>
        <w:t xml:space="preserve">ontologia MOMENT provia a classe </w:t>
      </w:r>
      <w:r w:rsidRPr="007464F0">
        <w:rPr>
          <w:rStyle w:val="Codigo"/>
        </w:rPr>
        <w:t>PhysicalLocation</w:t>
      </w:r>
      <w:r>
        <w:t xml:space="preserve"> que define data properties (cujo alcance são strings) que caracterizam onde o nó da rede se localiza fisicamente no planeta. Essa abordagem é boa para recuperar rapidamente e eficientemente o nome do país ou da cidade ou até mesmo as coordenadas geográficas do nó de rede. E isso de fato é o suficiente para resolver a maioria das consultas que ocorrem no domínio do PingER.</w:t>
      </w:r>
      <w:r w:rsidR="007200A9">
        <w:t xml:space="preserve"> </w:t>
      </w:r>
      <w:r>
        <w:t>Entretanto, ela está longe do ideal do ponto de vista da interoperabilidade de dados abertos ligados entre outras bases RDF que contenham dados geográficos.</w:t>
      </w:r>
    </w:p>
    <w:p w:rsidR="00312B79" w:rsidRDefault="00312B79" w:rsidP="00312B79">
      <w:commentRangeStart w:id="619"/>
      <w:r>
        <w:t>Imagine uma situação em que se deseja saber alguma informação extra sobre o país onde o nó se localiza e essa informação não é contemplada no domínio.</w:t>
      </w:r>
      <w:r w:rsidR="007200A9">
        <w:t xml:space="preserve"> </w:t>
      </w:r>
      <w:r>
        <w:t xml:space="preserve">Se os dados estivessem adequadamente ligados de alguma forma, seria possível navegar na nuvem de LOD e recuperar a informação desejada. Para resolver isso, </w:t>
      </w:r>
      <w:ins w:id="620" w:author="Revisor" w:date="2013-12-04T17:54:00Z">
        <w:r w:rsidR="00971C7A">
          <w:t>é mais adequado</w:t>
        </w:r>
      </w:ins>
      <w:del w:id="621" w:author="Revisor" w:date="2013-12-04T17:54:00Z">
        <w:r w:rsidDel="00971C7A">
          <w:delText>sugerimos</w:delText>
        </w:r>
      </w:del>
      <w:r>
        <w:t xml:space="preserve"> utilizar object properties, ao invés de data properties, para descrever a localização física de um nó da rede. Se cada elemento da descrição do nó da rede for um recurso, ele poderá ter links para outras bases de dados em RDF e assim utilizar técnicas de </w:t>
      </w:r>
      <w:r w:rsidRPr="00307B88">
        <w:rPr>
          <w:i/>
        </w:rPr>
        <w:t>mashup</w:t>
      </w:r>
      <w:r>
        <w:t xml:space="preserve"> e recuperar outras informações que poderão </w:t>
      </w:r>
      <w:del w:id="622" w:author="Revisor" w:date="2013-12-04T17:55:00Z">
        <w:r w:rsidDel="0075065B">
          <w:delText xml:space="preserve">ricamente </w:delText>
        </w:r>
      </w:del>
      <w:r>
        <w:t xml:space="preserve">acrescentar </w:t>
      </w:r>
      <w:ins w:id="623" w:author="Revisor" w:date="2013-12-04T17:55:00Z">
        <w:r w:rsidR="0075065B">
          <w:t xml:space="preserve">maior riqueza semântica </w:t>
        </w:r>
      </w:ins>
      <w:r>
        <w:t>à base de conhecimento do PingER. Além disso, se outras pessoas quiserem ligar seus dados com os dados em LOD do PingER, uma forma comum de entrada poderia ser através dos links entre dados geográficos. Ou seja, se a ontologia do PingER não previr esses links, estaríamos fechando uma porta intuitiva, comum e muita usada para interoperabilidade entre bases RDF.</w:t>
      </w:r>
      <w:commentRangeEnd w:id="619"/>
      <w:r w:rsidR="0075065B">
        <w:rPr>
          <w:rStyle w:val="CommentReference"/>
        </w:rPr>
        <w:commentReference w:id="619"/>
      </w:r>
    </w:p>
    <w:p w:rsidR="00312B79" w:rsidRDefault="00312B79" w:rsidP="00312B79">
      <w:r>
        <w:lastRenderedPageBreak/>
        <w:t>Um exemplo em triplas que ligaria</w:t>
      </w:r>
      <w:del w:id="624" w:author="Revisor" w:date="2013-12-04T17:55:00Z">
        <w:r w:rsidDel="0075065B">
          <w:delText>m</w:delText>
        </w:r>
      </w:del>
      <w:r>
        <w:t xml:space="preserve"> o recurso Brasil definido pelo PingER ao recurso Brasil da DBPedia poderia</w:t>
      </w:r>
      <w:del w:id="625" w:author="Revisor" w:date="2013-12-04T17:56:00Z">
        <w:r w:rsidDel="0075065B">
          <w:delText xml:space="preserve">, em triplas, </w:delText>
        </w:r>
      </w:del>
      <w:ins w:id="626" w:author="Revisor" w:date="2013-12-04T17:56:00Z">
        <w:r w:rsidR="0075065B">
          <w:t xml:space="preserve"> </w:t>
        </w:r>
      </w:ins>
      <w:r>
        <w:t xml:space="preserve">ser declarado </w:t>
      </w:r>
      <w:ins w:id="627" w:author="Revisor" w:date="2013-12-04T17:56:00Z">
        <w:r w:rsidR="0075065B">
          <w:t>como</w:t>
        </w:r>
      </w:ins>
      <w:del w:id="628" w:author="Revisor" w:date="2013-12-04T17:56:00Z">
        <w:r w:rsidDel="0075065B">
          <w:delText>assim</w:delText>
        </w:r>
      </w:del>
      <w:r>
        <w:t>:</w:t>
      </w:r>
    </w:p>
    <w:p w:rsidR="00312B79" w:rsidRPr="00ED09A7" w:rsidRDefault="00312B79" w:rsidP="00312B79">
      <w:pPr>
        <w:rPr>
          <w:rStyle w:val="Codigo"/>
          <w:lang w:val="en-US"/>
        </w:rPr>
      </w:pPr>
      <w:r w:rsidRPr="00ED09A7">
        <w:rPr>
          <w:rStyle w:val="Codigo"/>
          <w:lang w:val="en-US"/>
        </w:rPr>
        <w:t>(</w:t>
      </w:r>
      <w:r w:rsidRPr="0070142F">
        <w:rPr>
          <w:rStyle w:val="Codigo"/>
          <w:lang w:val="en-US"/>
        </w:rPr>
        <w:t>PingER</w:t>
      </w:r>
      <w:proofErr w:type="gramStart"/>
      <w:r w:rsidRPr="0070142F">
        <w:rPr>
          <w:rStyle w:val="Codigo"/>
          <w:lang w:val="en-US"/>
        </w:rPr>
        <w:t>:</w:t>
      </w:r>
      <w:r w:rsidRPr="00ED09A7">
        <w:rPr>
          <w:rStyle w:val="Codigo"/>
          <w:lang w:val="en-US"/>
        </w:rPr>
        <w:t>networknode1</w:t>
      </w:r>
      <w:proofErr w:type="gramEnd"/>
      <w:r w:rsidRPr="00ED09A7">
        <w:rPr>
          <w:rStyle w:val="Codigo"/>
          <w:lang w:val="en-US"/>
        </w:rPr>
        <w:t>, isInPhysicalLocation, PingER:Brazil)</w:t>
      </w:r>
    </w:p>
    <w:p w:rsidR="00312B79" w:rsidRPr="00ED09A7" w:rsidRDefault="00312B79" w:rsidP="00312B79">
      <w:pPr>
        <w:rPr>
          <w:rStyle w:val="Codigo"/>
        </w:rPr>
      </w:pPr>
      <w:r w:rsidRPr="00ED09A7">
        <w:rPr>
          <w:rStyle w:val="Codigo"/>
        </w:rPr>
        <w:t>(PingER:Brazil, owl:sameAs, DBPedia:Brazil)</w:t>
      </w:r>
    </w:p>
    <w:p w:rsidR="00312B79" w:rsidRDefault="00312B79" w:rsidP="00312B79">
      <w:r>
        <w:t>Como base para a parte geográfica da ontologia do PingER, utilizamos a ontologia do Geonames (2013) de modo a tirar vantagens do re</w:t>
      </w:r>
      <w:ins w:id="629" w:author="Revisor" w:date="2013-12-04T17:56:00Z">
        <w:r w:rsidR="0075065B">
          <w:t>ú</w:t>
        </w:r>
      </w:ins>
      <w:del w:id="630" w:author="Revisor" w:date="2013-12-04T17:56:00Z">
        <w:r w:rsidDel="0075065B">
          <w:delText>u</w:delText>
        </w:r>
      </w:del>
      <w:r>
        <w:t>so através dos dados e conceitos proporcionados por um dos ícones mais importantes em LOD.</w:t>
      </w:r>
    </w:p>
    <w:p w:rsidR="00312B79" w:rsidRDefault="00312B79" w:rsidP="00312B79">
      <w:r>
        <w:t xml:space="preserve">Devido às discussões anteriores, criamos uma nova </w:t>
      </w:r>
      <w:r w:rsidRPr="0034652C">
        <w:rPr>
          <w:rStyle w:val="Codigo"/>
        </w:rPr>
        <w:t>PhysicalLocation</w:t>
      </w:r>
      <w:r>
        <w:t xml:space="preserve">. Ela tem as mesmas ideias daquela proposta pela MOMENT, mas é relacionada ao Geonames. Em seguida, declaramos as classes </w:t>
      </w:r>
      <w:r w:rsidRPr="0034652C">
        <w:rPr>
          <w:rStyle w:val="Codigo"/>
        </w:rPr>
        <w:t>Town</w:t>
      </w:r>
      <w:r>
        <w:t xml:space="preserve">, </w:t>
      </w:r>
      <w:r w:rsidRPr="0034652C">
        <w:rPr>
          <w:rStyle w:val="Codigo"/>
        </w:rPr>
        <w:t>State</w:t>
      </w:r>
      <w:r>
        <w:t xml:space="preserve">, </w:t>
      </w:r>
      <w:r>
        <w:rPr>
          <w:rStyle w:val="Codigo"/>
        </w:rPr>
        <w:t>Country,</w:t>
      </w:r>
      <w:r>
        <w:t xml:space="preserve"> </w:t>
      </w:r>
      <w:r w:rsidRPr="0034652C">
        <w:rPr>
          <w:rStyle w:val="Codigo"/>
        </w:rPr>
        <w:t>Continent</w:t>
      </w:r>
      <w:r>
        <w:t xml:space="preserve"> e </w:t>
      </w:r>
      <w:r>
        <w:rPr>
          <w:rStyle w:val="Codigo"/>
        </w:rPr>
        <w:t>School</w:t>
      </w:r>
      <w:r>
        <w:t xml:space="preserve"> que sãs as entidades geográficas utilizadas no domínio do PingER. Na ontologia do Geonames, todas essas entidades geográficas e muitas outras (a saber, montanhas, vales, lagos, praias, hotéis, aeroportos e etc.) são instâncias da classe </w:t>
      </w:r>
      <w:r w:rsidRPr="0034652C">
        <w:rPr>
          <w:rStyle w:val="Codigo"/>
        </w:rPr>
        <w:t>Feature</w:t>
      </w:r>
      <w:r w:rsidR="00855B91">
        <w:rPr>
          <w:rStyle w:val="FootnoteReference"/>
        </w:rPr>
        <w:footnoteReference w:id="59"/>
      </w:r>
      <w:r>
        <w:t xml:space="preserve">. Por isso, para ligar a essa ontologia, definimos que a nossa </w:t>
      </w:r>
      <w:r w:rsidRPr="0034652C">
        <w:rPr>
          <w:rStyle w:val="Codigo"/>
        </w:rPr>
        <w:t>PhysicalLocation</w:t>
      </w:r>
      <w:r>
        <w:t xml:space="preserve"> é subclasse da </w:t>
      </w:r>
      <w:r w:rsidRPr="0034652C">
        <w:rPr>
          <w:rStyle w:val="Codigo"/>
        </w:rPr>
        <w:t>Feature</w:t>
      </w:r>
      <w:r>
        <w:t xml:space="preserve"> do Geonames. Nota-se também que a </w:t>
      </w:r>
      <w:r w:rsidRPr="00B355E8">
        <w:rPr>
          <w:rStyle w:val="Codigo"/>
        </w:rPr>
        <w:t>Feature</w:t>
      </w:r>
      <w:r>
        <w:t xml:space="preserve"> utiliza os vocabulários da </w:t>
      </w:r>
      <w:r w:rsidRPr="00B355E8">
        <w:rPr>
          <w:rStyle w:val="Codigo"/>
        </w:rPr>
        <w:t>SpatialThing</w:t>
      </w:r>
      <w:r>
        <w:t>, definidos pela WGS84</w:t>
      </w:r>
      <w:r w:rsidRPr="00B355E8">
        <w:t>_</w:t>
      </w:r>
      <w:r>
        <w:t>POS</w:t>
      </w:r>
      <w:r>
        <w:rPr>
          <w:rStyle w:val="FootnoteReference"/>
        </w:rPr>
        <w:footnoteReference w:id="60"/>
      </w:r>
      <w:r>
        <w:t xml:space="preserve"> do W3C, para descrever dados de latitude e longitude de uma “coisa espacial”.</w:t>
      </w:r>
    </w:p>
    <w:p w:rsidR="00312B79" w:rsidRDefault="00312B79" w:rsidP="00312B79">
      <w:pPr>
        <w:rPr>
          <w:ins w:id="631" w:author="Revisor" w:date="2013-12-04T17:56:00Z"/>
        </w:rPr>
      </w:pPr>
      <w:r>
        <w:t xml:space="preserve">A ontologia do Geonames define códigos (instâncias da classe </w:t>
      </w:r>
      <w:r w:rsidRPr="00E252D3">
        <w:rPr>
          <w:rStyle w:val="Codigo"/>
        </w:rPr>
        <w:t>Code</w:t>
      </w:r>
      <w:r>
        <w:t xml:space="preserve">) para especializar instâncias da </w:t>
      </w:r>
      <w:r w:rsidRPr="00E252D3">
        <w:rPr>
          <w:rStyle w:val="Codigo"/>
        </w:rPr>
        <w:t>Feature</w:t>
      </w:r>
      <w:r>
        <w:t xml:space="preserve"> em subentidades geográficas específicas tais como as contempladas no domínio do PingER (cidade, estado, país, continente e universidades). </w:t>
      </w:r>
      <w:ins w:id="632" w:author="Revisor" w:date="2013-12-04T17:56:00Z">
        <w:r w:rsidR="0075065B">
          <w:t>O</w:t>
        </w:r>
      </w:ins>
      <w:ins w:id="633" w:author="Revisor" w:date="2013-12-04T17:57:00Z">
        <w:r w:rsidR="0075065B">
          <w:t xml:space="preserve"> Quadro 2 </w:t>
        </w:r>
      </w:ins>
      <w:del w:id="634" w:author="Revisor" w:date="2013-12-04T17:57:00Z">
        <w:r w:rsidDel="0075065B">
          <w:delText>Estes são</w:delText>
        </w:r>
      </w:del>
      <w:ins w:id="635" w:author="Revisor" w:date="2013-12-04T17:57:00Z">
        <w:r w:rsidR="0075065B">
          <w:t>contém</w:t>
        </w:r>
      </w:ins>
      <w:r>
        <w:t xml:space="preserve"> os códigos do Geonames que serão considerados no PingER:</w:t>
      </w:r>
    </w:p>
    <w:p w:rsidR="0075065B" w:rsidRPr="008978C6" w:rsidRDefault="0075065B" w:rsidP="0075065B">
      <w:pPr>
        <w:pStyle w:val="LegendaFigura"/>
        <w:spacing w:after="360"/>
      </w:pPr>
      <w:moveToRangeStart w:id="636" w:author="Revisor" w:date="2013-12-04T17:56:00Z" w:name="move373943130"/>
      <w:moveTo w:id="637" w:author="Revisor" w:date="2013-12-04T17:56:00Z">
        <w:del w:id="638" w:author="Revisor" w:date="2013-12-04T17:57:00Z">
          <w:r w:rsidDel="0075065B">
            <w:delText>Tabela</w:delText>
          </w:r>
        </w:del>
      </w:moveTo>
      <w:ins w:id="639" w:author="Revisor" w:date="2013-12-04T17:57:00Z">
        <w:r>
          <w:t>Quadro</w:t>
        </w:r>
      </w:ins>
      <w:moveTo w:id="640" w:author="Revisor" w:date="2013-12-04T17:56:00Z">
        <w:r>
          <w:t xml:space="preserve"> </w:t>
        </w:r>
        <w:r>
          <w:fldChar w:fldCharType="begin"/>
        </w:r>
        <w:r>
          <w:instrText xml:space="preserve"> SEQ Tabela \* ARABIC </w:instrText>
        </w:r>
        <w:r>
          <w:fldChar w:fldCharType="separate"/>
        </w:r>
        <w:r>
          <w:rPr>
            <w:noProof/>
          </w:rPr>
          <w:t>2</w:t>
        </w:r>
        <w:r>
          <w:rPr>
            <w:noProof/>
          </w:rPr>
          <w:fldChar w:fldCharType="end"/>
        </w:r>
        <w:r>
          <w:t xml:space="preserve"> – Códigos de </w:t>
        </w:r>
        <w:r w:rsidRPr="008978C6">
          <w:rPr>
            <w:i/>
          </w:rPr>
          <w:t>features</w:t>
        </w:r>
        <w:r>
          <w:rPr>
            <w:i/>
          </w:rPr>
          <w:t xml:space="preserve"> </w:t>
        </w:r>
        <w:r>
          <w:t>(entidades) do Geonames</w:t>
        </w:r>
        <w:r>
          <w:rPr>
            <w:rStyle w:val="FootnoteReference"/>
          </w:rPr>
          <w:footnoteReference w:id="61"/>
        </w:r>
      </w:moveTo>
    </w:p>
    <w:tbl>
      <w:tblPr>
        <w:tblStyle w:val="TableGrid"/>
        <w:tblW w:w="0" w:type="auto"/>
        <w:jc w:val="center"/>
        <w:tblInd w:w="-2383" w:type="dxa"/>
        <w:tblLook w:val="04A0" w:firstRow="1" w:lastRow="0" w:firstColumn="1" w:lastColumn="0" w:noHBand="0" w:noVBand="1"/>
      </w:tblPr>
      <w:tblGrid>
        <w:gridCol w:w="1496"/>
        <w:gridCol w:w="1753"/>
        <w:gridCol w:w="5797"/>
      </w:tblGrid>
      <w:tr w:rsidR="00EC6FE2" w:rsidTr="007972D9">
        <w:trPr>
          <w:trHeight w:hRule="exact" w:val="284"/>
          <w:jc w:val="center"/>
        </w:trPr>
        <w:tc>
          <w:tcPr>
            <w:tcW w:w="1496" w:type="dxa"/>
            <w:vAlign w:val="center"/>
          </w:tcPr>
          <w:moveToRangeEnd w:id="636"/>
          <w:p w:rsidR="00EC6FE2" w:rsidRPr="00E252D3" w:rsidRDefault="00EC6FE2" w:rsidP="00312B79">
            <w:pPr>
              <w:ind w:firstLine="0"/>
              <w:jc w:val="center"/>
              <w:rPr>
                <w:b/>
              </w:rPr>
            </w:pPr>
            <w:r w:rsidRPr="00E252D3">
              <w:rPr>
                <w:b/>
              </w:rPr>
              <w:t>Feature</w:t>
            </w:r>
          </w:p>
        </w:tc>
        <w:tc>
          <w:tcPr>
            <w:tcW w:w="1753" w:type="dxa"/>
            <w:vAlign w:val="center"/>
          </w:tcPr>
          <w:p w:rsidR="00EC6FE2" w:rsidRPr="00E252D3" w:rsidRDefault="00EC6FE2" w:rsidP="00312B79">
            <w:pPr>
              <w:ind w:firstLine="0"/>
              <w:jc w:val="center"/>
              <w:rPr>
                <w:b/>
              </w:rPr>
            </w:pPr>
            <w:r w:rsidRPr="00E252D3">
              <w:rPr>
                <w:b/>
              </w:rPr>
              <w:t>Code</w:t>
            </w:r>
          </w:p>
        </w:tc>
        <w:tc>
          <w:tcPr>
            <w:tcW w:w="5797" w:type="dxa"/>
          </w:tcPr>
          <w:p w:rsidR="00EC6FE2" w:rsidRPr="00E252D3" w:rsidRDefault="00EC6FE2" w:rsidP="00EC6FE2">
            <w:pPr>
              <w:ind w:firstLine="0"/>
              <w:jc w:val="center"/>
              <w:rPr>
                <w:b/>
              </w:rPr>
            </w:pPr>
            <w:r>
              <w:rPr>
                <w:b/>
              </w:rPr>
              <w:t>Descrição no Geonames</w:t>
            </w:r>
          </w:p>
        </w:tc>
      </w:tr>
      <w:tr w:rsidR="00EC6FE2" w:rsidTr="007972D9">
        <w:trPr>
          <w:trHeight w:hRule="exact" w:val="906"/>
          <w:jc w:val="center"/>
        </w:trPr>
        <w:tc>
          <w:tcPr>
            <w:tcW w:w="1496" w:type="dxa"/>
            <w:vAlign w:val="center"/>
          </w:tcPr>
          <w:p w:rsidR="00EC6FE2" w:rsidRDefault="00EC6FE2" w:rsidP="007972D9">
            <w:pPr>
              <w:pStyle w:val="NoSpacing"/>
              <w:ind w:firstLine="0"/>
              <w:jc w:val="center"/>
            </w:pPr>
            <w:r>
              <w:t>Cidade</w:t>
            </w:r>
          </w:p>
        </w:tc>
        <w:tc>
          <w:tcPr>
            <w:tcW w:w="1753" w:type="dxa"/>
            <w:vAlign w:val="center"/>
          </w:tcPr>
          <w:p w:rsidR="00EC6FE2" w:rsidRDefault="00EC6FE2" w:rsidP="007972D9">
            <w:pPr>
              <w:pStyle w:val="NoSpacing"/>
              <w:ind w:firstLine="0"/>
              <w:jc w:val="center"/>
            </w:pPr>
            <w:r>
              <w:t>P.PPL</w:t>
            </w:r>
          </w:p>
        </w:tc>
        <w:tc>
          <w:tcPr>
            <w:tcW w:w="5797" w:type="dxa"/>
          </w:tcPr>
          <w:p w:rsidR="00EC6FE2" w:rsidRDefault="007972D9" w:rsidP="00CF7F8B">
            <w:pPr>
              <w:pStyle w:val="NoSpacing"/>
              <w:ind w:firstLine="0"/>
            </w:pPr>
            <w:r>
              <w:t xml:space="preserve">Lugar </w:t>
            </w:r>
            <w:r w:rsidR="00CF7F8B">
              <w:t>povoado</w:t>
            </w:r>
            <w:r>
              <w:t xml:space="preserve"> (</w:t>
            </w:r>
            <w:r w:rsidRPr="007972D9">
              <w:rPr>
                <w:i/>
              </w:rPr>
              <w:t>P</w:t>
            </w:r>
            <w:r w:rsidR="00FB45A5" w:rsidRPr="007972D9">
              <w:rPr>
                <w:i/>
              </w:rPr>
              <w:t xml:space="preserve">opulated </w:t>
            </w:r>
            <w:r w:rsidR="00CF7F8B">
              <w:rPr>
                <w:i/>
              </w:rPr>
              <w:t>p</w:t>
            </w:r>
            <w:r w:rsidR="00FB45A5" w:rsidRPr="007972D9">
              <w:rPr>
                <w:i/>
              </w:rPr>
              <w:t>lace</w:t>
            </w:r>
            <w:r>
              <w:t>)</w:t>
            </w:r>
            <w:r w:rsidR="00FB45A5">
              <w:t xml:space="preserve"> </w:t>
            </w:r>
            <w:r>
              <w:t>– cidade ou outra aglomeração de construções onde pessoas moram e trabalham.</w:t>
            </w:r>
          </w:p>
        </w:tc>
      </w:tr>
      <w:tr w:rsidR="00EC6FE2" w:rsidTr="007972D9">
        <w:trPr>
          <w:trHeight w:hRule="exact" w:val="565"/>
          <w:jc w:val="center"/>
        </w:trPr>
        <w:tc>
          <w:tcPr>
            <w:tcW w:w="1496" w:type="dxa"/>
            <w:vAlign w:val="center"/>
          </w:tcPr>
          <w:p w:rsidR="00EC6FE2" w:rsidRDefault="00EC6FE2" w:rsidP="007972D9">
            <w:pPr>
              <w:pStyle w:val="NoSpacing"/>
              <w:ind w:firstLine="0"/>
              <w:jc w:val="center"/>
            </w:pPr>
            <w:r>
              <w:t>Estado</w:t>
            </w:r>
          </w:p>
        </w:tc>
        <w:tc>
          <w:tcPr>
            <w:tcW w:w="1753" w:type="dxa"/>
            <w:vAlign w:val="center"/>
          </w:tcPr>
          <w:p w:rsidR="00EC6FE2" w:rsidRDefault="00EC6FE2" w:rsidP="007972D9">
            <w:pPr>
              <w:pStyle w:val="NoSpacing"/>
              <w:ind w:firstLine="0"/>
              <w:jc w:val="center"/>
            </w:pPr>
            <w:r>
              <w:t>A.ADM1</w:t>
            </w:r>
          </w:p>
        </w:tc>
        <w:tc>
          <w:tcPr>
            <w:tcW w:w="5797" w:type="dxa"/>
          </w:tcPr>
          <w:p w:rsidR="00EC6FE2" w:rsidRDefault="007972D9" w:rsidP="007972D9">
            <w:pPr>
              <w:pStyle w:val="NoSpacing"/>
              <w:ind w:firstLine="0"/>
            </w:pPr>
            <w:r>
              <w:t>Divisão administrativa de primeira ordem, como um estado no Brasil ou nos Estados Unidos.</w:t>
            </w:r>
          </w:p>
        </w:tc>
      </w:tr>
      <w:tr w:rsidR="00EC6FE2" w:rsidTr="007972D9">
        <w:trPr>
          <w:trHeight w:hRule="exact" w:val="284"/>
          <w:jc w:val="center"/>
        </w:trPr>
        <w:tc>
          <w:tcPr>
            <w:tcW w:w="1496" w:type="dxa"/>
            <w:vAlign w:val="center"/>
          </w:tcPr>
          <w:p w:rsidR="00EC6FE2" w:rsidRDefault="00EC6FE2" w:rsidP="007972D9">
            <w:pPr>
              <w:pStyle w:val="NoSpacing"/>
              <w:ind w:firstLine="0"/>
              <w:jc w:val="center"/>
            </w:pPr>
            <w:r>
              <w:t>País</w:t>
            </w:r>
          </w:p>
        </w:tc>
        <w:tc>
          <w:tcPr>
            <w:tcW w:w="1753" w:type="dxa"/>
            <w:vAlign w:val="center"/>
          </w:tcPr>
          <w:p w:rsidR="00EC6FE2" w:rsidRDefault="00EC6FE2" w:rsidP="007972D9">
            <w:pPr>
              <w:pStyle w:val="NoSpacing"/>
              <w:ind w:firstLine="0"/>
              <w:jc w:val="center"/>
            </w:pPr>
            <w:r>
              <w:t>A.PCLI</w:t>
            </w:r>
          </w:p>
        </w:tc>
        <w:tc>
          <w:tcPr>
            <w:tcW w:w="5797" w:type="dxa"/>
          </w:tcPr>
          <w:p w:rsidR="00EC6FE2" w:rsidRDefault="007972D9" w:rsidP="007972D9">
            <w:pPr>
              <w:pStyle w:val="NoSpacing"/>
              <w:ind w:firstLine="0"/>
            </w:pPr>
            <w:r>
              <w:t>Entidade política independente.</w:t>
            </w:r>
          </w:p>
        </w:tc>
      </w:tr>
      <w:tr w:rsidR="00EC6FE2" w:rsidTr="007972D9">
        <w:trPr>
          <w:trHeight w:hRule="exact" w:val="563"/>
          <w:jc w:val="center"/>
        </w:trPr>
        <w:tc>
          <w:tcPr>
            <w:tcW w:w="1496" w:type="dxa"/>
            <w:vAlign w:val="center"/>
          </w:tcPr>
          <w:p w:rsidR="00EC6FE2" w:rsidRDefault="00EC6FE2" w:rsidP="007972D9">
            <w:pPr>
              <w:pStyle w:val="NoSpacing"/>
              <w:ind w:firstLine="0"/>
              <w:jc w:val="center"/>
            </w:pPr>
            <w:r>
              <w:t>Continente</w:t>
            </w:r>
          </w:p>
        </w:tc>
        <w:tc>
          <w:tcPr>
            <w:tcW w:w="1753" w:type="dxa"/>
            <w:vAlign w:val="center"/>
          </w:tcPr>
          <w:p w:rsidR="00EC6FE2" w:rsidRDefault="00EC6FE2" w:rsidP="007972D9">
            <w:pPr>
              <w:pStyle w:val="NoSpacing"/>
              <w:ind w:firstLine="0"/>
              <w:jc w:val="center"/>
            </w:pPr>
            <w:r>
              <w:t>L.CONT</w:t>
            </w:r>
          </w:p>
        </w:tc>
        <w:tc>
          <w:tcPr>
            <w:tcW w:w="5797" w:type="dxa"/>
          </w:tcPr>
          <w:p w:rsidR="00EC6FE2" w:rsidRDefault="00CF7F8B" w:rsidP="007972D9">
            <w:pPr>
              <w:pStyle w:val="NoSpacing"/>
              <w:ind w:firstLine="0"/>
            </w:pPr>
            <w:r w:rsidRPr="00CF7F8B">
              <w:t>África, América do Norte, América do Sul, Antártica, Ásia, Europa,</w:t>
            </w:r>
            <w:r>
              <w:t xml:space="preserve"> </w:t>
            </w:r>
            <w:r w:rsidRPr="00CF7F8B">
              <w:t>Oceania</w:t>
            </w:r>
            <w:r>
              <w:t>.</w:t>
            </w:r>
          </w:p>
        </w:tc>
      </w:tr>
      <w:tr w:rsidR="00EC6FE2" w:rsidTr="007972D9">
        <w:trPr>
          <w:trHeight w:hRule="exact" w:val="557"/>
          <w:jc w:val="center"/>
        </w:trPr>
        <w:tc>
          <w:tcPr>
            <w:tcW w:w="1496" w:type="dxa"/>
            <w:vAlign w:val="center"/>
          </w:tcPr>
          <w:p w:rsidR="00EC6FE2" w:rsidRDefault="00EC6FE2" w:rsidP="007972D9">
            <w:pPr>
              <w:pStyle w:val="NoSpacing"/>
              <w:ind w:firstLine="0"/>
              <w:jc w:val="center"/>
            </w:pPr>
            <w:r>
              <w:t>Universidade</w:t>
            </w:r>
          </w:p>
        </w:tc>
        <w:tc>
          <w:tcPr>
            <w:tcW w:w="1753" w:type="dxa"/>
            <w:vAlign w:val="center"/>
          </w:tcPr>
          <w:p w:rsidR="00EC6FE2" w:rsidRDefault="00EC6FE2" w:rsidP="007972D9">
            <w:pPr>
              <w:pStyle w:val="NoSpacing"/>
              <w:ind w:firstLine="0"/>
              <w:jc w:val="center"/>
            </w:pPr>
            <w:r>
              <w:t>S.SCH</w:t>
            </w:r>
          </w:p>
        </w:tc>
        <w:tc>
          <w:tcPr>
            <w:tcW w:w="5797" w:type="dxa"/>
          </w:tcPr>
          <w:p w:rsidR="00EC6FE2" w:rsidRDefault="007972D9" w:rsidP="007972D9">
            <w:pPr>
              <w:pStyle w:val="NoSpacing"/>
              <w:ind w:firstLine="0"/>
            </w:pPr>
            <w:r>
              <w:t>Construção(ões) onde uma ou mais áreas do conhecimento são ensinadas.</w:t>
            </w:r>
          </w:p>
        </w:tc>
      </w:tr>
    </w:tbl>
    <w:p w:rsidR="00312B79" w:rsidRPr="008978C6" w:rsidDel="0075065B" w:rsidRDefault="00312B79" w:rsidP="00312B79">
      <w:pPr>
        <w:pStyle w:val="LegendaFigura"/>
        <w:spacing w:after="360"/>
      </w:pPr>
      <w:moveFromRangeStart w:id="643" w:author="Revisor" w:date="2013-12-04T17:56:00Z" w:name="move373943130"/>
      <w:moveFrom w:id="644" w:author="Revisor" w:date="2013-12-04T17:56:00Z">
        <w:r w:rsidDel="0075065B">
          <w:t xml:space="preserve">Tabela </w:t>
        </w:r>
        <w:r w:rsidR="006D50F0" w:rsidDel="0075065B">
          <w:fldChar w:fldCharType="begin"/>
        </w:r>
        <w:r w:rsidR="006D50F0" w:rsidDel="0075065B">
          <w:instrText xml:space="preserve"> SEQ Tabela \* ARABIC </w:instrText>
        </w:r>
        <w:r w:rsidR="006D50F0" w:rsidDel="0075065B">
          <w:fldChar w:fldCharType="separate"/>
        </w:r>
        <w:r w:rsidDel="0075065B">
          <w:rPr>
            <w:noProof/>
          </w:rPr>
          <w:t>2</w:t>
        </w:r>
        <w:r w:rsidR="006D50F0" w:rsidDel="0075065B">
          <w:rPr>
            <w:noProof/>
          </w:rPr>
          <w:fldChar w:fldCharType="end"/>
        </w:r>
        <w:r w:rsidDel="0075065B">
          <w:t xml:space="preserve"> – Códigos de </w:t>
        </w:r>
        <w:r w:rsidRPr="008978C6" w:rsidDel="0075065B">
          <w:rPr>
            <w:i/>
          </w:rPr>
          <w:t>features</w:t>
        </w:r>
        <w:r w:rsidDel="0075065B">
          <w:rPr>
            <w:i/>
          </w:rPr>
          <w:t xml:space="preserve"> </w:t>
        </w:r>
        <w:r w:rsidDel="0075065B">
          <w:t>(entidades) do Geonames</w:t>
        </w:r>
        <w:r w:rsidR="007972D9" w:rsidDel="0075065B">
          <w:rPr>
            <w:rStyle w:val="FootnoteReference"/>
          </w:rPr>
          <w:footnoteReference w:id="62"/>
        </w:r>
      </w:moveFrom>
    </w:p>
    <w:moveFromRangeEnd w:id="643"/>
    <w:p w:rsidR="00312B79" w:rsidRDefault="00312B79" w:rsidP="00312B79">
      <w:r>
        <w:lastRenderedPageBreak/>
        <w:t xml:space="preserve">Pela ontologia, para um indivíduo qualquer ser, por exemplo, um País, é necessário que ele seja membro da classe </w:t>
      </w:r>
      <w:r w:rsidRPr="00680073">
        <w:rPr>
          <w:rStyle w:val="Codigo"/>
        </w:rPr>
        <w:t>Feature</w:t>
      </w:r>
      <w:r>
        <w:t xml:space="preserve"> e equivalente a uma classe anônima </w:t>
      </w:r>
      <w:r>
        <w:rPr>
          <w:rStyle w:val="CharNormal"/>
        </w:rPr>
        <w:t>(reveja seção 2.2.4)</w:t>
      </w:r>
      <w:r>
        <w:t xml:space="preserve"> definida pela restrição de ter object property que aponte para uma instância que tenha o código (</w:t>
      </w:r>
      <w:r w:rsidRPr="00680073">
        <w:rPr>
          <w:rStyle w:val="Codigo"/>
        </w:rPr>
        <w:t>featureCode</w:t>
      </w:r>
      <w:r>
        <w:t>) A.PCLI.</w:t>
      </w:r>
    </w:p>
    <w:p w:rsidR="00312B79" w:rsidRDefault="00312B79" w:rsidP="00312B79">
      <w:r>
        <w:t xml:space="preserve">A Figura 12 mostra a organização das classes de localização física do domínio do PingER conforme a ontologia do Geonames e como subclasses da </w:t>
      </w:r>
      <w:r w:rsidRPr="005900FC">
        <w:rPr>
          <w:rStyle w:val="Codigo"/>
        </w:rPr>
        <w:t>Feature</w:t>
      </w:r>
      <w:r>
        <w:t xml:space="preserve"> .</w:t>
      </w:r>
    </w:p>
    <w:p w:rsidR="00312B79" w:rsidRDefault="00312B79" w:rsidP="00312B79">
      <w:pPr>
        <w:keepNext/>
        <w:ind w:firstLine="0"/>
      </w:pPr>
      <w:r>
        <w:rPr>
          <w:noProof/>
          <w:lang w:val="en-US" w:eastAsia="en-US"/>
        </w:rPr>
        <w:drawing>
          <wp:inline distT="0" distB="0" distL="0" distR="0" wp14:anchorId="44FCD8D9" wp14:editId="3317E548">
            <wp:extent cx="5693505" cy="38265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graphic Ontology-Equivalents - New 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3505" cy="3826510"/>
                    </a:xfrm>
                    <a:prstGeom prst="rect">
                      <a:avLst/>
                    </a:prstGeom>
                  </pic:spPr>
                </pic:pic>
              </a:graphicData>
            </a:graphic>
          </wp:inline>
        </w:drawing>
      </w:r>
    </w:p>
    <w:p w:rsidR="00312B79" w:rsidRDefault="00312B79" w:rsidP="00312B79">
      <w:pPr>
        <w:pStyle w:val="LegendaFigura"/>
        <w:spacing w:after="360"/>
      </w:pPr>
      <w:bookmarkStart w:id="647" w:name="_Toc373532719"/>
      <w:bookmarkStart w:id="648" w:name="_Toc373848918"/>
      <w:r>
        <w:t xml:space="preserve">Figura </w:t>
      </w:r>
      <w:fldSimple w:instr=" SEQ Figura \* ARABIC ">
        <w:r>
          <w:rPr>
            <w:noProof/>
          </w:rPr>
          <w:t>12</w:t>
        </w:r>
      </w:fldSimple>
      <w:r>
        <w:t xml:space="preserve"> – Organização das classes de localização física do domínio do PingER na ontologia do Geonames</w:t>
      </w:r>
      <w:bookmarkEnd w:id="647"/>
      <w:bookmarkEnd w:id="648"/>
    </w:p>
    <w:p w:rsidR="00312B79" w:rsidRPr="00666BF7" w:rsidRDefault="00312B79" w:rsidP="00312B79">
      <w:r w:rsidRPr="00666BF7">
        <w:t xml:space="preserve">Adicionalmente, devido à natureza dos dados do PingER, é preciso existir uma maneira de organizar hierarquicamente onde um nó se localiza fisicamente de modo a dar suporte </w:t>
      </w:r>
      <w:del w:id="649" w:author="Revisor" w:date="2013-12-04T17:57:00Z">
        <w:r w:rsidRPr="00666BF7" w:rsidDel="0075065B">
          <w:delText>a</w:delText>
        </w:r>
      </w:del>
      <w:ins w:id="650" w:author="Revisor" w:date="2013-12-04T17:57:00Z">
        <w:r w:rsidR="0075065B">
          <w:t>à</w:t>
        </w:r>
      </w:ins>
      <w:r w:rsidRPr="00666BF7">
        <w:t xml:space="preserve"> agregação nas consultas, como introduzido na subseção 4.1.2. A classe </w:t>
      </w:r>
      <w:r w:rsidRPr="00666BF7">
        <w:rPr>
          <w:rStyle w:val="Codigo"/>
        </w:rPr>
        <w:t>Feature</w:t>
      </w:r>
      <w:r w:rsidRPr="00666BF7">
        <w:t xml:space="preserve"> da ontologia do Geonames possui a object property </w:t>
      </w:r>
      <w:r w:rsidRPr="00666BF7">
        <w:rPr>
          <w:rStyle w:val="Codigo"/>
        </w:rPr>
        <w:t>parentFeature</w:t>
      </w:r>
      <w:r w:rsidR="007200A9">
        <w:t xml:space="preserve"> </w:t>
      </w:r>
      <w:r w:rsidRPr="00666BF7">
        <w:t xml:space="preserve">que pode ser usada para indicar a entidade geográfica (instância de </w:t>
      </w:r>
      <w:r w:rsidRPr="00666BF7">
        <w:rPr>
          <w:rStyle w:val="Codigo"/>
        </w:rPr>
        <w:t>Feature</w:t>
      </w:r>
      <w:r w:rsidRPr="00666BF7">
        <w:t xml:space="preserve">) onde uma outra entidade está localizada e isso pode ser usado para a hierarquia geográfica. Ademais, a object property </w:t>
      </w:r>
      <w:r w:rsidRPr="00666BF7">
        <w:rPr>
          <w:rStyle w:val="Codigo"/>
        </w:rPr>
        <w:t>parentFeature</w:t>
      </w:r>
      <w:r w:rsidRPr="00666BF7">
        <w:t xml:space="preserve"> se especializa em </w:t>
      </w:r>
      <w:r w:rsidRPr="00666BF7">
        <w:rPr>
          <w:rStyle w:val="Codigo"/>
        </w:rPr>
        <w:t>parentADM1</w:t>
      </w:r>
      <w:r w:rsidRPr="00666BF7">
        <w:t xml:space="preserve"> e </w:t>
      </w:r>
      <w:r w:rsidRPr="00666BF7">
        <w:rPr>
          <w:rStyle w:val="Codigo"/>
        </w:rPr>
        <w:t>parentCountry</w:t>
      </w:r>
      <w:r w:rsidRPr="00666BF7">
        <w:t xml:space="preserve"> (significam “está no estado” e “está no país”, respectivamente) que trazem semântica e estrutura mais específicas que auxiliarão inclusive no desempenho das consultas. Prosseguindo nessa linha, para cobrirmos todos os casos do domínio do PingER, basta analogamente adicionarmos as object properties </w:t>
      </w:r>
      <w:r w:rsidRPr="00666BF7">
        <w:rPr>
          <w:rStyle w:val="Codigo"/>
        </w:rPr>
        <w:t>parentTown</w:t>
      </w:r>
      <w:r w:rsidRPr="00666BF7">
        <w:t xml:space="preserve"> e </w:t>
      </w:r>
      <w:r w:rsidRPr="00666BF7">
        <w:rPr>
          <w:rStyle w:val="Codigo"/>
        </w:rPr>
        <w:t>parentContinent</w:t>
      </w:r>
      <w:r w:rsidR="00FE2DF2" w:rsidRPr="00666BF7">
        <w:t xml:space="preserve"> à ontologia.</w:t>
      </w:r>
    </w:p>
    <w:p w:rsidR="00FB45A5" w:rsidRDefault="00666BF7" w:rsidP="00312B79">
      <w:r w:rsidRPr="00FB45A5">
        <w:lastRenderedPageBreak/>
        <w:t xml:space="preserve">Como cada localização física, concordando </w:t>
      </w:r>
      <w:r w:rsidR="00FB45A5">
        <w:t xml:space="preserve">com </w:t>
      </w:r>
      <w:r w:rsidRPr="00FB45A5">
        <w:t xml:space="preserve">a estrutura ontológica do Geonames (herdada da classe </w:t>
      </w:r>
      <w:r w:rsidRPr="007972D9">
        <w:rPr>
          <w:rStyle w:val="Codigo"/>
        </w:rPr>
        <w:t>Feature</w:t>
      </w:r>
      <w:r w:rsidRPr="00FB45A5">
        <w:t xml:space="preserve">), possui as object properties </w:t>
      </w:r>
      <w:r w:rsidRPr="007972D9">
        <w:rPr>
          <w:rStyle w:val="Codigo"/>
        </w:rPr>
        <w:t>parentTown</w:t>
      </w:r>
      <w:r w:rsidRPr="00FB45A5">
        <w:t xml:space="preserve">, </w:t>
      </w:r>
      <w:r w:rsidRPr="007972D9">
        <w:rPr>
          <w:rStyle w:val="Codigo"/>
        </w:rPr>
        <w:t>parentADM1</w:t>
      </w:r>
      <w:r w:rsidRPr="00FB45A5">
        <w:t xml:space="preserve">, </w:t>
      </w:r>
      <w:r w:rsidRPr="007972D9">
        <w:rPr>
          <w:rStyle w:val="Codigo"/>
        </w:rPr>
        <w:t>parentCountry</w:t>
      </w:r>
      <w:r w:rsidRPr="00FB45A5">
        <w:t xml:space="preserve"> e </w:t>
      </w:r>
      <w:r w:rsidRPr="007972D9">
        <w:rPr>
          <w:rStyle w:val="Codigo"/>
        </w:rPr>
        <w:t>parentContinent</w:t>
      </w:r>
      <w:r w:rsidRPr="00FB45A5">
        <w:t xml:space="preserve">, a ontologia proposta </w:t>
      </w:r>
      <w:ins w:id="651" w:author="Revisor" w:date="2013-12-04T17:58:00Z">
        <w:r w:rsidR="0075065B">
          <w:t>contempla</w:t>
        </w:r>
      </w:ins>
      <w:del w:id="652" w:author="Revisor" w:date="2013-12-04T17:58:00Z">
        <w:r w:rsidRPr="00FB45A5" w:rsidDel="0075065B">
          <w:delText>permite declarar</w:delText>
        </w:r>
      </w:del>
      <w:r w:rsidRPr="00FB45A5">
        <w:t xml:space="preserve"> algumas redundâncias. Por exemplo, </w:t>
      </w:r>
      <w:r w:rsidR="00FB45A5">
        <w:t>as seguintes triplas são explicitamente declaradas:</w:t>
      </w:r>
    </w:p>
    <w:p w:rsidR="00FB45A5" w:rsidRDefault="00FB45A5" w:rsidP="005A0E04">
      <w:pPr>
        <w:ind w:left="708" w:firstLine="0"/>
        <w:rPr>
          <w:rStyle w:val="Codigo"/>
        </w:rPr>
      </w:pPr>
      <w:r>
        <w:rPr>
          <w:rStyle w:val="Codigo"/>
        </w:rPr>
        <w:t>(estado do Rio de Janeiro, parentCountry, Brasil) .</w:t>
      </w:r>
    </w:p>
    <w:p w:rsidR="00FB45A5" w:rsidRDefault="00FB45A5" w:rsidP="005A0E04">
      <w:pPr>
        <w:ind w:left="708" w:firstLine="0"/>
        <w:rPr>
          <w:rStyle w:val="Codigo"/>
        </w:rPr>
      </w:pPr>
      <w:r w:rsidRPr="00FB45A5">
        <w:rPr>
          <w:rStyle w:val="Codigo"/>
        </w:rPr>
        <w:t>(cidade do Rio de Janeiro, parentADM1, estado do Rio de Janeiro) .</w:t>
      </w:r>
    </w:p>
    <w:p w:rsidR="00FB45A5" w:rsidRDefault="00FB45A5" w:rsidP="005A0E04">
      <w:pPr>
        <w:ind w:left="708" w:firstLine="0"/>
        <w:rPr>
          <w:rStyle w:val="Codigo"/>
        </w:rPr>
      </w:pPr>
      <w:r>
        <w:rPr>
          <w:rStyle w:val="Codigo"/>
        </w:rPr>
        <w:t>(cidade do Rio de Janeiro, parentCountry, Brasil) .</w:t>
      </w:r>
    </w:p>
    <w:p w:rsidR="005A0E04" w:rsidRPr="005A0E04" w:rsidRDefault="00FB45A5" w:rsidP="005A0E04">
      <w:pPr>
        <w:rPr>
          <w:rStyle w:val="CharNormal"/>
          <w:color w:val="FF0000"/>
        </w:rPr>
      </w:pPr>
      <w:r w:rsidRPr="00FB45A5">
        <w:rPr>
          <w:rStyle w:val="CharNormal"/>
        </w:rPr>
        <w:t xml:space="preserve">A </w:t>
      </w:r>
      <w:r>
        <w:rPr>
          <w:rStyle w:val="CharNormal"/>
        </w:rPr>
        <w:t xml:space="preserve">última tripla poderia ser omitida uma vez que, no grafo de triplas, é possível construir o caminho </w:t>
      </w:r>
      <w:r w:rsidRPr="00FB45A5">
        <w:rPr>
          <w:rStyle w:val="Codigo"/>
        </w:rPr>
        <w:t xml:space="preserve">(cidade do Rio de Janeiro, parentADM1, estado do Rio de Janeiro, </w:t>
      </w:r>
      <w:r>
        <w:rPr>
          <w:rStyle w:val="Codigo"/>
        </w:rPr>
        <w:t>parentCountry, Brasil)</w:t>
      </w:r>
      <w:r>
        <w:rPr>
          <w:rStyle w:val="CharNormal"/>
        </w:rPr>
        <w:t>, com o qual teríamos</w:t>
      </w:r>
      <w:r w:rsidR="00EB6438">
        <w:rPr>
          <w:rStyle w:val="CharNormal"/>
        </w:rPr>
        <w:t xml:space="preserve"> indiretamente</w:t>
      </w:r>
      <w:r>
        <w:rPr>
          <w:rStyle w:val="CharNormal"/>
        </w:rPr>
        <w:t xml:space="preserve"> a informação</w:t>
      </w:r>
      <w:r w:rsidR="00EB6438">
        <w:rPr>
          <w:rStyle w:val="CharNormal"/>
        </w:rPr>
        <w:t xml:space="preserve"> de </w:t>
      </w:r>
      <w:r>
        <w:rPr>
          <w:rStyle w:val="CharNormal"/>
        </w:rPr>
        <w:t>que a cidade do Rio de Janeiro está no país Brasil.</w:t>
      </w:r>
      <w:r w:rsidR="005A0E04">
        <w:rPr>
          <w:rStyle w:val="CharNormal"/>
        </w:rPr>
        <w:t xml:space="preserve"> </w:t>
      </w:r>
      <w:ins w:id="653" w:author="Revisor" w:date="2013-12-04T17:59:00Z">
        <w:r w:rsidR="0075065B">
          <w:rPr>
            <w:rStyle w:val="CharNormal"/>
          </w:rPr>
          <w:t xml:space="preserve">Se não existisse a tripla extra, </w:t>
        </w:r>
      </w:ins>
      <w:del w:id="654" w:author="Revisor" w:date="2013-12-04T17:59:00Z">
        <w:r w:rsidR="005A0E04" w:rsidDel="0075065B">
          <w:rPr>
            <w:rStyle w:val="CharNormal"/>
          </w:rPr>
          <w:delText>S</w:delText>
        </w:r>
      </w:del>
      <w:ins w:id="655" w:author="Revisor" w:date="2013-12-04T17:59:00Z">
        <w:r w:rsidR="0075065B">
          <w:rPr>
            <w:rStyle w:val="CharNormal"/>
          </w:rPr>
          <w:t>s</w:t>
        </w:r>
      </w:ins>
      <w:r w:rsidR="005A0E04">
        <w:rPr>
          <w:rStyle w:val="CharNormal"/>
        </w:rPr>
        <w:t xml:space="preserve">omente </w:t>
      </w:r>
      <w:ins w:id="656" w:author="Revisor" w:date="2013-12-04T17:59:00Z">
        <w:r w:rsidR="0075065B">
          <w:rPr>
            <w:rStyle w:val="CharNormal"/>
          </w:rPr>
          <w:t>com</w:t>
        </w:r>
      </w:ins>
      <w:del w:id="657" w:author="Revisor" w:date="2013-12-04T17:59:00Z">
        <w:r w:rsidR="005A0E04" w:rsidDel="0075065B">
          <w:rPr>
            <w:rStyle w:val="CharNormal"/>
          </w:rPr>
          <w:delText>nessa</w:delText>
        </w:r>
      </w:del>
      <w:ins w:id="658" w:author="Revisor" w:date="2013-12-04T17:59:00Z">
        <w:r w:rsidR="0075065B">
          <w:rPr>
            <w:rStyle w:val="CharNormal"/>
          </w:rPr>
          <w:t xml:space="preserve"> essa</w:t>
        </w:r>
      </w:ins>
      <w:r w:rsidR="005A0E04">
        <w:rPr>
          <w:rStyle w:val="CharNormal"/>
        </w:rPr>
        <w:t xml:space="preserve"> análise superficial, </w:t>
      </w:r>
      <w:del w:id="659" w:author="Revisor" w:date="2013-12-04T17:59:00Z">
        <w:r w:rsidR="00EB6438" w:rsidDel="0075065B">
          <w:rPr>
            <w:rStyle w:val="CharNormal"/>
          </w:rPr>
          <w:delText xml:space="preserve">se </w:delText>
        </w:r>
        <w:r w:rsidR="005A0E04" w:rsidDel="0075065B">
          <w:rPr>
            <w:rStyle w:val="CharNormal"/>
          </w:rPr>
          <w:delText xml:space="preserve">não existisse a tripla extra, </w:delText>
        </w:r>
      </w:del>
      <w:r w:rsidR="005A0E04">
        <w:rPr>
          <w:rStyle w:val="CharNormal"/>
        </w:rPr>
        <w:t xml:space="preserve">já </w:t>
      </w:r>
      <w:ins w:id="660" w:author="Revisor" w:date="2013-12-04T17:59:00Z">
        <w:r w:rsidR="0075065B">
          <w:rPr>
            <w:rStyle w:val="CharNormal"/>
          </w:rPr>
          <w:t xml:space="preserve">se </w:t>
        </w:r>
      </w:ins>
      <w:r w:rsidR="005A0E04">
        <w:rPr>
          <w:rStyle w:val="CharNormal"/>
        </w:rPr>
        <w:t>observa</w:t>
      </w:r>
      <w:del w:id="661" w:author="Revisor" w:date="2013-12-04T17:59:00Z">
        <w:r w:rsidR="005A0E04" w:rsidDel="0075065B">
          <w:rPr>
            <w:rStyle w:val="CharNormal"/>
          </w:rPr>
          <w:delText>-se</w:delText>
        </w:r>
      </w:del>
      <w:r w:rsidR="005A0E04">
        <w:rPr>
          <w:rStyle w:val="CharNormal"/>
        </w:rPr>
        <w:t xml:space="preserve"> a redução de redundância, </w:t>
      </w:r>
      <w:ins w:id="662" w:author="Revisor" w:date="2013-12-04T17:59:00Z">
        <w:r w:rsidR="0075065B">
          <w:rPr>
            <w:rStyle w:val="CharNormal"/>
          </w:rPr>
          <w:t>e, por con</w:t>
        </w:r>
      </w:ins>
      <w:ins w:id="663" w:author="Revisor" w:date="2013-12-04T18:00:00Z">
        <w:r w:rsidR="0075065B">
          <w:rPr>
            <w:rStyle w:val="CharNormal"/>
          </w:rPr>
          <w:t>s</w:t>
        </w:r>
      </w:ins>
      <w:ins w:id="664" w:author="Revisor" w:date="2013-12-04T17:59:00Z">
        <w:r w:rsidR="0075065B">
          <w:rPr>
            <w:rStyle w:val="CharNormal"/>
          </w:rPr>
          <w:t>equencia,</w:t>
        </w:r>
      </w:ins>
      <w:del w:id="665" w:author="Revisor" w:date="2013-12-04T18:00:00Z">
        <w:r w:rsidR="005A0E04" w:rsidDel="0075065B">
          <w:rPr>
            <w:rStyle w:val="CharNormal"/>
          </w:rPr>
          <w:delText>logo</w:delText>
        </w:r>
      </w:del>
      <w:r w:rsidR="005A0E04">
        <w:rPr>
          <w:rStyle w:val="CharNormal"/>
        </w:rPr>
        <w:t xml:space="preserve"> a diminuição do número de triplas</w:t>
      </w:r>
      <w:ins w:id="666" w:author="Revisor" w:date="2013-12-04T18:00:00Z">
        <w:r w:rsidR="0075065B">
          <w:rPr>
            <w:rStyle w:val="CharNormal"/>
          </w:rPr>
          <w:t xml:space="preserve"> </w:t>
        </w:r>
      </w:ins>
      <w:del w:id="667" w:author="Revisor" w:date="2013-12-04T18:00:00Z">
        <w:r w:rsidR="00CF7F8B" w:rsidDel="0075065B">
          <w:rPr>
            <w:rStyle w:val="CharNormal"/>
          </w:rPr>
          <w:delText>.</w:delText>
        </w:r>
        <w:r w:rsidR="005A0E04" w:rsidDel="0075065B">
          <w:rPr>
            <w:rStyle w:val="CharNormal"/>
          </w:rPr>
          <w:delText xml:space="preserve"> </w:delText>
        </w:r>
        <w:r w:rsidR="00CF7F8B" w:rsidDel="0075065B">
          <w:rPr>
            <w:rStyle w:val="CharNormal"/>
          </w:rPr>
          <w:delText>I</w:delText>
        </w:r>
        <w:r w:rsidR="005A0E04" w:rsidDel="0075065B">
          <w:rPr>
            <w:rStyle w:val="CharNormal"/>
          </w:rPr>
          <w:delText xml:space="preserve">sto é, </w:delText>
        </w:r>
      </w:del>
      <w:ins w:id="668" w:author="Revisor" w:date="2013-12-04T18:00:00Z">
        <w:r w:rsidR="0075065B">
          <w:rPr>
            <w:rStyle w:val="CharNormal"/>
          </w:rPr>
          <w:t>(</w:t>
        </w:r>
      </w:ins>
      <w:r w:rsidR="005A0E04">
        <w:rPr>
          <w:rStyle w:val="CharNormal"/>
        </w:rPr>
        <w:t xml:space="preserve">pelo </w:t>
      </w:r>
      <w:r w:rsidR="005A0E04" w:rsidRPr="009147ED">
        <w:rPr>
          <w:rStyle w:val="CharNormal"/>
        </w:rPr>
        <w:t>menos 1 tripla a menos para cada cidade do mundo</w:t>
      </w:r>
      <w:ins w:id="669" w:author="Revisor" w:date="2013-12-04T18:00:00Z">
        <w:r w:rsidR="0075065B">
          <w:rPr>
            <w:rStyle w:val="CharNormal"/>
          </w:rPr>
          <w:t>)</w:t>
        </w:r>
      </w:ins>
      <w:r w:rsidR="005A0E04" w:rsidRPr="009147ED">
        <w:rPr>
          <w:rStyle w:val="CharNormal"/>
        </w:rPr>
        <w:t>. Como são muitas cidades no mundo, representaria um ganho de espaço razoável.</w:t>
      </w:r>
    </w:p>
    <w:p w:rsidR="005A0E04" w:rsidRDefault="005A0E04" w:rsidP="005A0E04">
      <w:pPr>
        <w:rPr>
          <w:rStyle w:val="CharNormal"/>
        </w:rPr>
      </w:pPr>
      <w:r>
        <w:rPr>
          <w:rStyle w:val="CharNormal"/>
        </w:rPr>
        <w:t>Entretanto, manter a redundância traz vantagens no desempenho de consultas. Já que os dados estão diretamente ligados ao recurso, não é necessário caminhar no grafo de triplas para obter alguma informação extra. As consultas sobre o modelo ficam menores</w:t>
      </w:r>
      <w:r w:rsidR="00A0372F">
        <w:rPr>
          <w:rStyle w:val="CharNormal"/>
        </w:rPr>
        <w:t xml:space="preserve"> (mais f</w:t>
      </w:r>
      <w:r w:rsidR="009147ED">
        <w:rPr>
          <w:rStyle w:val="CharNormal"/>
        </w:rPr>
        <w:t>ác</w:t>
      </w:r>
      <w:ins w:id="670" w:author="Revisor" w:date="2013-12-04T18:00:00Z">
        <w:r w:rsidR="0075065B">
          <w:rPr>
            <w:rStyle w:val="CharNormal"/>
          </w:rPr>
          <w:t>eis</w:t>
        </w:r>
      </w:ins>
      <w:del w:id="671" w:author="Revisor" w:date="2013-12-04T18:00:00Z">
        <w:r w:rsidR="009147ED" w:rsidDel="0075065B">
          <w:rPr>
            <w:rStyle w:val="CharNormal"/>
          </w:rPr>
          <w:delText>il</w:delText>
        </w:r>
      </w:del>
      <w:r w:rsidR="009147ED">
        <w:rPr>
          <w:rStyle w:val="CharNormal"/>
        </w:rPr>
        <w:t xml:space="preserve"> de entender e do processador de consultas executar</w:t>
      </w:r>
      <w:r w:rsidR="00A0372F">
        <w:rPr>
          <w:rStyle w:val="CharNormal"/>
        </w:rPr>
        <w:t>)</w:t>
      </w:r>
      <w:r>
        <w:rPr>
          <w:rStyle w:val="CharNormal"/>
        </w:rPr>
        <w:t>, uma vez que é possível verificar diretamente</w:t>
      </w:r>
      <w:r w:rsidR="00A0372F">
        <w:rPr>
          <w:rStyle w:val="CharNormal"/>
        </w:rPr>
        <w:t>, por exemplo,</w:t>
      </w:r>
      <w:r>
        <w:rPr>
          <w:rStyle w:val="CharNormal"/>
        </w:rPr>
        <w:t xml:space="preserve"> se uma cidade pertence ou não a um país, ao inv</w:t>
      </w:r>
      <w:r w:rsidR="00A0372F">
        <w:rPr>
          <w:rStyle w:val="CharNormal"/>
        </w:rPr>
        <w:t>és de antes passar pelo estado.</w:t>
      </w:r>
    </w:p>
    <w:p w:rsidR="00A0372F" w:rsidRPr="00FB45A5" w:rsidRDefault="00A0372F" w:rsidP="005A0E04">
      <w:pPr>
        <w:rPr>
          <w:rStyle w:val="CharNormal"/>
        </w:rPr>
      </w:pPr>
      <w:r>
        <w:rPr>
          <w:rStyle w:val="CharNormal"/>
        </w:rPr>
        <w:t xml:space="preserve">Portanto, </w:t>
      </w:r>
      <w:r w:rsidR="009147ED">
        <w:t>a</w:t>
      </w:r>
      <w:r w:rsidR="009147ED" w:rsidRPr="00FB45A5">
        <w:t xml:space="preserve">pesar de parecer um problema, a proposta da nossa ontologia, assim como o Geonames, se vale das vantagens proporcionadas pela redundância dos dados. </w:t>
      </w:r>
      <w:r w:rsidR="009147ED">
        <w:t xml:space="preserve">O </w:t>
      </w:r>
      <w:r>
        <w:rPr>
          <w:rStyle w:val="CharNormal"/>
        </w:rPr>
        <w:t>ônus trazido por não minimizar o número de triplas</w:t>
      </w:r>
      <w:r w:rsidR="009147ED">
        <w:rPr>
          <w:rStyle w:val="CharNormal"/>
        </w:rPr>
        <w:t xml:space="preserve"> é muito inferior ao ganho com desempenho</w:t>
      </w:r>
      <w:r>
        <w:rPr>
          <w:rStyle w:val="CharNormal"/>
        </w:rPr>
        <w:t xml:space="preserve">. </w:t>
      </w:r>
      <w:r w:rsidR="00DE79D7">
        <w:rPr>
          <w:rStyle w:val="CharNormal"/>
        </w:rPr>
        <w:t>Além disso, as redundâncias são controladas, baseando-se nos dados já limpos do</w:t>
      </w:r>
      <w:r w:rsidR="0083374F">
        <w:rPr>
          <w:rStyle w:val="CharNormal"/>
        </w:rPr>
        <w:t xml:space="preserve"> PingER e nos dados do Geonames, que apresenta um razoável grau de confiança de acordo com a comunidade de dados ligados</w:t>
      </w:r>
      <w:r w:rsidR="00855B91">
        <w:rPr>
          <w:rStyle w:val="CharNormal"/>
        </w:rPr>
        <w:t xml:space="preserve"> (3KBO, 2013)</w:t>
      </w:r>
      <w:r w:rsidR="0083374F">
        <w:rPr>
          <w:rStyle w:val="CharNormal"/>
        </w:rPr>
        <w:t>.</w:t>
      </w:r>
      <w:r w:rsidR="00DE79D7">
        <w:rPr>
          <w:rStyle w:val="CharNormal"/>
        </w:rPr>
        <w:t xml:space="preserve"> Em relação a uma possível perda de desempenho devido a essa redundância, em </w:t>
      </w:r>
      <w:r>
        <w:rPr>
          <w:rStyle w:val="CharNormal"/>
        </w:rPr>
        <w:t xml:space="preserve">especial no caso do PingER, o número de medições (isto é, o cruzamento entre parâmetros para se obter um valor sobre a qualidade da rede) é gigantesco, da ordem de dezenas de milhões, logo a quantidade de triplas relacionadas a uma </w:t>
      </w:r>
      <w:r w:rsidR="00DE79D7">
        <w:rPr>
          <w:rStyle w:val="CharNormal"/>
        </w:rPr>
        <w:t>medição</w:t>
      </w:r>
      <w:r>
        <w:rPr>
          <w:rStyle w:val="CharNormal"/>
        </w:rPr>
        <w:t xml:space="preserve"> devem </w:t>
      </w:r>
      <w:r w:rsidR="00DE79D7">
        <w:rPr>
          <w:rStyle w:val="CharNormal"/>
        </w:rPr>
        <w:t>ser</w:t>
      </w:r>
      <w:r w:rsidR="007200A9">
        <w:rPr>
          <w:rStyle w:val="CharNormal"/>
        </w:rPr>
        <w:t xml:space="preserve"> </w:t>
      </w:r>
      <w:r w:rsidR="00DE79D7">
        <w:rPr>
          <w:rStyle w:val="CharNormal"/>
        </w:rPr>
        <w:t>necessariamente minimizada</w:t>
      </w:r>
      <w:r>
        <w:rPr>
          <w:rStyle w:val="CharNormal"/>
        </w:rPr>
        <w:t xml:space="preserve">. </w:t>
      </w:r>
      <w:r w:rsidR="00DE79D7">
        <w:rPr>
          <w:rStyle w:val="CharNormal"/>
        </w:rPr>
        <w:t>Todavia</w:t>
      </w:r>
      <w:r>
        <w:rPr>
          <w:rStyle w:val="CharNormal"/>
        </w:rPr>
        <w:t>, as cidades monitoradas no PingER são da ordem de milhar</w:t>
      </w:r>
      <w:r w:rsidR="00DE79D7">
        <w:rPr>
          <w:rStyle w:val="CharNormal"/>
        </w:rPr>
        <w:t>es</w:t>
      </w:r>
      <w:r w:rsidR="002073DC">
        <w:rPr>
          <w:rStyle w:val="CharNormal"/>
        </w:rPr>
        <w:t xml:space="preserve"> (menos de duas mil cidades</w:t>
      </w:r>
      <w:r w:rsidR="007200A9">
        <w:rPr>
          <w:rStyle w:val="CharNormal"/>
        </w:rPr>
        <w:t>, mais precisamente</w:t>
      </w:r>
      <w:r w:rsidR="002073DC">
        <w:rPr>
          <w:rStyle w:val="CharNormal"/>
        </w:rPr>
        <w:t>)</w:t>
      </w:r>
      <w:r>
        <w:rPr>
          <w:rStyle w:val="CharNormal"/>
        </w:rPr>
        <w:t xml:space="preserve">. </w:t>
      </w:r>
      <w:r w:rsidR="002073DC">
        <w:rPr>
          <w:rStyle w:val="CharNormal"/>
        </w:rPr>
        <w:t xml:space="preserve">Em outras palavras, essa redundância não é crítica. </w:t>
      </w:r>
      <w:r>
        <w:rPr>
          <w:rStyle w:val="CharNormal"/>
        </w:rPr>
        <w:t xml:space="preserve">Experimentalmente, </w:t>
      </w:r>
      <w:r w:rsidR="007200A9">
        <w:rPr>
          <w:rStyle w:val="CharNormal"/>
        </w:rPr>
        <w:t xml:space="preserve">pelo menos no caso das consultas para o projeto PingER LOD, </w:t>
      </w:r>
      <w:r w:rsidR="00501D6D">
        <w:rPr>
          <w:rStyle w:val="CharNormal"/>
        </w:rPr>
        <w:t xml:space="preserve">para o processador de consultas, </w:t>
      </w:r>
      <w:r w:rsidR="00DE79D7">
        <w:rPr>
          <w:rStyle w:val="CharNormal"/>
        </w:rPr>
        <w:t xml:space="preserve">de um lado, </w:t>
      </w:r>
      <w:r w:rsidR="007200A9">
        <w:rPr>
          <w:rStyle w:val="CharNormal"/>
        </w:rPr>
        <w:t>processar</w:t>
      </w:r>
      <w:r w:rsidR="00DE79D7">
        <w:rPr>
          <w:rStyle w:val="CharNormal"/>
        </w:rPr>
        <w:t xml:space="preserve"> </w:t>
      </w:r>
      <w:r w:rsidR="00DE79D7">
        <w:rPr>
          <w:rStyle w:val="CharNormal"/>
        </w:rPr>
        <w:lastRenderedPageBreak/>
        <w:t xml:space="preserve">mil triplas </w:t>
      </w:r>
      <w:r w:rsidR="002073DC">
        <w:rPr>
          <w:rStyle w:val="CharNormal"/>
        </w:rPr>
        <w:t xml:space="preserve">a mais </w:t>
      </w:r>
      <w:r w:rsidR="00DE79D7">
        <w:rPr>
          <w:rStyle w:val="CharNormal"/>
        </w:rPr>
        <w:t xml:space="preserve">ou 10 mil </w:t>
      </w:r>
      <w:r w:rsidR="002073DC">
        <w:rPr>
          <w:rStyle w:val="CharNormal"/>
        </w:rPr>
        <w:t xml:space="preserve">a mais </w:t>
      </w:r>
      <w:r w:rsidR="00DE79D7">
        <w:rPr>
          <w:rStyle w:val="CharNormal"/>
        </w:rPr>
        <w:t>não</w:t>
      </w:r>
      <w:r w:rsidR="007200A9">
        <w:rPr>
          <w:rStyle w:val="CharNormal"/>
        </w:rPr>
        <w:t xml:space="preserve"> representa diferença </w:t>
      </w:r>
      <w:r w:rsidR="00DE79D7">
        <w:rPr>
          <w:rStyle w:val="CharNormal"/>
        </w:rPr>
        <w:t xml:space="preserve">significativa. </w:t>
      </w:r>
      <w:r w:rsidR="007200A9">
        <w:rPr>
          <w:rStyle w:val="CharNormal"/>
        </w:rPr>
        <w:t>Por</w:t>
      </w:r>
      <w:r w:rsidR="00DE79D7">
        <w:rPr>
          <w:rStyle w:val="CharNormal"/>
        </w:rPr>
        <w:t xml:space="preserve"> outro lado, processar 10 milhões de triplas a mais ou 20 milhões a mais, afeta consideravelmente o desempenho das consultas. </w:t>
      </w:r>
      <w:r w:rsidR="00627BA2">
        <w:rPr>
          <w:rStyle w:val="CharNormal"/>
        </w:rPr>
        <w:t>Ainda</w:t>
      </w:r>
      <w:r w:rsidR="00DE79D7">
        <w:rPr>
          <w:rStyle w:val="CharNormal"/>
        </w:rPr>
        <w:t>, não só as consultas, mas o tempo de carga dos dados é muito maior.</w:t>
      </w:r>
    </w:p>
    <w:p w:rsidR="00312B79" w:rsidRDefault="00312B79" w:rsidP="00312B79">
      <w:r>
        <w:t>Além da relação hierárquica entre as entidades geográfica</w:t>
      </w:r>
      <w:r w:rsidR="00501D6D">
        <w:t>s</w:t>
      </w:r>
      <w:r>
        <w:t xml:space="preserve">, é preciso relacionar o nó de rede a sua localização física. Isso será realizado através da object property </w:t>
      </w:r>
      <w:r w:rsidRPr="00327D05">
        <w:rPr>
          <w:rStyle w:val="Codigo"/>
        </w:rPr>
        <w:t>isInPhysicalLocation</w:t>
      </w:r>
      <w:r>
        <w:t xml:space="preserve"> que liga uma instância de </w:t>
      </w:r>
      <w:r w:rsidRPr="00327D05">
        <w:rPr>
          <w:rStyle w:val="Codigo"/>
        </w:rPr>
        <w:t>NetworkNode</w:t>
      </w:r>
      <w:r>
        <w:t xml:space="preserve"> a uma instância de </w:t>
      </w:r>
      <w:r w:rsidRPr="00327D05">
        <w:rPr>
          <w:rStyle w:val="Codigo"/>
        </w:rPr>
        <w:t>PhysicalLocation</w:t>
      </w:r>
      <w:r>
        <w:t xml:space="preserve"> ou uma de suas subclasses. Para convenientemente facilitar as consultas e trazer mais semântica, a relação </w:t>
      </w:r>
      <w:r w:rsidRPr="00327D05">
        <w:rPr>
          <w:rStyle w:val="Codigo"/>
        </w:rPr>
        <w:t>isInPhysicalLocation</w:t>
      </w:r>
      <w:r>
        <w:t xml:space="preserve"> pode ser ainda especializada em </w:t>
      </w:r>
      <w:r w:rsidRPr="00327D05">
        <w:rPr>
          <w:rStyle w:val="Codigo"/>
        </w:rPr>
        <w:t>isInTown</w:t>
      </w:r>
      <w:r>
        <w:t xml:space="preserve">, </w:t>
      </w:r>
      <w:r w:rsidRPr="00327D05">
        <w:rPr>
          <w:rStyle w:val="Codigo"/>
        </w:rPr>
        <w:t>isInState</w:t>
      </w:r>
      <w:r>
        <w:t xml:space="preserve">, </w:t>
      </w:r>
      <w:r w:rsidRPr="00327D05">
        <w:rPr>
          <w:rStyle w:val="Codigo"/>
        </w:rPr>
        <w:t>isInCountry</w:t>
      </w:r>
      <w:r>
        <w:t xml:space="preserve">, </w:t>
      </w:r>
      <w:r w:rsidRPr="00327D05">
        <w:rPr>
          <w:rStyle w:val="Codigo"/>
        </w:rPr>
        <w:t>isInContinent</w:t>
      </w:r>
      <w:r>
        <w:t xml:space="preserve"> e </w:t>
      </w:r>
      <w:r w:rsidRPr="00E56E5D">
        <w:rPr>
          <w:rStyle w:val="Codigo"/>
        </w:rPr>
        <w:t>isInSchool</w:t>
      </w:r>
      <w:r>
        <w:t xml:space="preserve"> – caso o nó </w:t>
      </w:r>
      <w:r w:rsidR="002073DC">
        <w:t>esteja n</w:t>
      </w:r>
      <w:r>
        <w:t xml:space="preserve">uma universidade – cujo domínio são instâncias de </w:t>
      </w:r>
      <w:r w:rsidRPr="00327D05">
        <w:rPr>
          <w:rStyle w:val="Codigo"/>
        </w:rPr>
        <w:t>NetworkNode</w:t>
      </w:r>
      <w:r>
        <w:t xml:space="preserve"> e o alcance são instâncias de </w:t>
      </w:r>
      <w:r w:rsidRPr="00327D05">
        <w:rPr>
          <w:rStyle w:val="Codigo"/>
        </w:rPr>
        <w:t>PhysicalLocation</w:t>
      </w:r>
      <w:r>
        <w:rPr>
          <w:rStyle w:val="Codigo"/>
        </w:rPr>
        <w:t xml:space="preserve"> </w:t>
      </w:r>
      <w:r w:rsidRPr="00327D05">
        <w:rPr>
          <w:rStyle w:val="CharNormal"/>
        </w:rPr>
        <w:t>ou suas subclasses</w:t>
      </w:r>
      <w:r>
        <w:t>.</w:t>
      </w:r>
    </w:p>
    <w:p w:rsidR="009147ED" w:rsidRDefault="009147ED" w:rsidP="009147ED">
      <w:r>
        <w:t>Essa modelagem também permite sobrecarregar redundâncias de localizações físicas. Não é necessário declarar que um nó de rede está numa cidade, num estado, num país e num continente. Bastaria afirmar que o nó está na cidade e, caminhando no grafo, as outras informações</w:t>
      </w:r>
      <w:r w:rsidR="002073DC">
        <w:t xml:space="preserve"> de nível hierárquico superior</w:t>
      </w:r>
      <w:r>
        <w:t xml:space="preserve"> poderiam ser obtidas indiretamente. Entretanto, como foi discutido nos parágrafos anteriores, </w:t>
      </w:r>
      <w:r w:rsidR="00501D6D">
        <w:t>declarar</w:t>
      </w:r>
      <w:r>
        <w:t xml:space="preserve"> </w:t>
      </w:r>
      <w:r w:rsidR="00501D6D">
        <w:t xml:space="preserve">explicitamente em todos os nós de rede toda a descrição taxonômica da sua localidade física </w:t>
      </w:r>
      <w:r>
        <w:t>significou ganho em desempenho</w:t>
      </w:r>
      <w:r w:rsidR="00501D6D">
        <w:t xml:space="preserve">, permitindo agregações geográficas (isto é, agregar as medições por cidade, estado, país, etc.) mais eficientes. </w:t>
      </w:r>
      <w:r>
        <w:t>Além disso, o número de nós monitorados pelo PingER é menos de mil, o que, como discutido, não é considerado grande comparado ao número de medições.</w:t>
      </w:r>
      <w:r w:rsidR="002073DC">
        <w:t xml:space="preserve"> Ou seja, essa redundância também não é crítica.</w:t>
      </w:r>
    </w:p>
    <w:p w:rsidR="00312B79" w:rsidRDefault="00312B79" w:rsidP="00312B79">
      <w:pPr>
        <w:rPr>
          <w:rStyle w:val="CharNormal"/>
        </w:rPr>
      </w:pPr>
      <w:r>
        <w:t xml:space="preserve">Adicionalmente, a Figura 13 mostra que uma universidade (ou qualquer instituição acadêmica monitorada pelo PingER) também tem as relações </w:t>
      </w:r>
      <w:r w:rsidRPr="00FE106B">
        <w:rPr>
          <w:rStyle w:val="Codigo"/>
        </w:rPr>
        <w:t>parentTown</w:t>
      </w:r>
      <w:r>
        <w:rPr>
          <w:rStyle w:val="Codigo"/>
        </w:rPr>
        <w:t>,</w:t>
      </w:r>
      <w:r>
        <w:t xml:space="preserve"> </w:t>
      </w:r>
      <w:r w:rsidRPr="00FE106B">
        <w:rPr>
          <w:rStyle w:val="Codigo"/>
        </w:rPr>
        <w:t>parentADM1</w:t>
      </w:r>
      <w:r>
        <w:rPr>
          <w:rStyle w:val="Codigo"/>
        </w:rPr>
        <w:t>,</w:t>
      </w:r>
      <w:r w:rsidRPr="00E56E5D">
        <w:rPr>
          <w:rStyle w:val="Codigo"/>
        </w:rPr>
        <w:t xml:space="preserve"> </w:t>
      </w:r>
      <w:r w:rsidRPr="00FE106B">
        <w:rPr>
          <w:rStyle w:val="Codigo"/>
        </w:rPr>
        <w:t>parentCountry</w:t>
      </w:r>
      <w:r>
        <w:rPr>
          <w:rStyle w:val="Codigo"/>
        </w:rPr>
        <w:t xml:space="preserve"> </w:t>
      </w:r>
      <w:r w:rsidRPr="00E56E5D">
        <w:rPr>
          <w:rStyle w:val="CharNormal"/>
        </w:rPr>
        <w:t>e</w:t>
      </w:r>
      <w:r w:rsidRPr="00E56E5D">
        <w:rPr>
          <w:rStyle w:val="Codigo"/>
        </w:rPr>
        <w:t xml:space="preserve"> </w:t>
      </w:r>
      <w:r w:rsidRPr="00FE106B">
        <w:rPr>
          <w:rStyle w:val="Codigo"/>
        </w:rPr>
        <w:t>parentContinent</w:t>
      </w:r>
      <w:r>
        <w:rPr>
          <w:rStyle w:val="Codigo"/>
        </w:rPr>
        <w:t xml:space="preserve"> </w:t>
      </w:r>
      <w:r w:rsidRPr="00D67421">
        <w:rPr>
          <w:rStyle w:val="CharNormal"/>
        </w:rPr>
        <w:t>para manter a organização hierárquica e possibilitar agregaç</w:t>
      </w:r>
      <w:r>
        <w:rPr>
          <w:rStyle w:val="CharNormal"/>
        </w:rPr>
        <w:t>ões futuras.</w:t>
      </w:r>
    </w:p>
    <w:p w:rsidR="00312B79" w:rsidRDefault="00312B79" w:rsidP="00312B79">
      <w:pPr>
        <w:keepNext/>
        <w:ind w:firstLine="0"/>
      </w:pPr>
      <w:commentRangeStart w:id="672"/>
      <w:r>
        <w:rPr>
          <w:noProof/>
          <w:lang w:val="en-US" w:eastAsia="en-US"/>
        </w:rPr>
        <w:lastRenderedPageBreak/>
        <w:drawing>
          <wp:inline distT="0" distB="0" distL="0" distR="0" wp14:anchorId="36C3DCF0" wp14:editId="12FFBE9A">
            <wp:extent cx="5760085" cy="325056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ol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250565"/>
                    </a:xfrm>
                    <a:prstGeom prst="rect">
                      <a:avLst/>
                    </a:prstGeom>
                  </pic:spPr>
                </pic:pic>
              </a:graphicData>
            </a:graphic>
          </wp:inline>
        </w:drawing>
      </w:r>
      <w:commentRangeEnd w:id="672"/>
      <w:r w:rsidR="0075065B">
        <w:rPr>
          <w:rStyle w:val="CommentReference"/>
        </w:rPr>
        <w:commentReference w:id="672"/>
      </w:r>
    </w:p>
    <w:p w:rsidR="00312B79" w:rsidRPr="00E56E5D" w:rsidRDefault="00312B79" w:rsidP="00312B79">
      <w:pPr>
        <w:pStyle w:val="LegendaFigura"/>
        <w:spacing w:after="360"/>
        <w:rPr>
          <w:rStyle w:val="CharNormal"/>
        </w:rPr>
      </w:pPr>
      <w:bookmarkStart w:id="673" w:name="_Toc373532720"/>
      <w:bookmarkStart w:id="674" w:name="_Toc373848919"/>
      <w:r>
        <w:t xml:space="preserve">Figura </w:t>
      </w:r>
      <w:fldSimple w:instr=" SEQ Figura \* ARABIC ">
        <w:r>
          <w:rPr>
            <w:noProof/>
          </w:rPr>
          <w:t>13</w:t>
        </w:r>
      </w:fldSimple>
      <w:r>
        <w:t xml:space="preserve"> – Recorte da parte da ontologia que modela as relações hierárquicas da geografia de universidades.</w:t>
      </w:r>
      <w:bookmarkEnd w:id="673"/>
      <w:bookmarkEnd w:id="674"/>
    </w:p>
    <w:p w:rsidR="00312B79" w:rsidRDefault="00312B79" w:rsidP="00312B79">
      <w:r>
        <w:t>Tud</w:t>
      </w:r>
      <w:ins w:id="675" w:author="Revisor" w:date="2013-12-04T18:02:00Z">
        <w:r w:rsidR="0075065B">
          <w:t>as essas partes</w:t>
        </w:r>
      </w:ins>
      <w:del w:id="676" w:author="Revisor" w:date="2013-12-04T18:02:00Z">
        <w:r w:rsidDel="0075065B">
          <w:delText>o isso junto</w:delText>
        </w:r>
      </w:del>
      <w:r>
        <w:t xml:space="preserve"> cobre</w:t>
      </w:r>
      <w:ins w:id="677" w:author="Revisor" w:date="2013-12-04T18:02:00Z">
        <w:r w:rsidR="0075065B">
          <w:t>m</w:t>
        </w:r>
      </w:ins>
      <w:r>
        <w:t xml:space="preserve"> </w:t>
      </w:r>
      <w:ins w:id="678" w:author="Revisor" w:date="2013-12-04T18:02:00Z">
        <w:r w:rsidR="0075065B">
          <w:t>o subdomínio</w:t>
        </w:r>
      </w:ins>
      <w:del w:id="679" w:author="Revisor" w:date="2013-12-04T18:02:00Z">
        <w:r w:rsidDel="0075065B">
          <w:delText>toda a parte</w:delText>
        </w:r>
      </w:del>
      <w:r>
        <w:t xml:space="preserve"> geográfic</w:t>
      </w:r>
      <w:del w:id="680" w:author="Revisor" w:date="2013-12-04T18:02:00Z">
        <w:r w:rsidDel="0075065B">
          <w:delText>a</w:delText>
        </w:r>
      </w:del>
      <w:ins w:id="681" w:author="Revisor" w:date="2013-12-04T18:02:00Z">
        <w:r w:rsidR="0075065B">
          <w:t>o</w:t>
        </w:r>
      </w:ins>
      <w:r>
        <w:t xml:space="preserve"> do domínio do PingER</w:t>
      </w:r>
      <w:ins w:id="682" w:author="Revisor" w:date="2013-12-04T18:02:00Z">
        <w:r w:rsidR="0075065B">
          <w:t xml:space="preserve">. </w:t>
        </w:r>
      </w:ins>
      <w:del w:id="683" w:author="Revisor" w:date="2013-12-04T18:02:00Z">
        <w:r w:rsidDel="0075065B">
          <w:delText xml:space="preserve"> e a</w:delText>
        </w:r>
      </w:del>
      <w:ins w:id="684" w:author="Revisor" w:date="2013-12-04T18:02:00Z">
        <w:r w:rsidR="0075065B">
          <w:t>A</w:t>
        </w:r>
      </w:ins>
      <w:r>
        <w:t xml:space="preserve"> Figura 14 apresenta a parte da ontologia do PingER que esquematiza as relações de localidade dos nós de rede, baseada na ontologia do Geonames.</w:t>
      </w:r>
    </w:p>
    <w:p w:rsidR="00312B79" w:rsidRDefault="00312B79" w:rsidP="00312B79">
      <w:pPr>
        <w:keepNext/>
        <w:ind w:firstLine="0"/>
      </w:pPr>
      <w:r>
        <w:rPr>
          <w:noProof/>
          <w:lang w:val="en-US" w:eastAsia="en-US"/>
        </w:rPr>
        <w:lastRenderedPageBreak/>
        <w:drawing>
          <wp:inline distT="0" distB="0" distL="0" distR="0" wp14:anchorId="783FE47F" wp14:editId="462DD213">
            <wp:extent cx="5712945" cy="5403850"/>
            <wp:effectExtent l="0" t="0" r="254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graphic Ontology - New Pa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2945" cy="5403850"/>
                    </a:xfrm>
                    <a:prstGeom prst="rect">
                      <a:avLst/>
                    </a:prstGeom>
                  </pic:spPr>
                </pic:pic>
              </a:graphicData>
            </a:graphic>
          </wp:inline>
        </w:drawing>
      </w:r>
    </w:p>
    <w:p w:rsidR="00312B79" w:rsidRDefault="00312B79" w:rsidP="00312B79">
      <w:pPr>
        <w:pStyle w:val="LegendaFigura"/>
        <w:spacing w:after="360"/>
      </w:pPr>
      <w:bookmarkStart w:id="685" w:name="_Toc373532721"/>
      <w:bookmarkStart w:id="686" w:name="_Toc373848920"/>
      <w:r>
        <w:t xml:space="preserve">Figura </w:t>
      </w:r>
      <w:fldSimple w:instr=" SEQ Figura \* ARABIC ">
        <w:r>
          <w:rPr>
            <w:noProof/>
          </w:rPr>
          <w:t>14</w:t>
        </w:r>
      </w:fldSimple>
      <w:r>
        <w:t xml:space="preserve"> – Parte geográfica da ontologia do PingER</w:t>
      </w:r>
      <w:bookmarkEnd w:id="685"/>
      <w:bookmarkEnd w:id="686"/>
    </w:p>
    <w:p w:rsidR="00B356A8" w:rsidRDefault="00B356A8" w:rsidP="00F20FC3">
      <w:pPr>
        <w:pStyle w:val="Secao"/>
        <w:numPr>
          <w:ilvl w:val="2"/>
          <w:numId w:val="4"/>
        </w:numPr>
        <w:spacing w:before="360" w:after="360"/>
        <w:rPr>
          <w:rStyle w:val="CharNormal"/>
        </w:rPr>
      </w:pPr>
      <w:r>
        <w:rPr>
          <w:rStyle w:val="CharNormal"/>
        </w:rPr>
        <w:t>Ontologia proposta para o PingER</w:t>
      </w:r>
      <w:bookmarkEnd w:id="611"/>
    </w:p>
    <w:p w:rsidR="00B356A8" w:rsidRDefault="00B356A8" w:rsidP="00B356A8">
      <w:pPr>
        <w:rPr>
          <w:rStyle w:val="CharNormal"/>
        </w:rPr>
      </w:pPr>
      <w:r>
        <w:rPr>
          <w:rStyle w:val="CharNormal"/>
        </w:rPr>
        <w:t>Finalmente, unindo todas as discussões levantadas, sugerimos uma ontologia</w:t>
      </w:r>
      <w:r w:rsidR="008070C3">
        <w:rPr>
          <w:rStyle w:val="CharNormal"/>
        </w:rPr>
        <w:t xml:space="preserve"> baseando-se nos conceitos de OWL </w:t>
      </w:r>
      <w:r>
        <w:rPr>
          <w:rStyle w:val="CharNormal"/>
        </w:rPr>
        <w:t>aplicada para o domínio do PingER que propõe resolver o modelo conceitual apresentado na seção 4.1.3.</w:t>
      </w:r>
    </w:p>
    <w:p w:rsidR="00B356A8" w:rsidRDefault="00B356A8" w:rsidP="00B356A8">
      <w:pPr>
        <w:rPr>
          <w:rStyle w:val="CharNormal"/>
        </w:rPr>
      </w:pPr>
      <w:r>
        <w:rPr>
          <w:rStyle w:val="CharNormal"/>
        </w:rPr>
        <w:t>Esta ontologia reutiliza e se baseia nos conceitos introduzidos pela ontologia MOMENT, adaptando-os às necessidades do domínio e do projeto. Também utiliza as ontologias do Geonames e a Time, do W3C.</w:t>
      </w:r>
    </w:p>
    <w:p w:rsidR="00A75C15" w:rsidRDefault="0082513E" w:rsidP="0082513E">
      <w:pPr>
        <w:keepNext/>
        <w:ind w:hanging="1701"/>
      </w:pPr>
      <w:r>
        <w:rPr>
          <w:noProof/>
          <w:lang w:val="en-US" w:eastAsia="en-US"/>
        </w:rPr>
        <w:lastRenderedPageBreak/>
        <w:drawing>
          <wp:inline distT="0" distB="0" distL="0" distR="0" wp14:anchorId="66E0F925" wp14:editId="5FC2DCE7">
            <wp:extent cx="7595902" cy="4295613"/>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surementOntology Sem Taxonomia -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95902" cy="4295613"/>
                    </a:xfrm>
                    <a:prstGeom prst="rect">
                      <a:avLst/>
                    </a:prstGeom>
                  </pic:spPr>
                </pic:pic>
              </a:graphicData>
            </a:graphic>
          </wp:inline>
        </w:drawing>
      </w:r>
    </w:p>
    <w:p w:rsidR="00B356A8" w:rsidRDefault="00A75C15" w:rsidP="00A75C15">
      <w:pPr>
        <w:pStyle w:val="LegendaFigura"/>
        <w:spacing w:after="360"/>
        <w:rPr>
          <w:rStyle w:val="CharNormal"/>
        </w:rPr>
      </w:pPr>
      <w:bookmarkStart w:id="687" w:name="_Toc373848921"/>
      <w:r>
        <w:t xml:space="preserve">Figura </w:t>
      </w:r>
      <w:fldSimple w:instr=" SEQ Figura \* ARABIC ">
        <w:r w:rsidR="0088310F">
          <w:rPr>
            <w:noProof/>
          </w:rPr>
          <w:t>14</w:t>
        </w:r>
      </w:fldSimple>
      <w:r>
        <w:t xml:space="preserve"> – A ontologia do domínio do PingER</w:t>
      </w:r>
      <w:bookmarkEnd w:id="687"/>
    </w:p>
    <w:p w:rsidR="00B356A8" w:rsidRDefault="0075065B" w:rsidP="00B356A8">
      <w:pPr>
        <w:rPr>
          <w:rStyle w:val="CharNormal"/>
        </w:rPr>
      </w:pPr>
      <w:ins w:id="688" w:author="Revisor" w:date="2013-12-04T18:03:00Z">
        <w:r>
          <w:rPr>
            <w:rStyle w:val="CharNormal"/>
          </w:rPr>
          <w:t xml:space="preserve">Ao </w:t>
        </w:r>
      </w:ins>
      <w:del w:id="689" w:author="Revisor" w:date="2013-12-04T18:03:00Z">
        <w:r w:rsidR="00966E48" w:rsidDel="0075065B">
          <w:rPr>
            <w:rStyle w:val="CharNormal"/>
          </w:rPr>
          <w:delText>C</w:delText>
        </w:r>
      </w:del>
      <w:ins w:id="690" w:author="Revisor" w:date="2013-12-04T18:03:00Z">
        <w:r>
          <w:rPr>
            <w:rStyle w:val="CharNormal"/>
          </w:rPr>
          <w:t>c</w:t>
        </w:r>
      </w:ins>
      <w:r w:rsidR="00966E48">
        <w:rPr>
          <w:rStyle w:val="CharNormal"/>
        </w:rPr>
        <w:t>ompar</w:t>
      </w:r>
      <w:del w:id="691" w:author="Revisor" w:date="2013-12-04T18:03:00Z">
        <w:r w:rsidR="00966E48" w:rsidDel="0075065B">
          <w:rPr>
            <w:rStyle w:val="CharNormal"/>
          </w:rPr>
          <w:delText>e</w:delText>
        </w:r>
      </w:del>
      <w:ins w:id="692" w:author="Revisor" w:date="2013-12-04T18:03:00Z">
        <w:r>
          <w:rPr>
            <w:rStyle w:val="CharNormal"/>
          </w:rPr>
          <w:t>ar</w:t>
        </w:r>
      </w:ins>
      <w:r w:rsidR="00966E48">
        <w:rPr>
          <w:rStyle w:val="CharNormal"/>
        </w:rPr>
        <w:t xml:space="preserve"> com a modelagem proposta utilizando a ontologia MOMENT (Figura 11) original, sem adaptações</w:t>
      </w:r>
      <w:ins w:id="693" w:author="Revisor" w:date="2013-12-04T18:03:00Z">
        <w:r>
          <w:rPr>
            <w:rStyle w:val="CharNormal"/>
          </w:rPr>
          <w:t xml:space="preserve">, observaa-se que </w:t>
        </w:r>
      </w:ins>
      <w:del w:id="694" w:author="Revisor" w:date="2013-12-04T18:03:00Z">
        <w:r w:rsidR="00966E48" w:rsidDel="0075065B">
          <w:rPr>
            <w:rStyle w:val="CharNormal"/>
          </w:rPr>
          <w:delText xml:space="preserve">. </w:delText>
        </w:r>
        <w:r w:rsidR="00B356A8" w:rsidDel="0075065B">
          <w:rPr>
            <w:rStyle w:val="CharNormal"/>
          </w:rPr>
          <w:delText>Ela</w:delText>
        </w:r>
      </w:del>
      <w:ins w:id="695" w:author="Revisor" w:date="2013-12-04T18:03:00Z">
        <w:r>
          <w:rPr>
            <w:rStyle w:val="CharNormal"/>
          </w:rPr>
          <w:t>esta</w:t>
        </w:r>
      </w:ins>
      <w:r w:rsidR="00B356A8">
        <w:rPr>
          <w:rStyle w:val="CharNormal"/>
        </w:rPr>
        <w:t xml:space="preserve"> é mais específica</w:t>
      </w:r>
      <w:ins w:id="696" w:author="Revisor" w:date="2013-12-04T18:03:00Z">
        <w:r>
          <w:rPr>
            <w:rStyle w:val="CharNormal"/>
          </w:rPr>
          <w:t xml:space="preserve">, com maior expressividade </w:t>
        </w:r>
      </w:ins>
      <w:r w:rsidR="00B356A8">
        <w:rPr>
          <w:rStyle w:val="CharNormal"/>
        </w:rPr>
        <w:t xml:space="preserve"> </w:t>
      </w:r>
      <w:del w:id="697" w:author="Revisor" w:date="2013-12-04T18:04:00Z">
        <w:r w:rsidR="00B356A8" w:rsidDel="0075065B">
          <w:rPr>
            <w:rStyle w:val="CharNormal"/>
          </w:rPr>
          <w:delText xml:space="preserve">logo mais </w:delText>
        </w:r>
      </w:del>
      <w:r w:rsidR="00B356A8">
        <w:rPr>
          <w:rStyle w:val="CharNormal"/>
        </w:rPr>
        <w:t>sem</w:t>
      </w:r>
      <w:r w:rsidR="001664FB">
        <w:rPr>
          <w:rStyle w:val="CharNormal"/>
        </w:rPr>
        <w:t xml:space="preserve">ântica para o domínio do PingER, </w:t>
      </w:r>
      <w:ins w:id="698" w:author="Revisor" w:date="2013-12-04T18:04:00Z">
        <w:r>
          <w:rPr>
            <w:rStyle w:val="CharNormal"/>
          </w:rPr>
          <w:t xml:space="preserve">e procurando </w:t>
        </w:r>
      </w:ins>
      <w:del w:id="699" w:author="Revisor" w:date="2013-12-04T18:04:00Z">
        <w:r w:rsidR="00B356A8" w:rsidDel="0075065B">
          <w:rPr>
            <w:rStyle w:val="CharNormal"/>
          </w:rPr>
          <w:delText>tende a</w:delText>
        </w:r>
      </w:del>
      <w:r w:rsidR="00B356A8">
        <w:rPr>
          <w:rStyle w:val="CharNormal"/>
        </w:rPr>
        <w:t xml:space="preserve"> otimiz</w:t>
      </w:r>
      <w:r w:rsidR="00C30171">
        <w:rPr>
          <w:rStyle w:val="CharNormal"/>
        </w:rPr>
        <w:t xml:space="preserve">ar o desempenho das consultas </w:t>
      </w:r>
      <w:ins w:id="700" w:author="Revisor" w:date="2013-12-04T18:04:00Z">
        <w:r>
          <w:rPr>
            <w:rStyle w:val="CharNormal"/>
          </w:rPr>
          <w:t>e</w:t>
        </w:r>
      </w:ins>
      <w:del w:id="701" w:author="Revisor" w:date="2013-12-04T18:04:00Z">
        <w:r w:rsidR="00C30171" w:rsidDel="0075065B">
          <w:rPr>
            <w:rStyle w:val="CharNormal"/>
          </w:rPr>
          <w:delText>e</w:delText>
        </w:r>
      </w:del>
      <w:r w:rsidR="00502D52">
        <w:rPr>
          <w:rStyle w:val="CharNormal"/>
        </w:rPr>
        <w:t xml:space="preserve"> minimizar o número de triplas. Principalmente, ela dá suporte para</w:t>
      </w:r>
      <w:r w:rsidR="001664FB">
        <w:rPr>
          <w:rStyle w:val="CharNormal"/>
        </w:rPr>
        <w:t xml:space="preserve"> resolve</w:t>
      </w:r>
      <w:r w:rsidR="00502D52">
        <w:rPr>
          <w:rStyle w:val="CharNormal"/>
        </w:rPr>
        <w:t>r</w:t>
      </w:r>
      <w:r w:rsidR="00D51714">
        <w:rPr>
          <w:rStyle w:val="CharNormal"/>
        </w:rPr>
        <w:t xml:space="preserve"> de forma eficiente</w:t>
      </w:r>
      <w:r w:rsidR="001664FB">
        <w:rPr>
          <w:rStyle w:val="CharNormal"/>
        </w:rPr>
        <w:t xml:space="preserve"> todos os requisitos do negócio para o projeto</w:t>
      </w:r>
      <w:r w:rsidR="00502D52">
        <w:rPr>
          <w:rStyle w:val="CharNormal"/>
        </w:rPr>
        <w:t>, inclusive utilizando todos os conceitos de publicação de LOD, discutidos em seções anteriores</w:t>
      </w:r>
      <w:r w:rsidR="00B356A8">
        <w:rPr>
          <w:rStyle w:val="CharNormal"/>
        </w:rPr>
        <w:t>.</w:t>
      </w:r>
    </w:p>
    <w:p w:rsidR="00B356A8" w:rsidRDefault="00B356A8" w:rsidP="00B356A8">
      <w:pPr>
        <w:rPr>
          <w:rStyle w:val="CharNormal"/>
        </w:rPr>
      </w:pPr>
      <w:r>
        <w:rPr>
          <w:rStyle w:val="CharNormal"/>
        </w:rPr>
        <w:t xml:space="preserve">Note que as únicas classes da MOMENT totalmente reutilizadas, isto é, sem nenhuma adaptação, foram as </w:t>
      </w:r>
      <w:r w:rsidRPr="00C13A93">
        <w:rPr>
          <w:rStyle w:val="Codigo"/>
        </w:rPr>
        <w:t>Metric</w:t>
      </w:r>
      <w:r>
        <w:rPr>
          <w:rStyle w:val="CharNormal"/>
        </w:rPr>
        <w:t xml:space="preserve"> e </w:t>
      </w:r>
      <w:r w:rsidRPr="00C13A93">
        <w:rPr>
          <w:rStyle w:val="Codigo"/>
        </w:rPr>
        <w:t>Unit</w:t>
      </w:r>
      <w:r>
        <w:rPr>
          <w:rStyle w:val="CharNormal"/>
        </w:rPr>
        <w:t xml:space="preserve">. Elas já são boas o suficiente para resolver as necessidades do domínio. Entretanto, as object properties </w:t>
      </w:r>
      <w:r w:rsidRPr="00C13A93">
        <w:rPr>
          <w:rStyle w:val="Codigo"/>
        </w:rPr>
        <w:t>defaultUnit</w:t>
      </w:r>
      <w:r>
        <w:rPr>
          <w:rStyle w:val="CharNormal"/>
        </w:rPr>
        <w:t xml:space="preserve"> e </w:t>
      </w:r>
      <w:r w:rsidRPr="00C13A93">
        <w:rPr>
          <w:rStyle w:val="Codigo"/>
        </w:rPr>
        <w:t>isMeasuredIn</w:t>
      </w:r>
      <w:r>
        <w:rPr>
          <w:rStyle w:val="CharNormal"/>
        </w:rPr>
        <w:t xml:space="preserve"> precisaram ser modificadas para que seu domínio inclua a classe </w:t>
      </w:r>
      <w:r w:rsidRPr="00C13A93">
        <w:rPr>
          <w:rStyle w:val="Codigo"/>
        </w:rPr>
        <w:t>Metric</w:t>
      </w:r>
      <w:r>
        <w:rPr>
          <w:rStyle w:val="CharNormal"/>
        </w:rPr>
        <w:t xml:space="preserve">. Dessa forma, as instâncias de </w:t>
      </w:r>
      <w:r w:rsidRPr="00A75C15">
        <w:rPr>
          <w:rStyle w:val="Codigo"/>
        </w:rPr>
        <w:t>Metric</w:t>
      </w:r>
      <w:r>
        <w:rPr>
          <w:rStyle w:val="CharNormal"/>
        </w:rPr>
        <w:t xml:space="preserve"> teriam uma unidade padrão (que é o caso do PingER) ou, numa abordagem mais flexível, poderiam ter uma outra unidade diferente. A conversão das unidades </w:t>
      </w:r>
      <w:r w:rsidR="00C30171">
        <w:rPr>
          <w:rStyle w:val="CharNormal"/>
        </w:rPr>
        <w:t>pode ser</w:t>
      </w:r>
      <w:r>
        <w:rPr>
          <w:rStyle w:val="CharNormal"/>
        </w:rPr>
        <w:t xml:space="preserve"> dada por inferência de acordo com a ontologia MOMENT. Por exemplo, uma instância da </w:t>
      </w:r>
      <w:r w:rsidRPr="00C13A93">
        <w:rPr>
          <w:rStyle w:val="Codigo"/>
        </w:rPr>
        <w:t>Metric</w:t>
      </w:r>
      <w:r>
        <w:rPr>
          <w:rStyle w:val="CharNormal"/>
        </w:rPr>
        <w:t xml:space="preserve"> poderia ser </w:t>
      </w:r>
      <w:r>
        <w:rPr>
          <w:rStyle w:val="CharNormal"/>
          <w:i/>
        </w:rPr>
        <w:t>t</w:t>
      </w:r>
      <w:r w:rsidRPr="00C13A93">
        <w:rPr>
          <w:rStyle w:val="CharNormal"/>
          <w:i/>
        </w:rPr>
        <w:t>hroughput</w:t>
      </w:r>
      <w:r>
        <w:rPr>
          <w:rStyle w:val="CharNormal"/>
        </w:rPr>
        <w:t xml:space="preserve"> a qual possui uma unidade padrão (kbit/s para o PingER) que é uma instância da classe </w:t>
      </w:r>
      <w:r w:rsidRPr="00C13A93">
        <w:rPr>
          <w:rStyle w:val="Codigo"/>
        </w:rPr>
        <w:t>Unit</w:t>
      </w:r>
      <w:r>
        <w:rPr>
          <w:rStyle w:val="CharNormal"/>
        </w:rPr>
        <w:t xml:space="preserve">. </w:t>
      </w:r>
    </w:p>
    <w:p w:rsidR="006D75CA" w:rsidRDefault="00B356A8" w:rsidP="00B356A8">
      <w:pPr>
        <w:rPr>
          <w:rStyle w:val="CharNormal"/>
        </w:rPr>
      </w:pPr>
      <w:r>
        <w:rPr>
          <w:rStyle w:val="CharNormal"/>
        </w:rPr>
        <w:lastRenderedPageBreak/>
        <w:t xml:space="preserve">Além de </w:t>
      </w:r>
      <w:r w:rsidRPr="007030EC">
        <w:rPr>
          <w:rStyle w:val="Codigo"/>
        </w:rPr>
        <w:t>Metric</w:t>
      </w:r>
      <w:r>
        <w:rPr>
          <w:rStyle w:val="CharNormal"/>
        </w:rPr>
        <w:t xml:space="preserve">, as propriedades </w:t>
      </w:r>
      <w:r w:rsidRPr="00C13A93">
        <w:rPr>
          <w:rStyle w:val="Codigo"/>
        </w:rPr>
        <w:t>defaultUnit</w:t>
      </w:r>
      <w:r>
        <w:rPr>
          <w:rStyle w:val="CharNormal"/>
        </w:rPr>
        <w:t xml:space="preserve"> e </w:t>
      </w:r>
      <w:r w:rsidRPr="00C13A93">
        <w:rPr>
          <w:rStyle w:val="Codigo"/>
        </w:rPr>
        <w:t>isMeasuredIn</w:t>
      </w:r>
      <w:r>
        <w:rPr>
          <w:rStyle w:val="Codigo"/>
        </w:rPr>
        <w:t xml:space="preserve"> </w:t>
      </w:r>
      <w:r>
        <w:rPr>
          <w:rStyle w:val="CharNormal"/>
        </w:rPr>
        <w:t>têm</w:t>
      </w:r>
      <w:ins w:id="702" w:author="Revisor" w:date="2013-12-04T18:04:00Z">
        <w:r w:rsidR="0075065B">
          <w:rPr>
            <w:rStyle w:val="CharNormal"/>
          </w:rPr>
          <w:t xml:space="preserve"> </w:t>
        </w:r>
        <w:commentRangeStart w:id="703"/>
        <w:r w:rsidR="0075065B">
          <w:rPr>
            <w:rStyle w:val="CharNormal"/>
          </w:rPr>
          <w:t>como</w:t>
        </w:r>
      </w:ins>
      <w:r>
        <w:rPr>
          <w:rStyle w:val="CharNormal"/>
        </w:rPr>
        <w:t xml:space="preserve"> domínio</w:t>
      </w:r>
      <w:commentRangeEnd w:id="703"/>
      <w:r w:rsidR="0075065B">
        <w:rPr>
          <w:rStyle w:val="CommentReference"/>
        </w:rPr>
        <w:commentReference w:id="703"/>
      </w:r>
      <w:r>
        <w:rPr>
          <w:rStyle w:val="CharNormal"/>
        </w:rPr>
        <w:t xml:space="preserve"> também a </w:t>
      </w:r>
      <w:r w:rsidRPr="00C13A93">
        <w:rPr>
          <w:rStyle w:val="Codigo"/>
        </w:rPr>
        <w:t>MeasurementData</w:t>
      </w:r>
      <w:r>
        <w:rPr>
          <w:rStyle w:val="CharNormal"/>
        </w:rPr>
        <w:t>, da ontologia MOMENT, bem como suas subclasses, como a</w:t>
      </w:r>
      <w:r w:rsidR="007200A9">
        <w:rPr>
          <w:rStyle w:val="CharNormal"/>
        </w:rPr>
        <w:t xml:space="preserve"> </w:t>
      </w:r>
      <w:r w:rsidRPr="007030EC">
        <w:rPr>
          <w:rStyle w:val="Codigo"/>
        </w:rPr>
        <w:t>MeasurementParameters</w:t>
      </w:r>
      <w:r>
        <w:rPr>
          <w:rStyle w:val="CharNormal"/>
        </w:rPr>
        <w:t xml:space="preserve">, que pode ser ainda especializada em </w:t>
      </w:r>
      <w:r w:rsidRPr="007030EC">
        <w:rPr>
          <w:rStyle w:val="Codigo"/>
        </w:rPr>
        <w:t>PacketSize</w:t>
      </w:r>
      <w:r>
        <w:rPr>
          <w:rStyle w:val="CharNormal"/>
        </w:rPr>
        <w:t>. Tamanho de pacote é um parâmetro comum no domínio do PingER</w:t>
      </w:r>
      <w:r w:rsidR="007200A9">
        <w:rPr>
          <w:rStyle w:val="CharNormal"/>
        </w:rPr>
        <w:t xml:space="preserve"> </w:t>
      </w:r>
      <w:r w:rsidR="009B5991">
        <w:rPr>
          <w:rStyle w:val="CharNormal"/>
        </w:rPr>
        <w:t>e é preciso permitir que as medidas tenham parâmetros diferentes, além do padrão</w:t>
      </w:r>
      <w:r>
        <w:rPr>
          <w:rStyle w:val="CharNormal"/>
        </w:rPr>
        <w:t>.</w:t>
      </w:r>
      <w:r w:rsidR="006D75CA">
        <w:rPr>
          <w:rStyle w:val="CharNormal"/>
        </w:rPr>
        <w:t xml:space="preserve"> </w:t>
      </w:r>
    </w:p>
    <w:p w:rsidR="008525DF" w:rsidRDefault="006D75CA" w:rsidP="00B356A8">
      <w:pPr>
        <w:rPr>
          <w:rStyle w:val="CharNormal"/>
        </w:rPr>
      </w:pPr>
      <w:r>
        <w:rPr>
          <w:rStyle w:val="CharNormal"/>
        </w:rPr>
        <w:t xml:space="preserve">Entretanto, vimos da seção 4.1.2 que PingER LOD considera apenas tamanho de pacote 100 bytes e, por isso, é preciso modelar especialmente uma maneira de representar valores padrões sem interferir muito </w:t>
      </w:r>
      <w:r w:rsidR="001240CB">
        <w:rPr>
          <w:rStyle w:val="CharNormal"/>
        </w:rPr>
        <w:t>n</w:t>
      </w:r>
      <w:r>
        <w:rPr>
          <w:rStyle w:val="CharNormal"/>
        </w:rPr>
        <w:t>o desempenho.</w:t>
      </w:r>
      <w:r w:rsidR="008525DF">
        <w:rPr>
          <w:rStyle w:val="CharNormal"/>
        </w:rPr>
        <w:t xml:space="preserve"> Se formos obrigados a especificar em cada medida que ela tem, por exemplo, o tamanho de pacote 100 bytes, estaremos incluindo informação desnecessária já que é sabido que todas as medidas consideradas têm esse valor (a não s</w:t>
      </w:r>
      <w:r w:rsidR="009E5AF4">
        <w:rPr>
          <w:rStyle w:val="CharNormal"/>
        </w:rPr>
        <w:t>er que seja especialmente dito algo diferente</w:t>
      </w:r>
      <w:r w:rsidR="008525DF">
        <w:rPr>
          <w:rStyle w:val="CharNormal"/>
        </w:rPr>
        <w:t xml:space="preserve">). </w:t>
      </w:r>
      <w:r w:rsidR="00BE11FD">
        <w:rPr>
          <w:rStyle w:val="CharNormal"/>
        </w:rPr>
        <w:t xml:space="preserve">Em outras palavras, a ontologia obrigará especificar 1 tripla a mais para cada medida e já discutimos (4.2.1.c) que isso não é eficiente. A maneira proposta para resolver isso é definir, na ontologia, que toda medida (instância de </w:t>
      </w:r>
      <w:r w:rsidR="00BE11FD" w:rsidRPr="00BE11FD">
        <w:rPr>
          <w:rStyle w:val="Codigo"/>
        </w:rPr>
        <w:t>Measurement</w:t>
      </w:r>
      <w:r w:rsidR="00BE11FD">
        <w:rPr>
          <w:rStyle w:val="CharNormal"/>
        </w:rPr>
        <w:t>) tem parâmetros padrões (</w:t>
      </w:r>
      <w:r w:rsidR="00BE11FD" w:rsidRPr="00BE11FD">
        <w:rPr>
          <w:rStyle w:val="Codigo"/>
        </w:rPr>
        <w:t>hasDefaultMeasurementParameters</w:t>
      </w:r>
      <w:r w:rsidR="00BE11FD">
        <w:rPr>
          <w:rStyle w:val="CharNormal"/>
        </w:rPr>
        <w:t>), inclusive, por exemplo, tama</w:t>
      </w:r>
      <w:r w:rsidR="00E00D09">
        <w:rPr>
          <w:rStyle w:val="CharNormal"/>
        </w:rPr>
        <w:t>nho de pacote padrão.</w:t>
      </w:r>
      <w:r w:rsidR="007200A9">
        <w:rPr>
          <w:rStyle w:val="CharNormal"/>
        </w:rPr>
        <w:t xml:space="preserve"> </w:t>
      </w:r>
      <w:r w:rsidR="00E00D09">
        <w:rPr>
          <w:rStyle w:val="CharNormal"/>
        </w:rPr>
        <w:t>Para resolver isso utilizando os mecanismos disponíveis em OWL</w:t>
      </w:r>
      <w:r w:rsidR="00BE11FD">
        <w:rPr>
          <w:rStyle w:val="CharNormal"/>
        </w:rPr>
        <w:t xml:space="preserve">, declaramos que toda instância de </w:t>
      </w:r>
      <w:r w:rsidR="00BE11FD" w:rsidRPr="00BE11FD">
        <w:rPr>
          <w:rStyle w:val="Codigo"/>
        </w:rPr>
        <w:t>Measurement</w:t>
      </w:r>
      <w:r w:rsidR="00BE11FD">
        <w:rPr>
          <w:rStyle w:val="CharNormal"/>
        </w:rPr>
        <w:t xml:space="preserve"> é, também, uma instância da classe mais genérica </w:t>
      </w:r>
      <w:r w:rsidR="00BE11FD" w:rsidRPr="00BE11FD">
        <w:rPr>
          <w:rStyle w:val="Codigo"/>
        </w:rPr>
        <w:t>MeasurementDefault</w:t>
      </w:r>
      <w:r w:rsidR="00136E66">
        <w:rPr>
          <w:rStyle w:val="CharNormal"/>
        </w:rPr>
        <w:t xml:space="preserve"> a qual tem </w:t>
      </w:r>
      <w:r w:rsidR="005D118B">
        <w:rPr>
          <w:rStyle w:val="CharNormal"/>
        </w:rPr>
        <w:t xml:space="preserve">algum </w:t>
      </w:r>
      <w:r w:rsidR="00BE11FD">
        <w:rPr>
          <w:rStyle w:val="CharNormal"/>
        </w:rPr>
        <w:t xml:space="preserve">parâmetro padrão (instância da classe </w:t>
      </w:r>
      <w:r w:rsidR="00BE11FD" w:rsidRPr="00BE11FD">
        <w:rPr>
          <w:rStyle w:val="Codigo"/>
        </w:rPr>
        <w:t>MeasurementParameters</w:t>
      </w:r>
      <w:r w:rsidR="00BE11FD">
        <w:rPr>
          <w:rStyle w:val="CharNormal"/>
        </w:rPr>
        <w:t xml:space="preserve">). Dessa maneira, </w:t>
      </w:r>
      <w:r w:rsidR="009E5AF4">
        <w:rPr>
          <w:rStyle w:val="CharNormal"/>
        </w:rPr>
        <w:t xml:space="preserve">agregamos </w:t>
      </w:r>
      <w:r w:rsidR="00BE11FD">
        <w:rPr>
          <w:rStyle w:val="CharNormal"/>
        </w:rPr>
        <w:t>valor</w:t>
      </w:r>
      <w:r w:rsidR="009E5AF4">
        <w:rPr>
          <w:rStyle w:val="CharNormal"/>
        </w:rPr>
        <w:t xml:space="preserve"> </w:t>
      </w:r>
      <w:r w:rsidR="00BE11FD">
        <w:rPr>
          <w:rStyle w:val="CharNormal"/>
        </w:rPr>
        <w:t>semântic</w:t>
      </w:r>
      <w:r w:rsidR="009E5AF4">
        <w:rPr>
          <w:rStyle w:val="CharNormal"/>
        </w:rPr>
        <w:t>o</w:t>
      </w:r>
      <w:r w:rsidR="00BE11FD">
        <w:rPr>
          <w:rStyle w:val="CharNormal"/>
        </w:rPr>
        <w:t xml:space="preserve"> à classe e não à instância. Logo, não será </w:t>
      </w:r>
      <w:r w:rsidR="009E5AF4">
        <w:rPr>
          <w:rStyle w:val="CharNormal"/>
        </w:rPr>
        <w:t>obrigatório</w:t>
      </w:r>
      <w:r w:rsidR="00BE11FD">
        <w:rPr>
          <w:rStyle w:val="CharNormal"/>
        </w:rPr>
        <w:t xml:space="preserve"> repetir essa informação a cada instância, reduzindo drasticamente o número de triplas necessário.</w:t>
      </w:r>
    </w:p>
    <w:p w:rsidR="00B356A8" w:rsidRPr="00C13A93" w:rsidRDefault="00B356A8" w:rsidP="00B356A8">
      <w:pPr>
        <w:rPr>
          <w:rStyle w:val="CharNormal"/>
        </w:rPr>
      </w:pPr>
      <w:r>
        <w:rPr>
          <w:rStyle w:val="CharNormal"/>
        </w:rPr>
        <w:t>Observe, também, que para tornar a</w:t>
      </w:r>
      <w:r w:rsidR="00A8547E">
        <w:rPr>
          <w:rStyle w:val="CharNormal"/>
        </w:rPr>
        <w:t>s</w:t>
      </w:r>
      <w:r>
        <w:rPr>
          <w:rStyle w:val="CharNormal"/>
        </w:rPr>
        <w:t xml:space="preserve"> relaç</w:t>
      </w:r>
      <w:r w:rsidR="00A8547E">
        <w:rPr>
          <w:rStyle w:val="CharNormal"/>
        </w:rPr>
        <w:t>ões</w:t>
      </w:r>
      <w:r>
        <w:rPr>
          <w:rStyle w:val="CharNormal"/>
        </w:rPr>
        <w:t xml:space="preserve"> </w:t>
      </w:r>
      <w:r w:rsidRPr="007030EC">
        <w:rPr>
          <w:rStyle w:val="Codigo"/>
        </w:rPr>
        <w:t>hasMeasurementParameters</w:t>
      </w:r>
      <w:r>
        <w:rPr>
          <w:rStyle w:val="CharNormal"/>
        </w:rPr>
        <w:t xml:space="preserve"> </w:t>
      </w:r>
      <w:r w:rsidR="00A8547E">
        <w:rPr>
          <w:rStyle w:val="CharNormal"/>
        </w:rPr>
        <w:t xml:space="preserve">e </w:t>
      </w:r>
      <w:r w:rsidR="00A8547E" w:rsidRPr="007030EC">
        <w:rPr>
          <w:rStyle w:val="Codigo"/>
        </w:rPr>
        <w:t>has</w:t>
      </w:r>
      <w:r w:rsidR="00A8547E">
        <w:rPr>
          <w:rStyle w:val="Codigo"/>
        </w:rPr>
        <w:t>Default</w:t>
      </w:r>
      <w:r w:rsidR="00A8547E" w:rsidRPr="007030EC">
        <w:rPr>
          <w:rStyle w:val="Codigo"/>
        </w:rPr>
        <w:t>MeasurementParameters</w:t>
      </w:r>
      <w:r w:rsidR="00A8547E">
        <w:rPr>
          <w:rStyle w:val="CharNormal"/>
        </w:rPr>
        <w:t xml:space="preserve"> </w:t>
      </w:r>
      <w:r>
        <w:rPr>
          <w:rStyle w:val="CharNormal"/>
        </w:rPr>
        <w:t>mais eficiente</w:t>
      </w:r>
      <w:r w:rsidR="00A8547E">
        <w:rPr>
          <w:rStyle w:val="CharNormal"/>
        </w:rPr>
        <w:t>s</w:t>
      </w:r>
      <w:r>
        <w:rPr>
          <w:rStyle w:val="CharNormal"/>
        </w:rPr>
        <w:t xml:space="preserve"> em semântica e desempenho, podemos especializá-la</w:t>
      </w:r>
      <w:r w:rsidR="00A8547E">
        <w:rPr>
          <w:rStyle w:val="CharNormal"/>
        </w:rPr>
        <w:t>s</w:t>
      </w:r>
      <w:r>
        <w:rPr>
          <w:rStyle w:val="CharNormal"/>
        </w:rPr>
        <w:t xml:space="preserve"> em </w:t>
      </w:r>
      <w:r w:rsidRPr="007030EC">
        <w:rPr>
          <w:rStyle w:val="Codigo"/>
        </w:rPr>
        <w:t>hasPacketSize</w:t>
      </w:r>
      <w:r w:rsidR="00A8547E">
        <w:rPr>
          <w:rStyle w:val="CharNormal"/>
        </w:rPr>
        <w:t xml:space="preserve"> e </w:t>
      </w:r>
      <w:r w:rsidR="00A8547E" w:rsidRPr="007030EC">
        <w:rPr>
          <w:rStyle w:val="Codigo"/>
        </w:rPr>
        <w:t>has</w:t>
      </w:r>
      <w:r w:rsidR="00A8547E">
        <w:rPr>
          <w:rStyle w:val="Codigo"/>
        </w:rPr>
        <w:t>Default</w:t>
      </w:r>
      <w:r w:rsidR="00A8547E" w:rsidRPr="007030EC">
        <w:rPr>
          <w:rStyle w:val="Codigo"/>
        </w:rPr>
        <w:t>PacketSize</w:t>
      </w:r>
      <w:r w:rsidR="00A8547E">
        <w:rPr>
          <w:rStyle w:val="CharNormal"/>
        </w:rPr>
        <w:t xml:space="preserve">. </w:t>
      </w:r>
      <w:r>
        <w:rPr>
          <w:rStyle w:val="CharNormal"/>
        </w:rPr>
        <w:t xml:space="preserve">Por enquanto somente essa subpropriedade é necessária para o domínio do PingER, mas isso é facilmente extensível a outros parâmetros não previstos. E ainda, </w:t>
      </w:r>
      <w:r w:rsidRPr="00E155C9">
        <w:rPr>
          <w:rStyle w:val="Codigo"/>
        </w:rPr>
        <w:t>hasNodeInformation</w:t>
      </w:r>
      <w:r>
        <w:rPr>
          <w:rStyle w:val="CharNormal"/>
        </w:rPr>
        <w:t xml:space="preserve"> poderá ser especializado em data properties mais específicas em relação a informações de um nó de rede para o PingER. A </w:t>
      </w:r>
      <w:r w:rsidR="00A75C15">
        <w:rPr>
          <w:rStyle w:val="CharNormal"/>
        </w:rPr>
        <w:t>F</w:t>
      </w:r>
      <w:r>
        <w:rPr>
          <w:rStyle w:val="CharNormal"/>
        </w:rPr>
        <w:t>igura</w:t>
      </w:r>
      <w:r w:rsidR="00A75C15">
        <w:rPr>
          <w:rStyle w:val="CharNormal"/>
        </w:rPr>
        <w:t xml:space="preserve"> 1</w:t>
      </w:r>
      <w:r w:rsidR="00D210CE">
        <w:rPr>
          <w:rStyle w:val="CharNormal"/>
        </w:rPr>
        <w:t>5</w:t>
      </w:r>
      <w:r w:rsidRPr="007030EC">
        <w:rPr>
          <w:rStyle w:val="CharNormal"/>
          <w:color w:val="FF0000"/>
        </w:rPr>
        <w:t xml:space="preserve"> </w:t>
      </w:r>
      <w:r>
        <w:rPr>
          <w:rStyle w:val="CharNormal"/>
        </w:rPr>
        <w:t>mostra a organização taxonômica desses conceitos.</w:t>
      </w:r>
    </w:p>
    <w:p w:rsidR="00B356A8" w:rsidRDefault="00B356A8" w:rsidP="00B356A8">
      <w:pPr>
        <w:rPr>
          <w:rStyle w:val="CharNormal"/>
        </w:rPr>
      </w:pPr>
    </w:p>
    <w:p w:rsidR="00A75C15" w:rsidRDefault="00B356A8" w:rsidP="00A75C15">
      <w:pPr>
        <w:keepNext/>
        <w:ind w:firstLine="0"/>
        <w:jc w:val="center"/>
      </w:pPr>
      <w:r>
        <w:rPr>
          <w:noProof/>
          <w:lang w:val="en-US" w:eastAsia="en-US"/>
        </w:rPr>
        <w:lastRenderedPageBreak/>
        <w:drawing>
          <wp:inline distT="0" distB="0" distL="0" distR="0" wp14:anchorId="51A1694D" wp14:editId="38519194">
            <wp:extent cx="4214052" cy="4206165"/>
            <wp:effectExtent l="0" t="0" r="0" b="444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roperty taxon - New P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4052" cy="4206165"/>
                    </a:xfrm>
                    <a:prstGeom prst="rect">
                      <a:avLst/>
                    </a:prstGeom>
                  </pic:spPr>
                </pic:pic>
              </a:graphicData>
            </a:graphic>
          </wp:inline>
        </w:drawing>
      </w:r>
    </w:p>
    <w:p w:rsidR="00B356A8" w:rsidRPr="000A3CC5" w:rsidRDefault="00A75C15" w:rsidP="00A75C15">
      <w:pPr>
        <w:pStyle w:val="LegendaFigura"/>
        <w:spacing w:after="360"/>
        <w:rPr>
          <w:rStyle w:val="CharNormal"/>
        </w:rPr>
      </w:pPr>
      <w:bookmarkStart w:id="704" w:name="_Toc373848922"/>
      <w:r>
        <w:t xml:space="preserve">Figura </w:t>
      </w:r>
      <w:fldSimple w:instr=" SEQ Figura \* ARABIC ">
        <w:r w:rsidR="0088310F">
          <w:rPr>
            <w:noProof/>
          </w:rPr>
          <w:t>15</w:t>
        </w:r>
      </w:fldSimple>
      <w:r>
        <w:t xml:space="preserve"> – Taxonomia auxiliar da ontologia do PingER</w:t>
      </w:r>
      <w:bookmarkEnd w:id="704"/>
    </w:p>
    <w:p w:rsidR="00B356A8" w:rsidRDefault="00B356A8" w:rsidP="00E24F8F">
      <w:pPr>
        <w:pStyle w:val="Secao"/>
        <w:spacing w:before="360" w:after="360"/>
      </w:pPr>
      <w:bookmarkStart w:id="705" w:name="_Toc373787542"/>
      <w:r w:rsidRPr="00445A73">
        <w:t>O Projeto de Triplificação do PingER Linked Open Data</w:t>
      </w:r>
      <w:bookmarkEnd w:id="705"/>
    </w:p>
    <w:p w:rsidR="00B356A8" w:rsidRDefault="00B356A8" w:rsidP="00F20FC3">
      <w:pPr>
        <w:pStyle w:val="Secao"/>
        <w:numPr>
          <w:ilvl w:val="2"/>
          <w:numId w:val="4"/>
        </w:numPr>
        <w:spacing w:before="360" w:after="360"/>
      </w:pPr>
      <w:r>
        <w:t xml:space="preserve"> </w:t>
      </w:r>
      <w:bookmarkStart w:id="706" w:name="_Toc373787543"/>
      <w:r>
        <w:t>A escolha do SGBD RDF</w:t>
      </w:r>
      <w:bookmarkEnd w:id="706"/>
    </w:p>
    <w:p w:rsidR="00B356A8" w:rsidRDefault="00B356A8" w:rsidP="00B356A8">
      <w:r>
        <w:t>Vimos que a escolha do repositório de triplas é muito importante no projeto, pois é um dos fatores que mais influencia no desempenho do tempo de execução das consultas. Foi mencionado na seção 3.3.1 que planejar, estimar o número de triplas a ser carregado no banco e, principalmente</w:t>
      </w:r>
      <w:r w:rsidR="00292F07">
        <w:t>,</w:t>
      </w:r>
      <w:r>
        <w:t xml:space="preserve"> pesquisar as alternativas de SGBD RDF existentes é muito importante e poupa tempo no futuro. Essas recomendações surgiram porque isso não foi observado atentamente durante a etapa de escolha do SGBD e, por isso, muitas alterações foram necessárias, gastando-se muito tempo. O processo de escolha do SGBD do projeto PingER LOD deu-se desta maneira:</w:t>
      </w:r>
    </w:p>
    <w:p w:rsidR="00B356A8" w:rsidRDefault="00B356A8" w:rsidP="00F20FC3">
      <w:pPr>
        <w:pStyle w:val="MyListaLetras"/>
        <w:numPr>
          <w:ilvl w:val="0"/>
          <w:numId w:val="11"/>
        </w:numPr>
        <w:spacing w:before="120" w:after="120"/>
      </w:pPr>
      <w:r>
        <w:t>Jena SDB</w:t>
      </w:r>
    </w:p>
    <w:p w:rsidR="00B356A8" w:rsidRDefault="00B356A8" w:rsidP="00515E0E">
      <w:r>
        <w:t>Inicialmente, foi escolhido o Jena SDB, com MySQL. Esse repositório provê mecanismos de armazenamento e consulta utilizando SGBDs relacionais tradicionais (como MySQL e PostgreSQL).</w:t>
      </w:r>
    </w:p>
    <w:p w:rsidR="00B356A8" w:rsidRDefault="00B356A8" w:rsidP="00515E0E">
      <w:r>
        <w:lastRenderedPageBreak/>
        <w:t>Após estabelecer o repositório de triplas Jena SDB 1.3.6 com uma biblioteca nativa de Java para armazenar e consultar uma base relacional em MySQL, foi possível carregar uma quantidade razoavelmente grande de triplas para testar.</w:t>
      </w:r>
    </w:p>
    <w:p w:rsidR="00B356A8" w:rsidRDefault="00B356A8" w:rsidP="00515E0E">
      <w:r>
        <w:t xml:space="preserve">Especificamente, dados de todos os nós e de medições anuais foram carregados. Entretanto, o desempenho das consultas dos dados </w:t>
      </w:r>
      <w:ins w:id="707" w:author="Revisor" w:date="2013-12-04T18:06:00Z">
        <w:r w:rsidR="008941C7">
          <w:t xml:space="preserve">não correspondeu </w:t>
        </w:r>
      </w:ins>
      <w:del w:id="708" w:author="Revisor" w:date="2013-12-04T18:06:00Z">
        <w:r w:rsidDel="008941C7">
          <w:delText>desapontou a</w:delText>
        </w:r>
      </w:del>
      <w:ins w:id="709" w:author="Revisor" w:date="2013-12-04T18:06:00Z">
        <w:r w:rsidR="008941C7">
          <w:t>à</w:t>
        </w:r>
      </w:ins>
      <w:r>
        <w:t xml:space="preserve">s expectativas. Algumas consultas simples como </w:t>
      </w:r>
      <w:ins w:id="710" w:author="Revisor" w:date="2013-12-04T18:06:00Z">
        <w:r w:rsidR="008941C7">
          <w:t>“</w:t>
        </w:r>
      </w:ins>
      <w:r>
        <w:t>listar o valor de uma dada métrica num dado ano para um dado par nó monitor e nó monitorado</w:t>
      </w:r>
      <w:ins w:id="711" w:author="Revisor" w:date="2013-12-04T18:06:00Z">
        <w:r w:rsidR="008941C7">
          <w:t>”</w:t>
        </w:r>
      </w:ins>
      <w:r>
        <w:t xml:space="preserve"> levou cerca de 7 minutos para executar. Existiam apenas pouco mais de 100K triplas na base.</w:t>
      </w:r>
    </w:p>
    <w:p w:rsidR="00B356A8" w:rsidRDefault="00B356A8" w:rsidP="00515E0E">
      <w:r>
        <w:t xml:space="preserve">Foi feita, então, uma primeira estimativa, ainda </w:t>
      </w:r>
      <w:ins w:id="712" w:author="Revisor" w:date="2013-12-04T18:06:00Z">
        <w:r w:rsidR="008941C7">
          <w:t>n</w:t>
        </w:r>
      </w:ins>
      <w:ins w:id="713" w:author="Revisor" w:date="2013-12-04T18:07:00Z">
        <w:r w:rsidR="008941C7">
          <w:t>ão tão</w:t>
        </w:r>
      </w:ins>
      <w:del w:id="714" w:author="Revisor" w:date="2013-12-04T18:07:00Z">
        <w:r w:rsidDel="008941C7">
          <w:delText>nem um pouco</w:delText>
        </w:r>
      </w:del>
      <w:r>
        <w:t xml:space="preserve"> cuidadosa, de quantas triplas seriam carregadas no banco e observou-se que o número de triplas seria maior que 1M.</w:t>
      </w:r>
    </w:p>
    <w:p w:rsidR="00B356A8" w:rsidRDefault="00B356A8" w:rsidP="00515E0E">
      <w:r>
        <w:t>Por isso, decidiu-se gastar mais tempo pesquisando sobre comparações entre SGBDs RDF e dois artigos foram utilizados para auxiliar e embasar a escolha do repositório.</w:t>
      </w:r>
    </w:p>
    <w:p w:rsidR="00B356A8" w:rsidRDefault="00B356A8" w:rsidP="001B0A16">
      <w:pPr>
        <w:pStyle w:val="MyListaLetras"/>
        <w:spacing w:before="120" w:after="120"/>
      </w:pPr>
      <w:r>
        <w:t>Sesame Native</w:t>
      </w:r>
    </w:p>
    <w:p w:rsidR="00B356A8" w:rsidRDefault="00B356A8" w:rsidP="00515E0E">
      <w:r>
        <w:t xml:space="preserve">Utilizando os resultados </w:t>
      </w:r>
      <w:r w:rsidR="001201A3">
        <w:t xml:space="preserve">de Bizer e Schultz (2010) e de Bio Ontology (2010), </w:t>
      </w:r>
      <w:r>
        <w:t xml:space="preserve">decidiu-se tentar utilizar o Open RDF Sesame Native 2.7.2. Esta solução requer um Java </w:t>
      </w:r>
      <w:r w:rsidR="00292F07">
        <w:t>Webserver para hospedar o</w:t>
      </w:r>
      <w:r w:rsidRPr="00922D5A">
        <w:t xml:space="preserve"> repositório. Foi utilizada a última versão do Tomcat</w:t>
      </w:r>
      <w:r w:rsidR="00922D5A" w:rsidRPr="00922D5A">
        <w:rPr>
          <w:rStyle w:val="FootnoteReference"/>
        </w:rPr>
        <w:footnoteReference w:id="63"/>
      </w:r>
      <w:r w:rsidRPr="00922D5A">
        <w:t xml:space="preserve">, a versão 7. A implementação </w:t>
      </w:r>
      <w:r>
        <w:t xml:space="preserve">da camada física do repositório disponibiliza </w:t>
      </w:r>
      <w:ins w:id="715" w:author="Revisor" w:date="2013-12-04T18:07:00Z">
        <w:r w:rsidR="008941C7">
          <w:t>a possibilidade de configuração</w:t>
        </w:r>
      </w:ins>
      <w:del w:id="716" w:author="Revisor" w:date="2013-12-04T18:07:00Z">
        <w:r w:rsidDel="008941C7">
          <w:delText>customização</w:delText>
        </w:r>
      </w:del>
      <w:r>
        <w:t xml:space="preserve"> de índices, os quais são ditos decisivos para otimizar o d</w:t>
      </w:r>
      <w:r w:rsidR="00922D5A">
        <w:t>esempenho de execução de queries (OPEN RDF, 2013).</w:t>
      </w:r>
    </w:p>
    <w:p w:rsidR="00B356A8" w:rsidRDefault="00B356A8" w:rsidP="00515E0E">
      <w:r>
        <w:t>Foram escolhidos os índices</w:t>
      </w:r>
      <w:r w:rsidRPr="00AA2A35">
        <w:rPr>
          <w:rStyle w:val="Codigo"/>
        </w:rPr>
        <w:t xml:space="preserve"> spoc,sopc,psoc,posc,opsc,ospc</w:t>
      </w:r>
      <w:r>
        <w:t>. A ordem dos índices para (</w:t>
      </w:r>
      <w:r w:rsidRPr="001B37C9">
        <w:rPr>
          <w:rStyle w:val="Codigo"/>
        </w:rPr>
        <w:t>s</w:t>
      </w:r>
      <w:r>
        <w:t>)ujeito, (</w:t>
      </w:r>
      <w:r w:rsidRPr="001B37C9">
        <w:rPr>
          <w:rStyle w:val="Codigo"/>
        </w:rPr>
        <w:t>p</w:t>
      </w:r>
      <w:r>
        <w:t>)redicado e (</w:t>
      </w:r>
      <w:r w:rsidRPr="001B37C9">
        <w:rPr>
          <w:rStyle w:val="Codigo"/>
        </w:rPr>
        <w:t>o</w:t>
      </w:r>
      <w:r>
        <w:t xml:space="preserve">)bjeto define o padrão de uma busca. Por exemplo, o índice </w:t>
      </w:r>
      <w:r w:rsidRPr="001B37C9">
        <w:rPr>
          <w:rStyle w:val="Codigo"/>
        </w:rPr>
        <w:t>spoc</w:t>
      </w:r>
      <w:r>
        <w:t xml:space="preserve"> otimiza a busca na qual o sujeito é o primeiro campo da tripla. Mais especificamente, uma consulta que levaria vantagem sobre este índice seria: liste todas as instâncias das </w:t>
      </w:r>
      <w:r w:rsidRPr="001B37C9">
        <w:rPr>
          <w:rStyle w:val="Codigo"/>
        </w:rPr>
        <w:t>métricas</w:t>
      </w:r>
      <w:r>
        <w:t xml:space="preserve"> (i.e., o sujeito a ser consultado) que têm o </w:t>
      </w:r>
      <w:r w:rsidRPr="001B37C9">
        <w:rPr>
          <w:rStyle w:val="Codigo"/>
        </w:rPr>
        <w:t>tipo</w:t>
      </w:r>
      <w:r>
        <w:t xml:space="preserve"> </w:t>
      </w:r>
      <w:r w:rsidRPr="001B37C9">
        <w:rPr>
          <w:rStyle w:val="Codigo"/>
        </w:rPr>
        <w:t>TCP Throughput</w:t>
      </w:r>
      <w:r>
        <w:t xml:space="preserve">. </w:t>
      </w:r>
      <w:r w:rsidRPr="001B37C9">
        <w:rPr>
          <w:rStyle w:val="Codigo"/>
        </w:rPr>
        <w:t>Tipo</w:t>
      </w:r>
      <w:r>
        <w:t xml:space="preserve"> (o predicado) e </w:t>
      </w:r>
      <w:r w:rsidRPr="001B37C9">
        <w:rPr>
          <w:rStyle w:val="Codigo"/>
        </w:rPr>
        <w:t>TCP Throughput</w:t>
      </w:r>
      <w:r>
        <w:t xml:space="preserve"> (o objeto) são dados e a consulta está procurando a </w:t>
      </w:r>
      <w:r w:rsidRPr="001B37C9">
        <w:rPr>
          <w:rStyle w:val="Codigo"/>
        </w:rPr>
        <w:t>métrica</w:t>
      </w:r>
      <w:r>
        <w:t xml:space="preserve"> (o sujeito). </w:t>
      </w:r>
    </w:p>
    <w:p w:rsidR="00B356A8" w:rsidRDefault="00B356A8" w:rsidP="00515E0E">
      <w:r>
        <w:t>O (</w:t>
      </w:r>
      <w:r w:rsidRPr="001B37C9">
        <w:rPr>
          <w:rStyle w:val="Codigo"/>
        </w:rPr>
        <w:t>c</w:t>
      </w:r>
      <w:r>
        <w:t>)ontexto é geralmente utilizado como um quarto campo da “tripla” (mais precisamente uma “quad” agora) para especificar grafos nomeados (</w:t>
      </w:r>
      <w:r w:rsidRPr="001B37C9">
        <w:rPr>
          <w:i/>
        </w:rPr>
        <w:t>named graphs</w:t>
      </w:r>
      <w:r>
        <w:t xml:space="preserve">) no Sesame. A solução deste projeto não utiliza diferentes </w:t>
      </w:r>
      <w:r w:rsidRPr="001B37C9">
        <w:rPr>
          <w:i/>
        </w:rPr>
        <w:t>named graphs</w:t>
      </w:r>
      <w:r>
        <w:rPr>
          <w:i/>
        </w:rPr>
        <w:t xml:space="preserve">, </w:t>
      </w:r>
      <w:r>
        <w:t>não considerando o quarto campo das quads.</w:t>
      </w:r>
    </w:p>
    <w:p w:rsidR="00B356A8" w:rsidRDefault="00B356A8" w:rsidP="00515E0E">
      <w:r>
        <w:lastRenderedPageBreak/>
        <w:t>Entretanto, muitos índices aumentam o espaço em disco utilizado (para armazen</w:t>
      </w:r>
      <w:ins w:id="717" w:author="Revisor" w:date="2013-12-04T18:07:00Z">
        <w:r w:rsidR="008941C7">
          <w:t>á-los)</w:t>
        </w:r>
      </w:ins>
      <w:del w:id="718" w:author="Revisor" w:date="2013-12-04T18:07:00Z">
        <w:r w:rsidDel="008941C7">
          <w:delText>a</w:delText>
        </w:r>
      </w:del>
      <w:del w:id="719" w:author="Revisor" w:date="2013-12-04T18:08:00Z">
        <w:r w:rsidDel="008941C7">
          <w:delText>r os índices)</w:delText>
        </w:r>
      </w:del>
      <w:r>
        <w:t xml:space="preserve"> e também </w:t>
      </w:r>
      <w:ins w:id="720" w:author="Revisor" w:date="2013-12-04T18:08:00Z">
        <w:r w:rsidR="008941C7">
          <w:t xml:space="preserve">aumenta o tempo para sua carga e manutenção. </w:t>
        </w:r>
      </w:ins>
      <w:del w:id="721" w:author="Revisor" w:date="2013-12-04T18:08:00Z">
        <w:r w:rsidDel="008941C7">
          <w:delText xml:space="preserve">demora mais para carregar e manter os índices. </w:delText>
        </w:r>
      </w:del>
      <w:ins w:id="722" w:author="Revisor" w:date="2013-12-04T18:08:00Z">
        <w:r w:rsidR="008941C7">
          <w:t xml:space="preserve"> </w:t>
        </w:r>
      </w:ins>
      <w:r>
        <w:t>Mesmo assim, foi concordado que menor tempo de execução de queries teria mais prioridade que tempo de carga dos dados no repositório e espaço em disco utilizado.</w:t>
      </w:r>
    </w:p>
    <w:p w:rsidR="00B356A8" w:rsidRPr="001B37C9" w:rsidRDefault="00B356A8" w:rsidP="00515E0E">
      <w:r>
        <w:t xml:space="preserve">Ainda na fase de testes do repositório, já </w:t>
      </w:r>
      <w:ins w:id="723" w:author="Revisor" w:date="2013-12-04T18:08:00Z">
        <w:r w:rsidR="008941C7">
          <w:t>havia</w:t>
        </w:r>
      </w:ins>
      <w:del w:id="724" w:author="Revisor" w:date="2013-12-04T18:08:00Z">
        <w:r w:rsidDel="008941C7">
          <w:delText>tinha</w:delText>
        </w:r>
      </w:del>
      <w:r>
        <w:t xml:space="preserve"> quase 13M </w:t>
      </w:r>
      <w:r w:rsidR="00922D5A">
        <w:t xml:space="preserve">de triplas carregadas e Bio Ontology (2010) </w:t>
      </w:r>
      <w:r>
        <w:t>apontou que o maior banco já testado no Sesame Native tinha 50M de triplas. Foi feita uma nova estimativa e verificou-se que era possível ultrapassar esse número com os dados do PingER. Porém, essa alternativa continuou sendo utilizada porque o desempenho do Sesame Native era surpreendentemente superior ao do Jena SDB: exatamente a mesma query e na mesma máquina que demorava 7 minutos passou a demorar menos de 5 segundos. Nesta fase do projeto, acreditava-se que esse desempenho já era bom o suficiente. Logo, toda parte de carregar e consultar a base foi migrada para o Sesame Native.</w:t>
      </w:r>
    </w:p>
    <w:p w:rsidR="00B356A8" w:rsidRDefault="00B356A8" w:rsidP="001B0A16">
      <w:pPr>
        <w:pStyle w:val="MyListaLetras"/>
        <w:spacing w:before="120" w:after="120"/>
      </w:pPr>
      <w:r>
        <w:t>Sesame OWLIM</w:t>
      </w:r>
    </w:p>
    <w:p w:rsidR="00B356A8" w:rsidRDefault="00B356A8" w:rsidP="00515E0E">
      <w:r>
        <w:t xml:space="preserve">Com o passar do tempo, o </w:t>
      </w:r>
      <w:ins w:id="725" w:author="Revisor" w:date="2013-12-04T18:09:00Z">
        <w:r w:rsidR="008941C7">
          <w:t xml:space="preserve">número de triplas </w:t>
        </w:r>
      </w:ins>
      <w:del w:id="726" w:author="Revisor" w:date="2013-12-04T18:09:00Z">
        <w:r w:rsidDel="008941C7">
          <w:delText>repositório começou a chegar pert</w:delText>
        </w:r>
      </w:del>
      <w:ins w:id="727" w:author="Revisor" w:date="2013-12-04T18:09:00Z">
        <w:r w:rsidR="008941C7">
          <w:t xml:space="preserve">aproximou-se de </w:t>
        </w:r>
      </w:ins>
      <w:del w:id="728" w:author="Revisor" w:date="2013-12-04T18:09:00Z">
        <w:r w:rsidDel="008941C7">
          <w:delText xml:space="preserve">o das </w:delText>
        </w:r>
      </w:del>
      <w:r>
        <w:t>50M de triplas. As consultas mais simples continuavam muito rápidas, mas algumas mais complexas (e estas geralm</w:t>
      </w:r>
      <w:r w:rsidR="00292F07">
        <w:t xml:space="preserve">ente eram as mais interessantes </w:t>
      </w:r>
      <w:r>
        <w:t xml:space="preserve">pois incluíam </w:t>
      </w:r>
      <w:r w:rsidRPr="00691038">
        <w:rPr>
          <w:i/>
        </w:rPr>
        <w:t>mashups</w:t>
      </w:r>
      <w:r>
        <w:t xml:space="preserve">) algumas vezes demoravam quase 2 minutos, o que era um pouco frustrante. Já era possível ter resultados bem interessantes e gerar relatórios </w:t>
      </w:r>
      <w:ins w:id="729" w:author="Revisor" w:date="2013-12-04T18:09:00Z">
        <w:r w:rsidR="008941C7">
          <w:t>antes não disponíveis</w:t>
        </w:r>
      </w:ins>
      <w:del w:id="730" w:author="Revisor" w:date="2013-12-04T18:10:00Z">
        <w:r w:rsidDel="008941C7">
          <w:delText>nunca antes imaginados</w:delText>
        </w:r>
      </w:del>
      <w:r>
        <w:t xml:space="preserve">; porém, o tempo prolongado </w:t>
      </w:r>
      <w:ins w:id="731" w:author="Revisor" w:date="2013-12-04T18:10:00Z">
        <w:r w:rsidR="008941C7">
          <w:t xml:space="preserve">das consultas </w:t>
        </w:r>
      </w:ins>
      <w:del w:id="732" w:author="Revisor" w:date="2013-12-04T18:10:00Z">
        <w:r w:rsidDel="008941C7">
          <w:delText xml:space="preserve">queries </w:delText>
        </w:r>
      </w:del>
      <w:r>
        <w:t xml:space="preserve">era um fator </w:t>
      </w:r>
      <w:ins w:id="733" w:author="Revisor" w:date="2013-12-04T18:10:00Z">
        <w:r w:rsidR="008941C7">
          <w:t>negativo</w:t>
        </w:r>
      </w:ins>
      <w:del w:id="734" w:author="Revisor" w:date="2013-12-04T18:10:00Z">
        <w:r w:rsidDel="008941C7">
          <w:delText>que desmotivava</w:delText>
        </w:r>
      </w:del>
      <w:r>
        <w:t xml:space="preserve">. De fato, </w:t>
      </w:r>
      <w:ins w:id="735" w:author="Revisor" w:date="2013-12-04T18:10:00Z">
        <w:r w:rsidR="008941C7">
          <w:t xml:space="preserve">o </w:t>
        </w:r>
      </w:ins>
      <w:r>
        <w:t>Sesame Native, como os artigos previam, funciona muito bem para um número de triplas razoavelmente grande (10M+), porém ao aproximar-se das 50M de triplas, o desempenho deixa muito a desejar. Por esses motivos, pesquisamos soluções para Big Data e alternativas que lidam com número realmente grande de triplas. Chegamos ao OWLIM.</w:t>
      </w:r>
    </w:p>
    <w:p w:rsidR="00B356A8" w:rsidRDefault="008941C7" w:rsidP="00515E0E">
      <w:ins w:id="736" w:author="Revisor" w:date="2013-12-04T18:10:00Z">
        <w:r>
          <w:t xml:space="preserve">O </w:t>
        </w:r>
      </w:ins>
      <w:r w:rsidR="00B356A8">
        <w:t xml:space="preserve">OWLIM-SE foi escolhido para substituir o Sesame Native. Além de ser </w:t>
      </w:r>
      <w:ins w:id="737" w:author="Revisor" w:date="2013-12-04T18:10:00Z">
        <w:r>
          <w:t>considerado</w:t>
        </w:r>
      </w:ins>
      <w:del w:id="738" w:author="Revisor" w:date="2013-12-04T18:11:00Z">
        <w:r w:rsidR="00B356A8" w:rsidDel="008941C7">
          <w:delText>dito</w:delText>
        </w:r>
      </w:del>
      <w:r w:rsidR="00B356A8">
        <w:t xml:space="preserve"> o repositório</w:t>
      </w:r>
      <w:ins w:id="739" w:author="Revisor" w:date="2013-12-04T18:11:00Z">
        <w:r>
          <w:t xml:space="preserve"> de triplas</w:t>
        </w:r>
      </w:ins>
      <w:del w:id="740" w:author="Revisor" w:date="2013-12-04T18:11:00Z">
        <w:r w:rsidR="00B356A8" w:rsidDel="008941C7">
          <w:delText xml:space="preserve"> semântico</w:delText>
        </w:r>
      </w:del>
      <w:r w:rsidR="00B356A8">
        <w:t xml:space="preserve"> mais escalável </w:t>
      </w:r>
      <w:ins w:id="741" w:author="Revisor" w:date="2013-12-04T18:11:00Z">
        <w:r>
          <w:t>no momento</w:t>
        </w:r>
      </w:ins>
      <w:del w:id="742" w:author="Revisor" w:date="2013-12-04T18:11:00Z">
        <w:r w:rsidR="00B356A8" w:rsidDel="008941C7">
          <w:delText>do mundo</w:delText>
        </w:r>
      </w:del>
      <w:r w:rsidR="00D256B0">
        <w:t xml:space="preserve"> (ONTOTEXT, 2013</w:t>
      </w:r>
      <w:r w:rsidR="00B356A8">
        <w:t xml:space="preserve">), carregando mais de 10 bilhões de triplas, </w:t>
      </w:r>
      <w:ins w:id="743" w:author="Revisor" w:date="2013-12-04T18:11:00Z">
        <w:r>
          <w:t xml:space="preserve">o </w:t>
        </w:r>
      </w:ins>
      <w:r w:rsidR="00B356A8">
        <w:t xml:space="preserve">OWLIM utiliza toda a implementação da interface do Sesame, que já estava sendo utilizada nas APIs no projeto Java de triplificação. Por este motivo, migrar o projeto do Sesame Native para </w:t>
      </w:r>
      <w:ins w:id="744" w:author="Revisor" w:date="2013-12-04T18:11:00Z">
        <w:r>
          <w:t xml:space="preserve">o </w:t>
        </w:r>
      </w:ins>
      <w:r w:rsidR="00B356A8">
        <w:t xml:space="preserve">OWLIM não foi uma tarefa </w:t>
      </w:r>
      <w:r w:rsidR="00D256B0">
        <w:t>trabalhosa</w:t>
      </w:r>
      <w:r w:rsidR="00B356A8">
        <w:t>.</w:t>
      </w:r>
    </w:p>
    <w:p w:rsidR="00B356A8" w:rsidRDefault="00B356A8" w:rsidP="00515E0E">
      <w:r>
        <w:lastRenderedPageBreak/>
        <w:t>Adicionalmente, de todas as estimativas do número de triplas a serem carregadas no banco, nenhuma delas chegou</w:t>
      </w:r>
      <w:del w:id="745" w:author="Revisor" w:date="2013-12-04T18:11:00Z">
        <w:r w:rsidDel="008941C7">
          <w:delText>-se</w:delText>
        </w:r>
      </w:del>
      <w:r>
        <w:t xml:space="preserve"> próxima ao número de 1 bilhão de triplas. Logo, esta parece ser uma boa e estável solução.</w:t>
      </w:r>
    </w:p>
    <w:p w:rsidR="00B356A8" w:rsidRDefault="00B356A8" w:rsidP="00515E0E">
      <w:r>
        <w:t xml:space="preserve">Quanto ao desempenho, as </w:t>
      </w:r>
      <w:commentRangeStart w:id="746"/>
      <w:ins w:id="747" w:author="Revisor" w:date="2013-12-04T18:11:00Z">
        <w:r w:rsidR="008941C7">
          <w:t>consultas</w:t>
        </w:r>
      </w:ins>
      <w:commentRangeEnd w:id="746"/>
      <w:ins w:id="748" w:author="Revisor" w:date="2013-12-04T18:12:00Z">
        <w:r w:rsidR="008941C7">
          <w:rPr>
            <w:rStyle w:val="CommentReference"/>
          </w:rPr>
          <w:commentReference w:id="746"/>
        </w:r>
      </w:ins>
      <w:del w:id="749" w:author="Revisor" w:date="2013-12-04T18:11:00Z">
        <w:r w:rsidDel="008941C7">
          <w:delText>queries</w:delText>
        </w:r>
      </w:del>
      <w:r>
        <w:t xml:space="preserve"> que antes levavam quase 2 minutos agora levam menos de </w:t>
      </w:r>
      <w:r w:rsidR="00075BF0">
        <w:t>10</w:t>
      </w:r>
      <w:r>
        <w:t xml:space="preserve"> segundos.</w:t>
      </w:r>
    </w:p>
    <w:p w:rsidR="00B356A8" w:rsidRDefault="00B356A8" w:rsidP="00515E0E">
      <w:r>
        <w:t xml:space="preserve">Uma </w:t>
      </w:r>
      <w:r w:rsidR="00F95182">
        <w:t>ressalva</w:t>
      </w:r>
      <w:r>
        <w:t xml:space="preserve"> dessa solução é que o OLWIM-SE</w:t>
      </w:r>
      <w:ins w:id="750" w:author="Revisor" w:date="2013-12-04T18:12:00Z">
        <w:r w:rsidR="008941C7">
          <w:t>,</w:t>
        </w:r>
      </w:ins>
      <w:r>
        <w:t xml:space="preserve"> para ser minimamente eficiente para o número de triplas que temos no projeto</w:t>
      </w:r>
      <w:ins w:id="751" w:author="Revisor" w:date="2013-12-04T18:12:00Z">
        <w:r w:rsidR="008941C7">
          <w:t>,</w:t>
        </w:r>
      </w:ins>
      <w:r>
        <w:t xml:space="preserve"> requer uma máquina com pelo menos 4 GB de memória RAM exclusiva.</w:t>
      </w:r>
    </w:p>
    <w:p w:rsidR="00B356A8" w:rsidRDefault="00B356A8" w:rsidP="00F20FC3">
      <w:pPr>
        <w:pStyle w:val="Secao"/>
        <w:numPr>
          <w:ilvl w:val="2"/>
          <w:numId w:val="4"/>
        </w:numPr>
        <w:spacing w:before="360" w:after="360"/>
      </w:pPr>
      <w:bookmarkStart w:id="752" w:name="_Toc373787544"/>
      <w:r>
        <w:t>ETC de Dados Gerais</w:t>
      </w:r>
      <w:bookmarkEnd w:id="752"/>
      <w:r>
        <w:t xml:space="preserve"> </w:t>
      </w:r>
    </w:p>
    <w:p w:rsidR="00B356A8" w:rsidRDefault="00B356A8" w:rsidP="00B356A8">
      <w:r>
        <w:t xml:space="preserve">Uma vez escolhido o SGBD RDF, pode-se dar início à </w:t>
      </w:r>
      <w:ins w:id="753" w:author="Revisor" w:date="2013-12-04T18:12:00Z">
        <w:r w:rsidR="008941C7">
          <w:t>etapa</w:t>
        </w:r>
      </w:ins>
      <w:del w:id="754" w:author="Revisor" w:date="2013-12-04T18:12:00Z">
        <w:r w:rsidDel="008941C7">
          <w:delText>fase</w:delText>
        </w:r>
      </w:del>
      <w:r>
        <w:t xml:space="preserve"> de Extração, Transformação e Carga (ETC) dos dados do PingER. Essa </w:t>
      </w:r>
      <w:ins w:id="755" w:author="Revisor" w:date="2013-12-04T18:12:00Z">
        <w:r w:rsidR="008941C7">
          <w:t xml:space="preserve">etapa, como visto anteriormente, </w:t>
        </w:r>
      </w:ins>
      <w:del w:id="756" w:author="Revisor" w:date="2013-12-04T18:12:00Z">
        <w:r w:rsidDel="008941C7">
          <w:delText>fase</w:delText>
        </w:r>
      </w:del>
      <w:r>
        <w:t xml:space="preserve"> é ainda subdividida em duas </w:t>
      </w:r>
      <w:del w:id="757" w:author="Revisor" w:date="2013-12-04T18:13:00Z">
        <w:r w:rsidDel="008941C7">
          <w:delText>sub</w:delText>
        </w:r>
      </w:del>
      <w:r>
        <w:t xml:space="preserve">fases totalmente independentes (logo, facilmente paralelizáveis): </w:t>
      </w:r>
      <w:del w:id="758" w:author="Revisor" w:date="2013-12-04T18:13:00Z">
        <w:r w:rsidDel="008941C7">
          <w:delText>Sub</w:delText>
        </w:r>
      </w:del>
      <w:r>
        <w:t>fase</w:t>
      </w:r>
      <w:r w:rsidRPr="009F7367">
        <w:t xml:space="preserve"> de ETC de </w:t>
      </w:r>
      <w:r>
        <w:t>D</w:t>
      </w:r>
      <w:r w:rsidRPr="009F7367">
        <w:t xml:space="preserve">ados de </w:t>
      </w:r>
      <w:r>
        <w:t>M</w:t>
      </w:r>
      <w:r w:rsidRPr="009F7367">
        <w:t xml:space="preserve">edida de </w:t>
      </w:r>
      <w:r>
        <w:t>R</w:t>
      </w:r>
      <w:r w:rsidRPr="009F7367">
        <w:t xml:space="preserve">ede (será visto na próxima seção) e </w:t>
      </w:r>
      <w:del w:id="759" w:author="Revisor" w:date="2013-12-04T18:13:00Z">
        <w:r w:rsidDel="008941C7">
          <w:delText>a</w:delText>
        </w:r>
        <w:r w:rsidRPr="009F7367" w:rsidDel="008941C7">
          <w:delText xml:space="preserve"> </w:delText>
        </w:r>
        <w:r w:rsidDel="008941C7">
          <w:delText>Sub</w:delText>
        </w:r>
      </w:del>
      <w:r>
        <w:t>fase</w:t>
      </w:r>
      <w:r w:rsidRPr="009F7367">
        <w:t xml:space="preserve"> de ETC de </w:t>
      </w:r>
      <w:r>
        <w:t>D</w:t>
      </w:r>
      <w:r w:rsidRPr="009F7367">
        <w:t xml:space="preserve">ados </w:t>
      </w:r>
      <w:r>
        <w:t>G</w:t>
      </w:r>
      <w:r w:rsidRPr="009F7367">
        <w:t>erais.</w:t>
      </w:r>
      <w:r>
        <w:t xml:space="preserve"> Em relação às tecnologias utilizadas, a API de Java Open RDF Sesame 2.7 </w:t>
      </w:r>
      <w:r w:rsidR="00C85254">
        <w:t xml:space="preserve">(OPEN RDF, 2013) </w:t>
      </w:r>
      <w:r>
        <w:t>atua na camada de transformação em RDF e carga no BD.</w:t>
      </w:r>
    </w:p>
    <w:p w:rsidR="00B356A8" w:rsidRDefault="00B356A8" w:rsidP="00B356A8">
      <w:r w:rsidRPr="009F7367">
        <w:t xml:space="preserve">Além dos dados específicos de medida de qualidade de rede, PingER LOD utiliza dados sobre conceitos gerais, tais como dados geográficos (continentes, países, estados, cidades), temporais, de universidade e dos nós </w:t>
      </w:r>
      <w:r>
        <w:t>de rede (</w:t>
      </w:r>
      <w:r w:rsidRPr="009F7367">
        <w:t>monitores e monitorados</w:t>
      </w:r>
      <w:r>
        <w:t>)</w:t>
      </w:r>
      <w:r w:rsidRPr="009F7367">
        <w:t>. Cada um desses tipos de conceitos tem um processo independente de ETC (extração dos dados disponíveis, transformação em RDF e carga no repositório).</w:t>
      </w:r>
    </w:p>
    <w:p w:rsidR="00B356A8" w:rsidRPr="0037655F" w:rsidRDefault="00B356A8" w:rsidP="00B356A8">
      <w:r>
        <w:t xml:space="preserve">Ademais, todos os processos de ETC, de ambas as </w:t>
      </w:r>
      <w:del w:id="760" w:author="Revisor" w:date="2013-12-04T18:13:00Z">
        <w:r w:rsidDel="008941C7">
          <w:delText>sub</w:delText>
        </w:r>
      </w:del>
      <w:r>
        <w:t xml:space="preserve">fases, são executados automaticamente. Isto é, existe um sistema de </w:t>
      </w:r>
      <w:r>
        <w:rPr>
          <w:b/>
        </w:rPr>
        <w:t>tarefas cronológicas</w:t>
      </w:r>
      <w:r>
        <w:t xml:space="preserve"> nos computadores do SLAC que executam os processos de tempo em tempo automaticamente para gerar dados triplificados, de acordo com a frequência agendada no sistema. Será visto na próxima subseção que para dados de medida agregados na unidade temporal </w:t>
      </w:r>
      <w:r w:rsidRPr="0037655F">
        <w:rPr>
          <w:b/>
        </w:rPr>
        <w:t>dia</w:t>
      </w:r>
      <w:r>
        <w:t xml:space="preserve">, são armazenados dados dos últimos 60 dias somente. Porém, ao longo dos meses, devido à triplificação automática dos dados, PingER LOD contará com dados na unidade temporal </w:t>
      </w:r>
      <w:r>
        <w:rPr>
          <w:b/>
        </w:rPr>
        <w:t xml:space="preserve">dia </w:t>
      </w:r>
      <w:r>
        <w:t>dos últimos meses e até dos últimos anos.</w:t>
      </w:r>
    </w:p>
    <w:p w:rsidR="00B356A8" w:rsidRDefault="00B356A8" w:rsidP="00B356A8">
      <w:r>
        <w:t>Além disso, se dois processos forem agendados para executarem em paralelo, o sistema de tarefas cronológicas escalona um dos computadores disponíveis para executar a tarefa, tornando o sistema de ETC consideravelmente mais rápido.</w:t>
      </w:r>
    </w:p>
    <w:p w:rsidR="00AD17E4" w:rsidRDefault="00AD17E4" w:rsidP="00B356A8">
      <w:r>
        <w:lastRenderedPageBreak/>
        <w:t xml:space="preserve">Mostraremos, também, que em ambas as </w:t>
      </w:r>
      <w:del w:id="761" w:author="Revisor" w:date="2013-12-04T18:13:00Z">
        <w:r w:rsidDel="008941C7">
          <w:delText>sub</w:delText>
        </w:r>
      </w:del>
      <w:r>
        <w:t>fases, definimos padrões de URI HTTP. Utiliza</w:t>
      </w:r>
      <w:del w:id="762" w:author="Revisor" w:date="2013-12-04T18:14:00Z">
        <w:r w:rsidDel="008941C7">
          <w:delText>re</w:delText>
        </w:r>
      </w:del>
      <w:r>
        <w:t xml:space="preserve">mos o prefixo </w:t>
      </w:r>
      <w:r w:rsidRPr="00AD17E4">
        <w:rPr>
          <w:rStyle w:val="Codigo"/>
        </w:rPr>
        <w:t>“:”</w:t>
      </w:r>
      <w:r>
        <w:t xml:space="preserve"> para indicar recurso referente à instâncias do domínio. </w:t>
      </w:r>
      <w:del w:id="763" w:author="Revisor" w:date="2013-12-04T18:14:00Z">
        <w:r w:rsidDel="008941C7">
          <w:delText>Veja o</w:delText>
        </w:r>
      </w:del>
      <w:ins w:id="764" w:author="Revisor" w:date="2013-12-04T18:14:00Z">
        <w:r w:rsidR="008941C7">
          <w:t>O</w:t>
        </w:r>
      </w:ins>
      <w:r>
        <w:t xml:space="preserve"> Apêndice B </w:t>
      </w:r>
      <w:ins w:id="765" w:author="Revisor" w:date="2013-12-04T18:14:00Z">
        <w:r w:rsidR="008941C7">
          <w:t xml:space="preserve">contem </w:t>
        </w:r>
      </w:ins>
      <w:del w:id="766" w:author="Revisor" w:date="2013-12-04T18:14:00Z">
        <w:r w:rsidDel="008941C7">
          <w:delText>para</w:delText>
        </w:r>
      </w:del>
      <w:r>
        <w:t xml:space="preserve"> a definição de todos os prefixos.</w:t>
      </w:r>
    </w:p>
    <w:p w:rsidR="00B356A8" w:rsidRPr="009F7367" w:rsidRDefault="00B356A8" w:rsidP="00B356A8">
      <w:r>
        <w:t>Os processos</w:t>
      </w:r>
      <w:r w:rsidRPr="009F7367">
        <w:t xml:space="preserve"> </w:t>
      </w:r>
      <w:r>
        <w:t xml:space="preserve">da </w:t>
      </w:r>
      <w:del w:id="767" w:author="Revisor" w:date="2013-12-04T18:14:00Z">
        <w:r w:rsidDel="008941C7">
          <w:delText>Sub</w:delText>
        </w:r>
      </w:del>
      <w:r>
        <w:t>fase</w:t>
      </w:r>
      <w:r w:rsidRPr="009F7367">
        <w:t xml:space="preserve"> de ETC d</w:t>
      </w:r>
      <w:r>
        <w:t>e</w:t>
      </w:r>
      <w:r w:rsidRPr="009F7367">
        <w:t xml:space="preserve"> </w:t>
      </w:r>
      <w:r>
        <w:t>D</w:t>
      </w:r>
      <w:r w:rsidRPr="009F7367">
        <w:t xml:space="preserve">ados </w:t>
      </w:r>
      <w:r>
        <w:t>G</w:t>
      </w:r>
      <w:r w:rsidRPr="009F7367">
        <w:t xml:space="preserve">erais são </w:t>
      </w:r>
      <w:r>
        <w:t>o</w:t>
      </w:r>
      <w:r w:rsidRPr="009F7367">
        <w:t>s seguintes:</w:t>
      </w:r>
    </w:p>
    <w:p w:rsidR="00B356A8" w:rsidRPr="000633A4" w:rsidRDefault="00B356A8" w:rsidP="00AD17E4">
      <w:pPr>
        <w:pStyle w:val="MyListaLetras"/>
        <w:numPr>
          <w:ilvl w:val="0"/>
          <w:numId w:val="12"/>
        </w:numPr>
        <w:spacing w:before="120" w:after="120"/>
        <w:rPr>
          <w:lang w:val="pt-BR"/>
        </w:rPr>
      </w:pPr>
      <w:r w:rsidRPr="000633A4">
        <w:rPr>
          <w:lang w:val="pt-BR"/>
        </w:rPr>
        <w:t>Processo de carga de continentes</w:t>
      </w:r>
    </w:p>
    <w:p w:rsidR="00B356A8" w:rsidRPr="008B7A9E" w:rsidRDefault="00B356A8" w:rsidP="00AD17E4">
      <w:r w:rsidRPr="008B7A9E">
        <w:t xml:space="preserve">Os continentes, por </w:t>
      </w:r>
      <w:ins w:id="768" w:author="Revisor" w:date="2013-12-04T18:14:00Z">
        <w:r w:rsidR="008941C7">
          <w:t>constituirem</w:t>
        </w:r>
      </w:ins>
      <w:del w:id="769" w:author="Revisor" w:date="2013-12-04T18:14:00Z">
        <w:r w:rsidRPr="008B7A9E" w:rsidDel="008941C7">
          <w:delText>ser</w:delText>
        </w:r>
      </w:del>
      <w:r w:rsidRPr="008B7A9E">
        <w:t xml:space="preserve"> um conjunto estático e pequeno de dados, são instanciados na memória do programa, já em formato RDF, e então carregados no repositório. </w:t>
      </w:r>
    </w:p>
    <w:p w:rsidR="002B3747" w:rsidDel="008941C7" w:rsidRDefault="00B356A8" w:rsidP="00AD17E4">
      <w:pPr>
        <w:rPr>
          <w:del w:id="770" w:author="Revisor" w:date="2013-12-04T18:15:00Z"/>
        </w:rPr>
      </w:pPr>
      <w:r w:rsidRPr="008B7A9E">
        <w:t>Frequência do processo: uma única vez – os dados sobre continentes que são utilizados não se altera</w:t>
      </w:r>
      <w:ins w:id="771" w:author="Revisor" w:date="2013-12-04T18:15:00Z">
        <w:r w:rsidR="008941C7">
          <w:t>m</w:t>
        </w:r>
      </w:ins>
      <w:r w:rsidRPr="008B7A9E">
        <w:t xml:space="preserve"> com o tempo.</w:t>
      </w:r>
    </w:p>
    <w:p w:rsidR="00AD17E4" w:rsidRPr="001258D1" w:rsidRDefault="002B3747" w:rsidP="00AD17E4">
      <w:pPr>
        <w:rPr>
          <w:rStyle w:val="CharNormal"/>
        </w:rPr>
      </w:pPr>
      <w:r w:rsidRPr="00AD17E4">
        <w:t xml:space="preserve">Padrão de </w:t>
      </w:r>
      <w:r w:rsidR="001258D1">
        <w:t xml:space="preserve">URI escolhido para continentes: </w:t>
      </w:r>
      <w:r w:rsidR="00AD17E4" w:rsidRPr="00AD17E4">
        <w:rPr>
          <w:rStyle w:val="Codigo"/>
        </w:rPr>
        <w:t>:</w:t>
      </w:r>
      <w:r w:rsidR="001258D1">
        <w:rPr>
          <w:rStyle w:val="Codigo"/>
        </w:rPr>
        <w:t>Continent</w:t>
      </w:r>
      <w:r w:rsidR="00AD17E4" w:rsidRPr="00AD17E4">
        <w:rPr>
          <w:rStyle w:val="Codigo"/>
        </w:rPr>
        <w:t>&lt;</w:t>
      </w:r>
      <w:r w:rsidR="001258D1">
        <w:rPr>
          <w:rStyle w:val="Codigo"/>
        </w:rPr>
        <w:t>ID no Geonames</w:t>
      </w:r>
      <w:r w:rsidR="00AD17E4" w:rsidRPr="00AD17E4">
        <w:rPr>
          <w:rStyle w:val="Codigo"/>
        </w:rPr>
        <w:t>&gt;</w:t>
      </w:r>
      <w:r w:rsidR="00AD17E4">
        <w:t xml:space="preserve">; Ex. </w:t>
      </w:r>
      <w:r w:rsidR="00AD17E4" w:rsidRPr="00AD17E4">
        <w:rPr>
          <w:rStyle w:val="Codigo"/>
        </w:rPr>
        <w:t>:</w:t>
      </w:r>
      <w:r w:rsidR="001258D1">
        <w:rPr>
          <w:rStyle w:val="Codigo"/>
        </w:rPr>
        <w:t xml:space="preserve">Continent625515 </w:t>
      </w:r>
      <w:r w:rsidR="001258D1">
        <w:rPr>
          <w:rStyle w:val="CharNormal"/>
        </w:rPr>
        <w:t>refere-se ao continente América do Sul.</w:t>
      </w:r>
    </w:p>
    <w:p w:rsidR="00B356A8" w:rsidRPr="002B3747" w:rsidRDefault="00B356A8" w:rsidP="001B0A16">
      <w:pPr>
        <w:pStyle w:val="MyListaLetras"/>
        <w:spacing w:before="120" w:after="120"/>
        <w:rPr>
          <w:lang w:val="pt-BR"/>
        </w:rPr>
      </w:pPr>
      <w:r w:rsidRPr="002B3747">
        <w:rPr>
          <w:lang w:val="pt-BR"/>
        </w:rPr>
        <w:t>Processo de carga de países</w:t>
      </w:r>
    </w:p>
    <w:p w:rsidR="00B356A8" w:rsidRPr="008B7A9E" w:rsidRDefault="00B356A8" w:rsidP="001258D1">
      <w:r w:rsidRPr="008B7A9E">
        <w:t>O processo utiliza HTTP GETs</w:t>
      </w:r>
      <w:r w:rsidR="00D402D6">
        <w:rPr>
          <w:rStyle w:val="FootnoteReference"/>
        </w:rPr>
        <w:footnoteReference w:id="64"/>
      </w:r>
      <w:r w:rsidR="00D402D6" w:rsidRPr="008B7A9E">
        <w:t xml:space="preserve"> </w:t>
      </w:r>
      <w:r w:rsidRPr="008B7A9E">
        <w:t>para acessar a API do Geonames</w:t>
      </w:r>
      <w:r w:rsidR="00D402D6">
        <w:rPr>
          <w:rStyle w:val="FootnoteReference"/>
        </w:rPr>
        <w:footnoteReference w:id="65"/>
      </w:r>
      <w:r w:rsidR="00D402D6" w:rsidRPr="008B7A9E">
        <w:t xml:space="preserve"> </w:t>
      </w:r>
      <w:r w:rsidRPr="008B7A9E">
        <w:t>para recuperar um JSON com dados de todos os países. Então, o processo transforma cada entrada do JSON num recurso RDF e suas propriedades e carrega-o no repositório.</w:t>
      </w:r>
    </w:p>
    <w:p w:rsidR="001258D1" w:rsidRDefault="00B356A8" w:rsidP="001258D1">
      <w:r w:rsidRPr="008B7A9E">
        <w:t xml:space="preserve">Frequência do processo: uma única vez – os dados sobre </w:t>
      </w:r>
      <w:r w:rsidR="00E10515">
        <w:t>países</w:t>
      </w:r>
      <w:r w:rsidRPr="008B7A9E">
        <w:t xml:space="preserve"> que são utilizados não se altera com o tempo</w:t>
      </w:r>
    </w:p>
    <w:p w:rsidR="00B356A8" w:rsidRPr="008B7A9E" w:rsidRDefault="001258D1" w:rsidP="006D75CA">
      <w:r w:rsidRPr="00AD17E4">
        <w:t xml:space="preserve">Padrão de </w:t>
      </w:r>
      <w:r>
        <w:t>URI escolhido para países</w:t>
      </w:r>
      <w:r w:rsidR="006D75CA">
        <w:t xml:space="preserve"> </w:t>
      </w:r>
      <w:r w:rsidRPr="00AD17E4">
        <w:rPr>
          <w:rStyle w:val="Codigo"/>
        </w:rPr>
        <w:t>:</w:t>
      </w:r>
      <w:r>
        <w:rPr>
          <w:rStyle w:val="Codigo"/>
        </w:rPr>
        <w:t>Country</w:t>
      </w:r>
      <w:r w:rsidRPr="00AD17E4">
        <w:rPr>
          <w:rStyle w:val="Codigo"/>
        </w:rPr>
        <w:t>&lt;</w:t>
      </w:r>
      <w:r>
        <w:rPr>
          <w:rStyle w:val="Codigo"/>
        </w:rPr>
        <w:t>ID no Geonames</w:t>
      </w:r>
      <w:r w:rsidRPr="00AD17E4">
        <w:rPr>
          <w:rStyle w:val="Codigo"/>
        </w:rPr>
        <w:t>&gt;</w:t>
      </w:r>
      <w:r>
        <w:t xml:space="preserve">; Ex. </w:t>
      </w:r>
      <w:r w:rsidRPr="00AD17E4">
        <w:rPr>
          <w:rStyle w:val="Codigo"/>
        </w:rPr>
        <w:t>:</w:t>
      </w:r>
      <w:r>
        <w:rPr>
          <w:rStyle w:val="Codigo"/>
        </w:rPr>
        <w:t>Country</w:t>
      </w:r>
      <w:r w:rsidRPr="001258D1">
        <w:rPr>
          <w:rStyle w:val="Codigo"/>
        </w:rPr>
        <w:t>3469034</w:t>
      </w:r>
      <w:r>
        <w:rPr>
          <w:rStyle w:val="Codigo"/>
        </w:rPr>
        <w:t xml:space="preserve"> </w:t>
      </w:r>
      <w:r>
        <w:rPr>
          <w:rStyle w:val="CharNormal"/>
        </w:rPr>
        <w:t>refere-se ao país Brasil.</w:t>
      </w:r>
    </w:p>
    <w:p w:rsidR="00B356A8" w:rsidRDefault="00B356A8" w:rsidP="001B0A16">
      <w:pPr>
        <w:pStyle w:val="MyListaLetras"/>
        <w:spacing w:before="120" w:after="120"/>
      </w:pPr>
      <w:r>
        <w:t>G</w:t>
      </w:r>
      <w:r w:rsidRPr="00BF0375">
        <w:t>eração d</w:t>
      </w:r>
      <w:r>
        <w:t>o</w:t>
      </w:r>
      <w:r w:rsidRPr="00BF0375">
        <w:t xml:space="preserve"> </w:t>
      </w:r>
      <w:r>
        <w:rPr>
          <w:rStyle w:val="Codigo"/>
        </w:rPr>
        <w:t>Node</w:t>
      </w:r>
      <w:r w:rsidRPr="00BF0375">
        <w:rPr>
          <w:rStyle w:val="Codigo"/>
        </w:rPr>
        <w:t>Details</w:t>
      </w:r>
      <w:r>
        <w:t xml:space="preserve"> </w:t>
      </w:r>
    </w:p>
    <w:p w:rsidR="00B356A8" w:rsidRPr="008B7A9E" w:rsidRDefault="00B356A8" w:rsidP="001258D1">
      <w:r w:rsidRPr="008B7A9E">
        <w:t>O processo utiliza u</w:t>
      </w:r>
      <w:r w:rsidR="00D67362" w:rsidRPr="008B7A9E">
        <w:t xml:space="preserve">m HTTP GET nos dados do PingER </w:t>
      </w:r>
      <w:r w:rsidRPr="008B7A9E">
        <w:t>para extrair todos os nós</w:t>
      </w:r>
      <w:r w:rsidR="00D67362">
        <w:rPr>
          <w:rStyle w:val="FootnoteReference"/>
        </w:rPr>
        <w:footnoteReference w:id="66"/>
      </w:r>
      <w:r w:rsidRPr="008B7A9E">
        <w:t xml:space="preserve"> e suas informações (IP, Nickname, Latitude, Longitude, etc) e gerar o JSON auxiliar </w:t>
      </w:r>
      <w:r w:rsidRPr="008B7A9E">
        <w:rPr>
          <w:rStyle w:val="Codigo"/>
        </w:rPr>
        <w:t xml:space="preserve">NodeDetails. </w:t>
      </w:r>
      <w:r w:rsidRPr="008B7A9E">
        <w:rPr>
          <w:rStyle w:val="CharNormal"/>
        </w:rPr>
        <w:t xml:space="preserve">Este JSON contém </w:t>
      </w:r>
      <w:r w:rsidRPr="008B7A9E">
        <w:t>todos os nós e suas informações e é utilizado em seguida em outros processos de ETC.</w:t>
      </w:r>
    </w:p>
    <w:p w:rsidR="00B356A8" w:rsidRPr="008B7A9E" w:rsidRDefault="00B356A8" w:rsidP="001258D1">
      <w:r w:rsidRPr="008B7A9E">
        <w:t>Frequência do processo: diariamente – os nós podem ser adicionados, removidos ou alterados. Logo, os dados sobre nós devem ser atualizados no repositório diariamente.</w:t>
      </w:r>
    </w:p>
    <w:p w:rsidR="00B356A8" w:rsidRPr="008B7A9E" w:rsidRDefault="00B356A8" w:rsidP="001B0A16">
      <w:pPr>
        <w:pStyle w:val="MyListaLetras"/>
        <w:spacing w:before="120" w:after="120"/>
        <w:rPr>
          <w:lang w:val="pt-BR"/>
        </w:rPr>
      </w:pPr>
      <w:r w:rsidRPr="008B7A9E">
        <w:rPr>
          <w:lang w:val="pt-BR"/>
        </w:rPr>
        <w:t>Processo de carga de cidades e estados</w:t>
      </w:r>
    </w:p>
    <w:p w:rsidR="00B356A8" w:rsidRPr="008B7A9E" w:rsidRDefault="00B356A8" w:rsidP="001258D1">
      <w:pPr>
        <w:rPr>
          <w:rStyle w:val="CharNormal"/>
        </w:rPr>
      </w:pPr>
      <w:r w:rsidRPr="008B7A9E">
        <w:t xml:space="preserve">Para cada nó (isto é, cada entrada do JSON </w:t>
      </w:r>
      <w:r w:rsidRPr="008B7A9E">
        <w:rPr>
          <w:rStyle w:val="Codigo"/>
        </w:rPr>
        <w:t>NodeDetails</w:t>
      </w:r>
      <w:r w:rsidRPr="008B7A9E">
        <w:rPr>
          <w:rStyle w:val="CharNormal"/>
        </w:rPr>
        <w:t xml:space="preserve">), o processo executa HTTP GETs na API do Geonames para encontrar a </w:t>
      </w:r>
      <w:r w:rsidRPr="008B7A9E">
        <w:rPr>
          <w:rStyle w:val="Codigo"/>
        </w:rPr>
        <w:t xml:space="preserve">NearestTown </w:t>
      </w:r>
      <w:r w:rsidRPr="008B7A9E">
        <w:rPr>
          <w:rStyle w:val="CharNormal"/>
        </w:rPr>
        <w:t xml:space="preserve">(cidade mais próxima com pelo </w:t>
      </w:r>
      <w:r w:rsidRPr="008B7A9E">
        <w:rPr>
          <w:rStyle w:val="CharNormal"/>
        </w:rPr>
        <w:lastRenderedPageBreak/>
        <w:t xml:space="preserve">menos 1.000 habitantes) e a </w:t>
      </w:r>
      <w:r w:rsidRPr="008B7A9E">
        <w:rPr>
          <w:rStyle w:val="Codigo"/>
        </w:rPr>
        <w:t xml:space="preserve">NearestCity </w:t>
      </w:r>
      <w:r w:rsidRPr="008B7A9E">
        <w:rPr>
          <w:rStyle w:val="CharNormal"/>
        </w:rPr>
        <w:t>(cidade mais próxima com pelo menos 15.000 habitantes) baseando-se na latitude e longitude do nó. Quando se aplica, o estado no qual a cidade se encontra também é recuperado. O processo finalmente transforma em RDF todos os dados recuperados seguindo a ontologia especificada na seção 3.2.2 e carrega as triplas no repositório.</w:t>
      </w:r>
    </w:p>
    <w:p w:rsidR="00B356A8" w:rsidRDefault="00B356A8" w:rsidP="001258D1">
      <w:pPr>
        <w:rPr>
          <w:rStyle w:val="CharNormal"/>
        </w:rPr>
      </w:pPr>
      <w:r w:rsidRPr="008B7A9E">
        <w:rPr>
          <w:rStyle w:val="CharNormal"/>
        </w:rPr>
        <w:t>Frequência do processo: também diariamente pelo mesmo motivo de (c).</w:t>
      </w:r>
    </w:p>
    <w:p w:rsidR="001258D1" w:rsidRDefault="001258D1" w:rsidP="001258D1">
      <w:pPr>
        <w:rPr>
          <w:rStyle w:val="CharNormal"/>
        </w:rPr>
      </w:pPr>
      <w:r w:rsidRPr="00AD17E4">
        <w:t xml:space="preserve">Padrão de </w:t>
      </w:r>
      <w:r>
        <w:t xml:space="preserve">URI escolhido para cidades: </w:t>
      </w:r>
      <w:r w:rsidRPr="00AD17E4">
        <w:rPr>
          <w:rStyle w:val="Codigo"/>
        </w:rPr>
        <w:t>:</w:t>
      </w:r>
      <w:r>
        <w:rPr>
          <w:rStyle w:val="Codigo"/>
        </w:rPr>
        <w:t>Town</w:t>
      </w:r>
      <w:r w:rsidRPr="00AD17E4">
        <w:rPr>
          <w:rStyle w:val="Codigo"/>
        </w:rPr>
        <w:t>&lt;</w:t>
      </w:r>
      <w:r>
        <w:rPr>
          <w:rStyle w:val="Codigo"/>
        </w:rPr>
        <w:t>ID no Geonames</w:t>
      </w:r>
      <w:r w:rsidRPr="00AD17E4">
        <w:rPr>
          <w:rStyle w:val="Codigo"/>
        </w:rPr>
        <w:t>&gt;</w:t>
      </w:r>
      <w:r>
        <w:t xml:space="preserve">; Ex. </w:t>
      </w:r>
      <w:r w:rsidRPr="00AD17E4">
        <w:rPr>
          <w:rStyle w:val="Codigo"/>
        </w:rPr>
        <w:t>:</w:t>
      </w:r>
      <w:r>
        <w:rPr>
          <w:rStyle w:val="Codigo"/>
        </w:rPr>
        <w:t>Town</w:t>
      </w:r>
      <w:r w:rsidRPr="001258D1">
        <w:rPr>
          <w:rStyle w:val="Codigo"/>
        </w:rPr>
        <w:t>5391959</w:t>
      </w:r>
      <w:r>
        <w:rPr>
          <w:rStyle w:val="Codigo"/>
        </w:rPr>
        <w:t xml:space="preserve"> </w:t>
      </w:r>
      <w:r>
        <w:rPr>
          <w:rStyle w:val="CharNormal"/>
        </w:rPr>
        <w:t>refere-se à cidade São Francisco.</w:t>
      </w:r>
    </w:p>
    <w:p w:rsidR="001258D1" w:rsidRPr="001258D1" w:rsidRDefault="001258D1" w:rsidP="001258D1">
      <w:pPr>
        <w:rPr>
          <w:rStyle w:val="CharNormal"/>
        </w:rPr>
      </w:pPr>
      <w:r w:rsidRPr="00AD17E4">
        <w:t xml:space="preserve">Padrão de </w:t>
      </w:r>
      <w:r>
        <w:t xml:space="preserve">URI escolhido para estados: </w:t>
      </w:r>
      <w:r w:rsidRPr="00AD17E4">
        <w:rPr>
          <w:rStyle w:val="Codigo"/>
        </w:rPr>
        <w:t>:</w:t>
      </w:r>
      <w:r>
        <w:rPr>
          <w:rStyle w:val="Codigo"/>
        </w:rPr>
        <w:t>State</w:t>
      </w:r>
      <w:r w:rsidRPr="00AD17E4">
        <w:rPr>
          <w:rStyle w:val="Codigo"/>
        </w:rPr>
        <w:t>&lt;</w:t>
      </w:r>
      <w:r>
        <w:rPr>
          <w:rStyle w:val="Codigo"/>
        </w:rPr>
        <w:t>ID no Geonames</w:t>
      </w:r>
      <w:r w:rsidRPr="00AD17E4">
        <w:rPr>
          <w:rStyle w:val="Codigo"/>
        </w:rPr>
        <w:t>&gt;</w:t>
      </w:r>
      <w:r>
        <w:t xml:space="preserve">; Ex. </w:t>
      </w:r>
      <w:r w:rsidRPr="00AD17E4">
        <w:rPr>
          <w:rStyle w:val="Codigo"/>
        </w:rPr>
        <w:t>:</w:t>
      </w:r>
      <w:r>
        <w:rPr>
          <w:rStyle w:val="Codigo"/>
        </w:rPr>
        <w:t>State</w:t>
      </w:r>
      <w:r w:rsidRPr="001258D1">
        <w:rPr>
          <w:rStyle w:val="Codigo"/>
        </w:rPr>
        <w:t>5332921</w:t>
      </w:r>
      <w:r>
        <w:rPr>
          <w:rStyle w:val="Codigo"/>
        </w:rPr>
        <w:t xml:space="preserve"> </w:t>
      </w:r>
      <w:r>
        <w:rPr>
          <w:rStyle w:val="CharNormal"/>
        </w:rPr>
        <w:t>refere-se ao estado Califórnia.</w:t>
      </w:r>
    </w:p>
    <w:p w:rsidR="00B356A8" w:rsidRPr="001258D1" w:rsidRDefault="00B356A8" w:rsidP="001B0A16">
      <w:pPr>
        <w:pStyle w:val="MyListaLetras"/>
        <w:spacing w:before="120" w:after="120"/>
        <w:rPr>
          <w:rStyle w:val="CharNormal"/>
          <w:lang w:val="pt-BR"/>
        </w:rPr>
      </w:pPr>
      <w:r w:rsidRPr="001258D1">
        <w:rPr>
          <w:rStyle w:val="CharNormal"/>
          <w:lang w:val="pt-BR"/>
        </w:rPr>
        <w:t>Processo de carga de universidades</w:t>
      </w:r>
    </w:p>
    <w:p w:rsidR="00B356A8" w:rsidRPr="008B7A9E" w:rsidRDefault="00B356A8" w:rsidP="001258D1">
      <w:pPr>
        <w:rPr>
          <w:rStyle w:val="CharNormal"/>
          <w:b/>
          <w:color w:val="FF0000"/>
        </w:rPr>
      </w:pPr>
      <w:r w:rsidRPr="008B7A9E">
        <w:rPr>
          <w:rStyle w:val="CharNormal"/>
        </w:rPr>
        <w:t xml:space="preserve">Assim como o processo anterior, </w:t>
      </w:r>
      <w:r w:rsidRPr="008B7A9E">
        <w:t xml:space="preserve">para cada nó (isto é, cada entrada do JSON </w:t>
      </w:r>
      <w:r w:rsidRPr="008B7A9E">
        <w:rPr>
          <w:rStyle w:val="Codigo"/>
        </w:rPr>
        <w:t>NodeDetails</w:t>
      </w:r>
      <w:r w:rsidRPr="008B7A9E">
        <w:rPr>
          <w:rStyle w:val="CharNormal"/>
        </w:rPr>
        <w:t>), o processo executa consultas no SPARQL Endpoint da DBPedia</w:t>
      </w:r>
      <w:r w:rsidR="00066D94">
        <w:rPr>
          <w:rStyle w:val="FootnoteReference"/>
        </w:rPr>
        <w:footnoteReference w:id="67"/>
      </w:r>
      <w:r w:rsidR="00066D94" w:rsidRPr="008B7A9E">
        <w:rPr>
          <w:rStyle w:val="CharNormal"/>
        </w:rPr>
        <w:t xml:space="preserve"> </w:t>
      </w:r>
      <w:r w:rsidRPr="008B7A9E">
        <w:rPr>
          <w:rStyle w:val="CharNormal"/>
        </w:rPr>
        <w:t xml:space="preserve">para tentar encontrar a universidade cujo nome é similar com o nome completo do nó. Se for encontrada, dados sobre a universidade (número de alunos, pública ou particular, fundos monetários, etc) são recuperados, transformados e carregados no repositório de triplas. Em seguida, cada nó de rede que está numa universidade encontrada nesse processo é associado à devida universidade. </w:t>
      </w:r>
      <w:r w:rsidRPr="004424E0">
        <w:rPr>
          <w:rStyle w:val="CharNormal"/>
        </w:rPr>
        <w:t>Uma abordagem melhor para esse processo precisa ser desenvolvida para recuperar mais dados significativos sobre universidades.</w:t>
      </w:r>
    </w:p>
    <w:p w:rsidR="00B356A8" w:rsidRDefault="00B356A8" w:rsidP="001258D1">
      <w:pPr>
        <w:rPr>
          <w:rStyle w:val="CharNormal"/>
        </w:rPr>
      </w:pPr>
      <w:r w:rsidRPr="008B7A9E">
        <w:rPr>
          <w:rStyle w:val="CharNormal"/>
        </w:rPr>
        <w:t>Frequência do processo: Semanalmente – porque realizar consultas na DBPedia para todos os nós de rede é um processo bem demorado.</w:t>
      </w:r>
    </w:p>
    <w:p w:rsidR="001258D1" w:rsidRPr="001258D1" w:rsidRDefault="001258D1" w:rsidP="001258D1">
      <w:pPr>
        <w:rPr>
          <w:rStyle w:val="CharNormal"/>
        </w:rPr>
      </w:pPr>
      <w:r w:rsidRPr="001258D1">
        <w:t xml:space="preserve">Padrão de URI escolhido para </w:t>
      </w:r>
      <w:r w:rsidR="00CC2226">
        <w:t>universidades</w:t>
      </w:r>
      <w:r w:rsidRPr="001258D1">
        <w:t xml:space="preserve">: </w:t>
      </w:r>
      <w:r w:rsidRPr="001258D1">
        <w:rPr>
          <w:rStyle w:val="Codigo"/>
        </w:rPr>
        <w:t>:</w:t>
      </w:r>
      <w:r w:rsidR="00CC2226">
        <w:rPr>
          <w:rStyle w:val="Codigo"/>
        </w:rPr>
        <w:t>&lt;</w:t>
      </w:r>
      <w:r w:rsidRPr="001258D1">
        <w:rPr>
          <w:rStyle w:val="Codigo"/>
        </w:rPr>
        <w:t xml:space="preserve">ID </w:t>
      </w:r>
      <w:r w:rsidR="00CC2226">
        <w:rPr>
          <w:rStyle w:val="Codigo"/>
        </w:rPr>
        <w:t>da Universidade para a Wikipedia/DBPedia</w:t>
      </w:r>
      <w:r w:rsidRPr="001258D1">
        <w:rPr>
          <w:rStyle w:val="Codigo"/>
        </w:rPr>
        <w:t>&gt;</w:t>
      </w:r>
      <w:r w:rsidRPr="001258D1">
        <w:t xml:space="preserve">; Ex. </w:t>
      </w:r>
      <w:r w:rsidRPr="001258D1">
        <w:rPr>
          <w:rStyle w:val="Codigo"/>
        </w:rPr>
        <w:t>:</w:t>
      </w:r>
      <w:r w:rsidR="00CC2226" w:rsidRPr="00CC2226">
        <w:rPr>
          <w:rStyle w:val="Codigo"/>
        </w:rPr>
        <w:t>Stanford_University</w:t>
      </w:r>
      <w:r w:rsidRPr="001258D1">
        <w:rPr>
          <w:rStyle w:val="Codigo"/>
        </w:rPr>
        <w:t xml:space="preserve"> </w:t>
      </w:r>
      <w:r w:rsidR="00CC2226">
        <w:rPr>
          <w:rStyle w:val="CharNormal"/>
        </w:rPr>
        <w:t>refere-se à Universidade Stanford, na</w:t>
      </w:r>
      <w:r w:rsidR="007200A9">
        <w:rPr>
          <w:rStyle w:val="CharNormal"/>
        </w:rPr>
        <w:t xml:space="preserve"> </w:t>
      </w:r>
      <w:r w:rsidRPr="001258D1">
        <w:rPr>
          <w:rStyle w:val="CharNormal"/>
        </w:rPr>
        <w:t>Califórnia.</w:t>
      </w:r>
    </w:p>
    <w:p w:rsidR="00B356A8" w:rsidRPr="001258D1" w:rsidRDefault="00B356A8" w:rsidP="001B0A16">
      <w:pPr>
        <w:pStyle w:val="MyListaLetras"/>
        <w:spacing w:before="120" w:after="120"/>
        <w:rPr>
          <w:rStyle w:val="CharNormal"/>
          <w:lang w:val="pt-BR"/>
        </w:rPr>
      </w:pPr>
      <w:r w:rsidRPr="001258D1">
        <w:rPr>
          <w:rStyle w:val="CharNormal"/>
          <w:lang w:val="pt-BR"/>
        </w:rPr>
        <w:t>Processo de carga de nós</w:t>
      </w:r>
    </w:p>
    <w:p w:rsidR="00B356A8" w:rsidRPr="008B7A9E" w:rsidRDefault="00B356A8" w:rsidP="00CC2226">
      <w:pPr>
        <w:rPr>
          <w:rStyle w:val="CharNormal"/>
        </w:rPr>
      </w:pPr>
      <w:r w:rsidRPr="008B7A9E">
        <w:rPr>
          <w:rStyle w:val="CharNormal"/>
        </w:rPr>
        <w:t xml:space="preserve">Depois de triplificar continentes, países, cidades, estados e universidades, finalmente ocorre o processo de ETC dos nós de rede. Novamente, para cada nó </w:t>
      </w:r>
      <w:r w:rsidRPr="008B7A9E">
        <w:t xml:space="preserve">(isto é, cada entrada do JSON </w:t>
      </w:r>
      <w:r w:rsidRPr="008B7A9E">
        <w:rPr>
          <w:rStyle w:val="Codigo"/>
        </w:rPr>
        <w:t>NodeDetails</w:t>
      </w:r>
      <w:r w:rsidRPr="008B7A9E">
        <w:rPr>
          <w:rStyle w:val="CharNormal"/>
        </w:rPr>
        <w:t>), o processo triplifica um Nó de Rede utilizando a ontologia, ligando aos seus respectivos conceitos triplificados anteriormente. Triplifica também as informações do nó geradas na etapa (c).</w:t>
      </w:r>
    </w:p>
    <w:p w:rsidR="00B356A8" w:rsidRDefault="00B356A8" w:rsidP="00CC2226">
      <w:pPr>
        <w:rPr>
          <w:rStyle w:val="CharNormal"/>
        </w:rPr>
      </w:pPr>
      <w:r w:rsidRPr="008B7A9E">
        <w:rPr>
          <w:rStyle w:val="CharNormal"/>
        </w:rPr>
        <w:t>Frequência do processo: também diariamente pelo mesmo motivo de (c).</w:t>
      </w:r>
    </w:p>
    <w:p w:rsidR="00CC2226" w:rsidRDefault="00CC2226" w:rsidP="00CC2226">
      <w:r w:rsidRPr="001258D1">
        <w:lastRenderedPageBreak/>
        <w:t xml:space="preserve">Padrão de URI escolhido para </w:t>
      </w:r>
      <w:r>
        <w:t>nós de rede</w:t>
      </w:r>
      <w:r w:rsidRPr="001258D1">
        <w:t xml:space="preserve">: </w:t>
      </w:r>
      <w:r w:rsidRPr="001258D1">
        <w:rPr>
          <w:rStyle w:val="Codigo"/>
        </w:rPr>
        <w:t>:</w:t>
      </w:r>
      <w:r>
        <w:rPr>
          <w:rStyle w:val="Codigo"/>
        </w:rPr>
        <w:t>Node-&lt;Nome do Nó&gt;</w:t>
      </w:r>
      <w:r w:rsidRPr="001258D1">
        <w:t xml:space="preserve">; </w:t>
      </w:r>
    </w:p>
    <w:p w:rsidR="00B356A8" w:rsidRDefault="00CC2226" w:rsidP="00CC2226">
      <w:pPr>
        <w:rPr>
          <w:rStyle w:val="CharNormal"/>
        </w:rPr>
      </w:pPr>
      <w:r w:rsidRPr="001258D1">
        <w:t xml:space="preserve">Ex. </w:t>
      </w:r>
      <w:r w:rsidRPr="001258D1">
        <w:rPr>
          <w:rStyle w:val="Codigo"/>
        </w:rPr>
        <w:t>:</w:t>
      </w:r>
      <w:r w:rsidRPr="00CC2226">
        <w:t xml:space="preserve"> </w:t>
      </w:r>
      <w:r w:rsidRPr="00CC2226">
        <w:rPr>
          <w:rStyle w:val="Codigo"/>
        </w:rPr>
        <w:t>Node-</w:t>
      </w:r>
      <w:r>
        <w:rPr>
          <w:rStyle w:val="Codigo"/>
        </w:rPr>
        <w:t>p</w:t>
      </w:r>
      <w:r w:rsidRPr="00CC2226">
        <w:rPr>
          <w:rStyle w:val="Codigo"/>
        </w:rPr>
        <w:t>inger.slac.stanford.edu</w:t>
      </w:r>
      <w:r w:rsidRPr="001258D1">
        <w:rPr>
          <w:rStyle w:val="Codigo"/>
        </w:rPr>
        <w:t xml:space="preserve"> </w:t>
      </w:r>
      <w:r>
        <w:rPr>
          <w:rStyle w:val="CharNormal"/>
        </w:rPr>
        <w:t>refere-se à nó de rede do PingER, no SLAC.</w:t>
      </w:r>
    </w:p>
    <w:p w:rsidR="0098676F" w:rsidRDefault="0098676F" w:rsidP="0098676F">
      <w:pPr>
        <w:pStyle w:val="MyListaLetras"/>
        <w:spacing w:before="120" w:after="120"/>
        <w:rPr>
          <w:rStyle w:val="CharNormal"/>
        </w:rPr>
      </w:pPr>
      <w:r>
        <w:rPr>
          <w:rStyle w:val="CharNormal"/>
        </w:rPr>
        <w:t>Outros parâmetros</w:t>
      </w:r>
    </w:p>
    <w:p w:rsidR="009B5991" w:rsidRDefault="009B5991" w:rsidP="0098676F">
      <w:r>
        <w:t>É</w:t>
      </w:r>
      <w:r w:rsidR="0098676F" w:rsidRPr="0098676F">
        <w:t xml:space="preserve"> preciso instanciar </w:t>
      </w:r>
      <w:r>
        <w:t>ainda outros recursos, em geral utilizados nas medidas:</w:t>
      </w:r>
    </w:p>
    <w:p w:rsidR="009B5991" w:rsidRPr="0032556F" w:rsidRDefault="009B5991" w:rsidP="00E723AB">
      <w:pPr>
        <w:pStyle w:val="ListParagraph"/>
        <w:rPr>
          <w:lang w:val="pt-BR"/>
        </w:rPr>
      </w:pPr>
      <w:r w:rsidRPr="0032556F">
        <w:rPr>
          <w:lang w:val="pt-BR"/>
        </w:rPr>
        <w:t>M</w:t>
      </w:r>
      <w:r w:rsidR="0098676F" w:rsidRPr="0032556F">
        <w:rPr>
          <w:lang w:val="pt-BR"/>
        </w:rPr>
        <w:t>étricas padrão (isto é, 11 instâncias de métrica com unidade padrão instanciada e ligada)</w:t>
      </w:r>
      <w:r w:rsidRPr="0032556F">
        <w:rPr>
          <w:lang w:val="pt-BR"/>
        </w:rPr>
        <w:t>.</w:t>
      </w:r>
      <w:r w:rsidR="00F30C3D" w:rsidRPr="0032556F">
        <w:rPr>
          <w:lang w:val="pt-BR"/>
        </w:rPr>
        <w:t xml:space="preserve"> Para as métricas com unidade default, o padrão URI escolhido foi: </w:t>
      </w:r>
      <w:r w:rsidR="00F30C3D" w:rsidRPr="0032556F">
        <w:rPr>
          <w:rStyle w:val="Codigo"/>
          <w:lang w:val="pt-BR"/>
        </w:rPr>
        <w:t>:&lt;Nome da Métrica&gt;</w:t>
      </w:r>
      <w:r w:rsidR="00F30C3D" w:rsidRPr="0032556F">
        <w:rPr>
          <w:lang w:val="pt-BR"/>
        </w:rPr>
        <w:t>; Ex. :</w:t>
      </w:r>
      <w:r w:rsidR="00F30C3D" w:rsidRPr="0032556F">
        <w:rPr>
          <w:rStyle w:val="Codigo"/>
          <w:lang w:val="pt-BR"/>
        </w:rPr>
        <w:t>Throughput</w:t>
      </w:r>
    </w:p>
    <w:p w:rsidR="00F30C3D" w:rsidRPr="004B5409" w:rsidRDefault="00F30C3D" w:rsidP="00E723AB">
      <w:pPr>
        <w:pStyle w:val="ListParagraph"/>
        <w:rPr>
          <w:rStyle w:val="CharNormal"/>
          <w:lang w:val="pt-BR"/>
        </w:rPr>
      </w:pPr>
      <w:r w:rsidRPr="0032556F">
        <w:rPr>
          <w:rStyle w:val="CharNormal"/>
          <w:lang w:val="pt-BR"/>
        </w:rPr>
        <w:t xml:space="preserve">Tempo. Um intervalo de tempo é um recurso e precisa ser instanciado. </w:t>
      </w:r>
      <w:r w:rsidR="004B5409" w:rsidRPr="004B5409">
        <w:rPr>
          <w:rStyle w:val="CharNormal"/>
          <w:lang w:val="pt-BR"/>
        </w:rPr>
        <w:t>Instanciamos todos os tempos considerados pelo PingER LOD (seç</w:t>
      </w:r>
      <w:r w:rsidR="004B5409">
        <w:rPr>
          <w:rStyle w:val="CharNormal"/>
          <w:lang w:val="pt-BR"/>
        </w:rPr>
        <w:t>ão 4.1.2).</w:t>
      </w:r>
      <w:r w:rsidR="00E723AB" w:rsidRPr="004B5409">
        <w:rPr>
          <w:rStyle w:val="CharNormal"/>
          <w:lang w:val="pt-BR"/>
        </w:rPr>
        <w:br/>
      </w:r>
      <w:r w:rsidRPr="004B5409">
        <w:rPr>
          <w:lang w:val="pt-BR"/>
        </w:rPr>
        <w:t xml:space="preserve">Padrão URI escolhido: </w:t>
      </w:r>
      <w:r w:rsidRPr="004B5409">
        <w:rPr>
          <w:rStyle w:val="Codigo"/>
          <w:lang w:val="pt-BR"/>
        </w:rPr>
        <w:t>:Time&lt;</w:t>
      </w:r>
      <w:r w:rsidR="00E723AB" w:rsidRPr="004B5409">
        <w:rPr>
          <w:rStyle w:val="Codigo"/>
          <w:lang w:val="pt-BR"/>
        </w:rPr>
        <w:t>Padrão a ser exibido no displayValue</w:t>
      </w:r>
      <w:r w:rsidRPr="004B5409">
        <w:rPr>
          <w:rStyle w:val="Codigo"/>
          <w:lang w:val="pt-BR"/>
        </w:rPr>
        <w:t>&gt;</w:t>
      </w:r>
      <w:r w:rsidRPr="004B5409">
        <w:rPr>
          <w:lang w:val="pt-BR"/>
        </w:rPr>
        <w:t>;</w:t>
      </w:r>
      <w:r w:rsidR="00E723AB" w:rsidRPr="004B5409">
        <w:rPr>
          <w:lang w:val="pt-BR"/>
        </w:rPr>
        <w:t xml:space="preserve"> (Reveja </w:t>
      </w:r>
      <w:r w:rsidR="00E723AB" w:rsidRPr="004B5409">
        <w:rPr>
          <w:rStyle w:val="Codigo"/>
          <w:lang w:val="pt-BR"/>
        </w:rPr>
        <w:t>displayValue</w:t>
      </w:r>
      <w:r w:rsidR="00E723AB" w:rsidRPr="004B5409">
        <w:rPr>
          <w:lang w:val="pt-BR"/>
        </w:rPr>
        <w:t xml:space="preserve"> em 4.2.2)</w:t>
      </w:r>
      <w:r w:rsidRPr="004B5409">
        <w:rPr>
          <w:lang w:val="pt-BR"/>
        </w:rPr>
        <w:t xml:space="preserve"> Ex. :</w:t>
      </w:r>
      <w:r w:rsidR="00E723AB" w:rsidRPr="004B5409">
        <w:rPr>
          <w:rStyle w:val="Codigo"/>
          <w:lang w:val="pt-BR"/>
        </w:rPr>
        <w:t>TimeJan2008</w:t>
      </w:r>
    </w:p>
    <w:p w:rsidR="00F30C3D" w:rsidRPr="00A8547E" w:rsidRDefault="00CE332B" w:rsidP="00E723AB">
      <w:pPr>
        <w:pStyle w:val="ListParagraph"/>
        <w:rPr>
          <w:lang w:val="pt-BR"/>
        </w:rPr>
      </w:pPr>
      <w:r w:rsidRPr="00CE332B">
        <w:rPr>
          <w:lang w:val="pt-BR"/>
        </w:rPr>
        <w:t xml:space="preserve">Vimos (seções 4.1.2 e 4.2.3) que PingER LOD só considera tamanho de pacotes de 100 bytes. Logo, é necessário instanciar um indivíduo padrão para satisfazer a ontologia. Instanciamos a classe </w:t>
      </w:r>
      <w:r w:rsidRPr="00CE332B">
        <w:rPr>
          <w:rStyle w:val="Codigo"/>
          <w:lang w:val="pt-BR"/>
        </w:rPr>
        <w:t>PacketSize</w:t>
      </w:r>
      <w:r w:rsidRPr="00CE332B">
        <w:rPr>
          <w:lang w:val="pt-BR"/>
        </w:rPr>
        <w:t xml:space="preserve"> (uri: </w:t>
      </w:r>
      <w:r w:rsidRPr="00CE332B">
        <w:rPr>
          <w:rStyle w:val="Codigo"/>
          <w:lang w:val="pt-BR"/>
        </w:rPr>
        <w:t>:PacketSize100</w:t>
      </w:r>
      <w:r w:rsidRPr="00CE332B">
        <w:rPr>
          <w:lang w:val="pt-BR"/>
        </w:rPr>
        <w:t xml:space="preserve">), definimos seu valor (“100”), ligamos à instância referente a bytes na classe </w:t>
      </w:r>
      <w:r w:rsidRPr="00CE332B">
        <w:rPr>
          <w:rStyle w:val="Codigo"/>
          <w:lang w:val="pt-BR"/>
        </w:rPr>
        <w:t>Unit</w:t>
      </w:r>
      <w:r w:rsidRPr="00CE332B">
        <w:rPr>
          <w:lang w:val="pt-BR"/>
        </w:rPr>
        <w:t xml:space="preserve"> e, finalmente, ligamos a instância</w:t>
      </w:r>
      <w:r w:rsidR="007200A9">
        <w:rPr>
          <w:lang w:val="pt-BR"/>
        </w:rPr>
        <w:t xml:space="preserve"> </w:t>
      </w:r>
      <w:r w:rsidRPr="00CE332B">
        <w:rPr>
          <w:lang w:val="pt-BR"/>
        </w:rPr>
        <w:t xml:space="preserve">de </w:t>
      </w:r>
      <w:r w:rsidRPr="00CE332B">
        <w:rPr>
          <w:rStyle w:val="Codigo"/>
          <w:lang w:val="pt-BR"/>
        </w:rPr>
        <w:t>MeasurementDefault</w:t>
      </w:r>
      <w:r w:rsidRPr="00CE332B">
        <w:rPr>
          <w:lang w:val="pt-BR"/>
        </w:rPr>
        <w:t xml:space="preserve"> à recém criada instância de </w:t>
      </w:r>
      <w:r w:rsidRPr="00CE332B">
        <w:rPr>
          <w:rStyle w:val="Codigo"/>
          <w:lang w:val="pt-BR"/>
        </w:rPr>
        <w:t>PacketSize</w:t>
      </w:r>
      <w:r w:rsidRPr="00CE332B">
        <w:rPr>
          <w:lang w:val="pt-BR"/>
        </w:rPr>
        <w:t xml:space="preserve">, através da propriedade </w:t>
      </w:r>
      <w:r w:rsidRPr="00CE332B">
        <w:rPr>
          <w:rStyle w:val="Codigo"/>
          <w:lang w:val="pt-BR"/>
        </w:rPr>
        <w:t>hasDefault</w:t>
      </w:r>
      <w:r w:rsidR="00D334D9">
        <w:rPr>
          <w:rStyle w:val="Codigo"/>
          <w:lang w:val="pt-BR"/>
        </w:rPr>
        <w:t>PacketSize</w:t>
      </w:r>
      <w:r w:rsidRPr="00CE332B">
        <w:rPr>
          <w:lang w:val="pt-BR"/>
        </w:rPr>
        <w:t xml:space="preserve">. Assim, definimos que todo </w:t>
      </w:r>
      <w:r w:rsidRPr="00CE332B">
        <w:rPr>
          <w:rStyle w:val="Codigo"/>
          <w:lang w:val="pt-BR"/>
        </w:rPr>
        <w:t>Measurement</w:t>
      </w:r>
      <w:r w:rsidRPr="00CE332B">
        <w:rPr>
          <w:lang w:val="pt-BR"/>
        </w:rPr>
        <w:t xml:space="preserve"> (por ser filho de </w:t>
      </w:r>
      <w:r w:rsidRPr="00CE332B">
        <w:rPr>
          <w:rStyle w:val="Codigo"/>
          <w:lang w:val="pt-BR"/>
        </w:rPr>
        <w:t>MeasurementDefault</w:t>
      </w:r>
      <w:r w:rsidRPr="00CE332B">
        <w:rPr>
          <w:lang w:val="pt-BR"/>
        </w:rPr>
        <w:t xml:space="preserve">) tem tamanho de pacote padrão 100 bytes. Enfatizamos </w:t>
      </w:r>
      <w:r w:rsidR="00F30C3D" w:rsidRPr="00A8547E">
        <w:rPr>
          <w:lang w:val="pt-BR"/>
        </w:rPr>
        <w:t>que ainda é possível definir outro tamanho do pacote, diferente do padrão, caso seja necessário.</w:t>
      </w:r>
    </w:p>
    <w:p w:rsidR="00F30C3D" w:rsidRPr="008B7A9E" w:rsidRDefault="00F30C3D" w:rsidP="00F30C3D">
      <w:pPr>
        <w:rPr>
          <w:rStyle w:val="CharNormal"/>
        </w:rPr>
      </w:pPr>
    </w:p>
    <w:p w:rsidR="00B356A8" w:rsidRDefault="00B356A8" w:rsidP="00B356A8">
      <w:pPr>
        <w:rPr>
          <w:rStyle w:val="CharNormal"/>
        </w:rPr>
      </w:pPr>
      <w:r>
        <w:t xml:space="preserve">Os processos listados são executados automaticamente e alguns deles podem ocorrer em paralelo. As únicas restrições são: (c) precisa ser necessariamente executado antes de (d), (e), e (f) porque utilizam o JSON </w:t>
      </w:r>
      <w:r>
        <w:rPr>
          <w:rStyle w:val="Codigo"/>
        </w:rPr>
        <w:t xml:space="preserve">NodeDetails; </w:t>
      </w:r>
      <w:r>
        <w:rPr>
          <w:rStyle w:val="CharNormal"/>
        </w:rPr>
        <w:t>e (f) precisa acontecer depois de (d) e (e). Qualquer outro fluxo é possível. Entretanto, se esses processos executarem em fluxo diferente do listado, existe a possibilidade de existirem links quebrados. Por exemplo, se instanciar cidades antes de países, pode ocorrer a tripla (Rio de Janeiro, está no país, Brasil) antes de se instanciar o indivíduo Brasil no banco; a tripla pode existir porém o objeto apontará para um recurso que não existe no repositório. Isso não é um grande problema porque não impede o carregamento do restante dos dados e o link é automaticamente reparado quando o dado que está faltando é carregado no repositório. Essa é uma das grandes vantagens de se utilizar esquemas flexíveis.</w:t>
      </w:r>
    </w:p>
    <w:p w:rsidR="00BA31A0" w:rsidRDefault="00BA31A0" w:rsidP="00BA31A0">
      <w:r>
        <w:lastRenderedPageBreak/>
        <w:t>A figura a seguir mostra um diagrama da sequência dos passos descritos anteriormente.</w:t>
      </w:r>
    </w:p>
    <w:p w:rsidR="00BA31A0" w:rsidRDefault="00BA31A0" w:rsidP="00BA31A0">
      <w:pPr>
        <w:keepNext/>
        <w:ind w:firstLine="0"/>
      </w:pPr>
      <w:r>
        <w:rPr>
          <w:noProof/>
          <w:lang w:val="en-US" w:eastAsia="en-US"/>
        </w:rPr>
        <w:drawing>
          <wp:inline distT="0" distB="0" distL="0" distR="0" wp14:anchorId="2C4AB61B" wp14:editId="4938ED65">
            <wp:extent cx="5760085" cy="3719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General Concepts - Pag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719830"/>
                    </a:xfrm>
                    <a:prstGeom prst="rect">
                      <a:avLst/>
                    </a:prstGeom>
                  </pic:spPr>
                </pic:pic>
              </a:graphicData>
            </a:graphic>
          </wp:inline>
        </w:drawing>
      </w:r>
    </w:p>
    <w:p w:rsidR="00BA31A0" w:rsidRDefault="00BA31A0" w:rsidP="00BA31A0">
      <w:pPr>
        <w:pStyle w:val="LegendaFigura"/>
        <w:spacing w:after="360"/>
      </w:pPr>
      <w:bookmarkStart w:id="772" w:name="_Toc373848923"/>
      <w:r>
        <w:t xml:space="preserve">Figura </w:t>
      </w:r>
      <w:fldSimple w:instr=" SEQ Figura \* ARABIC ">
        <w:r w:rsidR="0088310F">
          <w:rPr>
            <w:noProof/>
          </w:rPr>
          <w:t>16</w:t>
        </w:r>
      </w:fldSimple>
      <w:r w:rsidR="00D210CE">
        <w:rPr>
          <w:noProof/>
        </w:rPr>
        <w:t xml:space="preserve"> </w:t>
      </w:r>
      <w:r w:rsidR="00D210CE">
        <w:t xml:space="preserve">– </w:t>
      </w:r>
      <w:r>
        <w:t>Diagrama de sequência para dados gerais</w:t>
      </w:r>
      <w:bookmarkEnd w:id="772"/>
    </w:p>
    <w:p w:rsidR="00B356A8" w:rsidRDefault="00B356A8" w:rsidP="00F20FC3">
      <w:pPr>
        <w:pStyle w:val="Secao"/>
        <w:numPr>
          <w:ilvl w:val="2"/>
          <w:numId w:val="4"/>
        </w:numPr>
        <w:spacing w:before="360" w:after="360"/>
      </w:pPr>
      <w:bookmarkStart w:id="773" w:name="_Toc373787545"/>
      <w:r>
        <w:t>ETC de Dados de Medida de Rede</w:t>
      </w:r>
      <w:bookmarkEnd w:id="773"/>
      <w:r>
        <w:t xml:space="preserve"> </w:t>
      </w:r>
    </w:p>
    <w:p w:rsidR="00B356A8" w:rsidRDefault="00B356A8" w:rsidP="00B356A8">
      <w:r>
        <w:t xml:space="preserve">A </w:t>
      </w:r>
      <w:del w:id="774" w:author="Revisor" w:date="2013-12-04T18:17:00Z">
        <w:r w:rsidDel="00306694">
          <w:delText>Sub</w:delText>
        </w:r>
      </w:del>
      <w:r>
        <w:t xml:space="preserve">fase de ETC de Dados de Medida de Rede é a mais importante porque triplifica dados de fato específicos do projeto PingER. É também a mais complexa por ter uma quantidade realmente massiva de dados, exigindo estratégias mais elaboradas para otimizar o processo de carga. Como já mencionado, esta </w:t>
      </w:r>
      <w:del w:id="775" w:author="Revisor" w:date="2013-12-04T18:17:00Z">
        <w:r w:rsidDel="00306694">
          <w:delText>sub</w:delText>
        </w:r>
      </w:del>
      <w:r>
        <w:t xml:space="preserve">fase ocorre automática, paralela e independente da subfase anterior. Resumidamente, esta </w:t>
      </w:r>
      <w:del w:id="776" w:author="Revisor" w:date="2013-12-04T18:17:00Z">
        <w:r w:rsidDel="00306694">
          <w:delText>sub</w:delText>
        </w:r>
      </w:del>
      <w:r>
        <w:t xml:space="preserve">fase extrai dados de vários </w:t>
      </w:r>
      <w:r w:rsidR="00190B0B">
        <w:t>CSV</w:t>
      </w:r>
      <w:r>
        <w:t xml:space="preserve"> disponíveis cruzando parâmetros na Pingtable, depois os transforma em RDF e </w:t>
      </w:r>
      <w:ins w:id="777" w:author="Revisor" w:date="2013-12-04T18:18:00Z">
        <w:r w:rsidR="00306694">
          <w:t xml:space="preserve">os </w:t>
        </w:r>
      </w:ins>
      <w:r>
        <w:t>carrega</w:t>
      </w:r>
      <w:del w:id="778" w:author="Revisor" w:date="2013-12-04T18:18:00Z">
        <w:r w:rsidDel="00306694">
          <w:delText>-os</w:delText>
        </w:r>
      </w:del>
      <w:r>
        <w:t xml:space="preserve"> no repositório.</w:t>
      </w:r>
    </w:p>
    <w:p w:rsidR="00B356A8" w:rsidRDefault="00B356A8" w:rsidP="00B356A8">
      <w:r>
        <w:t xml:space="preserve">Para recuperar os arquivos </w:t>
      </w:r>
      <w:r w:rsidR="00190B0B">
        <w:t>CSV</w:t>
      </w:r>
      <w:r>
        <w:t>, a abordagem utilizada é a seguinte:</w:t>
      </w:r>
    </w:p>
    <w:p w:rsidR="00B356A8" w:rsidRDefault="00B356A8" w:rsidP="00B356A8">
      <w:pPr>
        <w:rPr>
          <w:rStyle w:val="CharNormal"/>
        </w:rPr>
      </w:pPr>
      <w:r>
        <w:rPr>
          <w:rStyle w:val="CharNormal"/>
        </w:rPr>
        <w:t xml:space="preserve">Para cada nó monitor (para cada entrada do JSON </w:t>
      </w:r>
      <w:r w:rsidR="00891FAD">
        <w:rPr>
          <w:rStyle w:val="Codigo"/>
        </w:rPr>
        <w:t>MonitoringMonitored</w:t>
      </w:r>
      <w:r>
        <w:rPr>
          <w:rStyle w:val="Codigo"/>
        </w:rPr>
        <w:t>,</w:t>
      </w:r>
      <w:r w:rsidRPr="00070123">
        <w:rPr>
          <w:rStyle w:val="CharNormal"/>
        </w:rPr>
        <w:t xml:space="preserve"> </w:t>
      </w:r>
      <w:r>
        <w:rPr>
          <w:rStyle w:val="CharNormal"/>
        </w:rPr>
        <w:t xml:space="preserve">visto em seguida), para cada métrica, para cada parâmetro de tempo, o programa executa um HTTP GET na Pingtable para recuperar o arquivo </w:t>
      </w:r>
      <w:r w:rsidR="00190B0B" w:rsidRPr="00190B0B">
        <w:rPr>
          <w:rStyle w:val="CharNormal"/>
        </w:rPr>
        <w:t>CSV</w:t>
      </w:r>
      <w:r w:rsidRPr="00190B0B">
        <w:rPr>
          <w:rStyle w:val="CharNormal"/>
        </w:rPr>
        <w:t xml:space="preserve"> </w:t>
      </w:r>
      <w:r>
        <w:rPr>
          <w:rStyle w:val="CharNormal"/>
        </w:rPr>
        <w:t>disponível para o cruzamento dos parâmetros determinados. Os HTTP GETs são sobre URLs da forma:</w:t>
      </w:r>
    </w:p>
    <w:p w:rsidR="00B356A8" w:rsidRPr="00FC3512" w:rsidRDefault="00B356A8" w:rsidP="00B356A8">
      <w:pPr>
        <w:ind w:left="709" w:firstLine="0"/>
        <w:rPr>
          <w:rStyle w:val="Codigo"/>
        </w:rPr>
      </w:pPr>
      <w:r w:rsidRPr="00FC3512">
        <w:rPr>
          <w:rStyle w:val="Codigo"/>
        </w:rPr>
        <w:t>http://www-wanmon.slac.stanford.edu/cgi-wrap/pingtable.pl?</w:t>
      </w:r>
    </w:p>
    <w:p w:rsidR="00B356A8" w:rsidRPr="00BF3373" w:rsidRDefault="00B356A8" w:rsidP="00B356A8">
      <w:pPr>
        <w:ind w:left="709" w:firstLine="0"/>
        <w:rPr>
          <w:rStyle w:val="Codigo"/>
          <w:lang w:val="en-US"/>
        </w:rPr>
      </w:pPr>
      <w:proofErr w:type="gramStart"/>
      <w:r w:rsidRPr="00BF3373">
        <w:rPr>
          <w:rStyle w:val="Codigo"/>
          <w:b/>
          <w:lang w:val="en-US"/>
        </w:rPr>
        <w:t>from</w:t>
      </w:r>
      <w:r w:rsidRPr="00BF3373">
        <w:rPr>
          <w:rStyle w:val="Codigo"/>
          <w:lang w:val="en-US"/>
        </w:rPr>
        <w:t>=</w:t>
      </w:r>
      <w:proofErr w:type="gramEnd"/>
      <w:r w:rsidRPr="00BF3373">
        <w:rPr>
          <w:rStyle w:val="Codigo"/>
          <w:lang w:val="en-US"/>
        </w:rPr>
        <w:t>EDU.SLAC.STANFORD.N3&amp;</w:t>
      </w:r>
    </w:p>
    <w:p w:rsidR="00B356A8" w:rsidRPr="00BF3373" w:rsidRDefault="00B356A8" w:rsidP="00B356A8">
      <w:pPr>
        <w:ind w:left="709" w:firstLine="0"/>
        <w:rPr>
          <w:rStyle w:val="Codigo"/>
          <w:lang w:val="en-US"/>
        </w:rPr>
      </w:pPr>
      <w:proofErr w:type="gramStart"/>
      <w:r w:rsidRPr="00BF3373">
        <w:rPr>
          <w:rStyle w:val="Codigo"/>
          <w:b/>
          <w:lang w:val="en-US"/>
        </w:rPr>
        <w:t>to</w:t>
      </w:r>
      <w:r w:rsidRPr="00BF3373">
        <w:rPr>
          <w:rStyle w:val="Codigo"/>
          <w:lang w:val="en-US"/>
        </w:rPr>
        <w:t>=</w:t>
      </w:r>
      <w:proofErr w:type="gramEnd"/>
      <w:r w:rsidRPr="00BF3373">
        <w:rPr>
          <w:rStyle w:val="Codigo"/>
          <w:lang w:val="en-US"/>
        </w:rPr>
        <w:t>WORLD&amp;</w:t>
      </w:r>
    </w:p>
    <w:p w:rsidR="00B356A8" w:rsidRPr="00BF3373" w:rsidRDefault="00B356A8" w:rsidP="00B356A8">
      <w:pPr>
        <w:ind w:left="709" w:firstLine="0"/>
        <w:rPr>
          <w:rStyle w:val="Codigo"/>
          <w:lang w:val="en-US"/>
        </w:rPr>
      </w:pPr>
      <w:proofErr w:type="gramStart"/>
      <w:r w:rsidRPr="00BF3373">
        <w:rPr>
          <w:rStyle w:val="Codigo"/>
          <w:b/>
          <w:lang w:val="en-US"/>
        </w:rPr>
        <w:t>file</w:t>
      </w:r>
      <w:r w:rsidRPr="00BF3373">
        <w:rPr>
          <w:rStyle w:val="Codigo"/>
          <w:lang w:val="en-US"/>
        </w:rPr>
        <w:t>=</w:t>
      </w:r>
      <w:proofErr w:type="gramEnd"/>
      <w:r w:rsidRPr="00BF3373">
        <w:rPr>
          <w:rStyle w:val="Codigo"/>
          <w:lang w:val="en-US"/>
        </w:rPr>
        <w:t>average_rtt&amp;</w:t>
      </w:r>
    </w:p>
    <w:p w:rsidR="00B356A8" w:rsidRPr="00BF3373" w:rsidRDefault="00B356A8" w:rsidP="00B356A8">
      <w:pPr>
        <w:ind w:left="709" w:firstLine="0"/>
        <w:rPr>
          <w:rStyle w:val="Codigo"/>
          <w:lang w:val="en-US"/>
        </w:rPr>
      </w:pPr>
      <w:proofErr w:type="gramStart"/>
      <w:r w:rsidRPr="00BF3373">
        <w:rPr>
          <w:rStyle w:val="Codigo"/>
          <w:b/>
          <w:lang w:val="en-US"/>
        </w:rPr>
        <w:lastRenderedPageBreak/>
        <w:t>tick</w:t>
      </w:r>
      <w:r w:rsidRPr="00BF3373">
        <w:rPr>
          <w:rStyle w:val="Codigo"/>
          <w:lang w:val="en-US"/>
        </w:rPr>
        <w:t>=</w:t>
      </w:r>
      <w:proofErr w:type="gramEnd"/>
      <w:r w:rsidRPr="00BF3373">
        <w:rPr>
          <w:rStyle w:val="Codigo"/>
          <w:lang w:val="en-US"/>
        </w:rPr>
        <w:t>allyearly&amp;</w:t>
      </w:r>
    </w:p>
    <w:p w:rsidR="00B356A8" w:rsidRPr="00BF3373" w:rsidRDefault="00B356A8" w:rsidP="00B356A8">
      <w:pPr>
        <w:ind w:left="709" w:firstLine="0"/>
        <w:rPr>
          <w:rStyle w:val="Codigo"/>
          <w:lang w:val="en-US"/>
        </w:rPr>
      </w:pPr>
      <w:proofErr w:type="gramStart"/>
      <w:r w:rsidRPr="00BF3373">
        <w:rPr>
          <w:rStyle w:val="Codigo"/>
          <w:lang w:val="en-US"/>
        </w:rPr>
        <w:t>format=</w:t>
      </w:r>
      <w:proofErr w:type="gramEnd"/>
      <w:r w:rsidRPr="00BF3373">
        <w:rPr>
          <w:rStyle w:val="Codigo"/>
          <w:lang w:val="en-US"/>
        </w:rPr>
        <w:t>tsv&amp;by=by-node&amp;size=100&amp;ex=none&amp;only=all&amp;dataset=hep&amp;percentage=any</w:t>
      </w:r>
    </w:p>
    <w:p w:rsidR="00B356A8" w:rsidRDefault="00B356A8" w:rsidP="001B0A16">
      <w:pPr>
        <w:pStyle w:val="MyListaLetras"/>
        <w:numPr>
          <w:ilvl w:val="0"/>
          <w:numId w:val="0"/>
        </w:numPr>
        <w:spacing w:before="120" w:after="120"/>
        <w:ind w:left="1066"/>
      </w:pPr>
      <w:r>
        <w:t>Onde os parâmetros:</w:t>
      </w:r>
    </w:p>
    <w:p w:rsidR="00B356A8" w:rsidRPr="00BF3373" w:rsidRDefault="00B356A8" w:rsidP="00B356A8">
      <w:pPr>
        <w:pStyle w:val="ListParagraph"/>
        <w:ind w:firstLine="114"/>
        <w:rPr>
          <w:lang w:val="pt-BR"/>
        </w:rPr>
      </w:pPr>
      <w:r w:rsidRPr="00BF3373">
        <w:rPr>
          <w:rStyle w:val="Codigo"/>
          <w:lang w:val="pt-BR"/>
        </w:rPr>
        <w:t>from</w:t>
      </w:r>
      <w:r w:rsidRPr="00BF3373">
        <w:rPr>
          <w:lang w:val="pt-BR"/>
        </w:rPr>
        <w:t xml:space="preserve"> – é o nó monitor.</w:t>
      </w:r>
    </w:p>
    <w:p w:rsidR="00B356A8" w:rsidRPr="00BF3373" w:rsidRDefault="00B356A8" w:rsidP="00B356A8">
      <w:pPr>
        <w:pStyle w:val="ListParagraph"/>
        <w:ind w:firstLine="114"/>
        <w:rPr>
          <w:lang w:val="pt-BR"/>
        </w:rPr>
      </w:pPr>
      <w:r w:rsidRPr="00BF3373">
        <w:rPr>
          <w:rStyle w:val="Codigo"/>
          <w:lang w:val="pt-BR"/>
        </w:rPr>
        <w:t>to</w:t>
      </w:r>
      <w:r w:rsidRPr="00BF3373">
        <w:rPr>
          <w:lang w:val="pt-BR"/>
        </w:rPr>
        <w:t xml:space="preserve"> – é o nó monitorado. O padrão é </w:t>
      </w:r>
      <w:r w:rsidRPr="00BF3373">
        <w:rPr>
          <w:rStyle w:val="Codigo"/>
          <w:lang w:val="pt-BR"/>
        </w:rPr>
        <w:t>WORLD</w:t>
      </w:r>
      <w:r w:rsidRPr="00BF3373">
        <w:rPr>
          <w:lang w:val="pt-BR"/>
        </w:rPr>
        <w:t xml:space="preserve"> porque retorna um </w:t>
      </w:r>
      <w:r w:rsidR="00190B0B">
        <w:rPr>
          <w:lang w:val="pt-BR"/>
        </w:rPr>
        <w:t>CSV</w:t>
      </w:r>
      <w:r w:rsidRPr="00BF3373">
        <w:rPr>
          <w:lang w:val="pt-BR"/>
        </w:rPr>
        <w:t xml:space="preserve"> com dados do cruzamento </w:t>
      </w:r>
      <w:r>
        <w:rPr>
          <w:lang w:val="pt-BR"/>
        </w:rPr>
        <w:t>d</w:t>
      </w:r>
      <w:r w:rsidRPr="00BF3373">
        <w:rPr>
          <w:lang w:val="pt-BR"/>
        </w:rPr>
        <w:t xml:space="preserve">os parâmetros desejados do nó monitor para </w:t>
      </w:r>
      <w:r w:rsidRPr="00BF3373">
        <w:rPr>
          <w:i/>
          <w:lang w:val="pt-BR"/>
        </w:rPr>
        <w:t>todos</w:t>
      </w:r>
      <w:r w:rsidRPr="00BF3373">
        <w:rPr>
          <w:lang w:val="pt-BR"/>
        </w:rPr>
        <w:t xml:space="preserve"> </w:t>
      </w:r>
      <w:r>
        <w:rPr>
          <w:lang w:val="pt-BR"/>
        </w:rPr>
        <w:t xml:space="preserve">(mundo) </w:t>
      </w:r>
      <w:r w:rsidRPr="00BF3373">
        <w:rPr>
          <w:lang w:val="pt-BR"/>
        </w:rPr>
        <w:t>os nós que ele monitora.</w:t>
      </w:r>
      <w:r>
        <w:rPr>
          <w:lang w:val="pt-BR"/>
        </w:rPr>
        <w:t xml:space="preserve"> O projeto PingER LOD armazena somente medidas entre nós monitores para nós monitorados (desagregados), apesar do projeto PingER armazenar dados agregados de nós por países, regiões ou continentes.</w:t>
      </w:r>
    </w:p>
    <w:p w:rsidR="00B356A8" w:rsidRDefault="00B356A8" w:rsidP="00B356A8">
      <w:pPr>
        <w:pStyle w:val="ListParagraph"/>
        <w:ind w:firstLine="114"/>
        <w:rPr>
          <w:lang w:val="pt-BR"/>
        </w:rPr>
      </w:pPr>
      <w:r w:rsidRPr="009A422E">
        <w:rPr>
          <w:rStyle w:val="Codigo"/>
          <w:lang w:val="pt-BR"/>
        </w:rPr>
        <w:t>tick</w:t>
      </w:r>
      <w:r w:rsidRPr="00FC3512">
        <w:rPr>
          <w:lang w:val="pt-BR"/>
        </w:rPr>
        <w:t xml:space="preserve"> – representa a agregação temporal. </w:t>
      </w:r>
      <w:r>
        <w:rPr>
          <w:lang w:val="pt-BR"/>
        </w:rPr>
        <w:t>Como visto (</w:t>
      </w:r>
      <w:r w:rsidR="00190B0B">
        <w:rPr>
          <w:lang w:val="pt-BR"/>
        </w:rPr>
        <w:t>seção 4.1.2)</w:t>
      </w:r>
      <w:r>
        <w:rPr>
          <w:lang w:val="pt-BR"/>
        </w:rPr>
        <w:t>, PingER tem dados desde 1998 até os dias atuais, agregados por hora, dia, mês, ano. O projeto PingER LOD armazena as seguintes agregações:</w:t>
      </w:r>
    </w:p>
    <w:p w:rsidR="00B356A8" w:rsidRDefault="00B356A8" w:rsidP="00F20FC3">
      <w:pPr>
        <w:pStyle w:val="ListParagraph"/>
        <w:numPr>
          <w:ilvl w:val="1"/>
          <w:numId w:val="3"/>
        </w:numPr>
        <w:ind w:firstLine="114"/>
        <w:rPr>
          <w:lang w:val="pt-BR"/>
        </w:rPr>
      </w:pPr>
      <w:r w:rsidRPr="00BF3373">
        <w:rPr>
          <w:rStyle w:val="Codigo"/>
          <w:lang w:val="pt-BR"/>
        </w:rPr>
        <w:t>allyearly</w:t>
      </w:r>
      <w:r>
        <w:rPr>
          <w:lang w:val="pt-BR"/>
        </w:rPr>
        <w:t xml:space="preserve"> – agregação das medições por ano. </w:t>
      </w:r>
    </w:p>
    <w:p w:rsidR="00B356A8" w:rsidRDefault="00B356A8" w:rsidP="00F20FC3">
      <w:pPr>
        <w:pStyle w:val="ListParagraph"/>
        <w:numPr>
          <w:ilvl w:val="1"/>
          <w:numId w:val="3"/>
        </w:numPr>
        <w:ind w:firstLine="114"/>
        <w:rPr>
          <w:lang w:val="pt-BR"/>
        </w:rPr>
      </w:pPr>
      <w:r w:rsidRPr="00BF3373">
        <w:rPr>
          <w:rStyle w:val="Codigo"/>
          <w:lang w:val="pt-BR"/>
        </w:rPr>
        <w:t>allmonthly</w:t>
      </w:r>
      <w:r>
        <w:rPr>
          <w:lang w:val="pt-BR"/>
        </w:rPr>
        <w:t xml:space="preserve"> – agregação das medições por meses, para todos os anos.</w:t>
      </w:r>
    </w:p>
    <w:p w:rsidR="00B356A8" w:rsidRDefault="00B356A8" w:rsidP="00F20FC3">
      <w:pPr>
        <w:pStyle w:val="ListParagraph"/>
        <w:numPr>
          <w:ilvl w:val="1"/>
          <w:numId w:val="3"/>
        </w:numPr>
        <w:ind w:firstLine="114"/>
        <w:rPr>
          <w:lang w:val="pt-BR"/>
        </w:rPr>
      </w:pPr>
      <w:r w:rsidRPr="00BF3373">
        <w:rPr>
          <w:rStyle w:val="Codigo"/>
          <w:lang w:val="pt-BR"/>
        </w:rPr>
        <w:t>last60days</w:t>
      </w:r>
      <w:r>
        <w:rPr>
          <w:lang w:val="pt-BR"/>
        </w:rPr>
        <w:t xml:space="preserve"> – agregação das medições por dia, para os últimos 60 dias.</w:t>
      </w:r>
    </w:p>
    <w:p w:rsidR="00B356A8" w:rsidRDefault="00B356A8" w:rsidP="00B356A8">
      <w:pPr>
        <w:pStyle w:val="ListParagraph"/>
        <w:ind w:firstLine="114"/>
        <w:rPr>
          <w:lang w:val="pt-BR"/>
        </w:rPr>
      </w:pPr>
      <w:r w:rsidRPr="009A422E">
        <w:rPr>
          <w:rStyle w:val="Codigo"/>
          <w:lang w:val="pt-BR"/>
        </w:rPr>
        <w:t>file</w:t>
      </w:r>
      <w:r w:rsidRPr="009A422E">
        <w:rPr>
          <w:lang w:val="pt-BR"/>
        </w:rPr>
        <w:t xml:space="preserve"> – representa o nome da m</w:t>
      </w:r>
      <w:r>
        <w:rPr>
          <w:lang w:val="pt-BR"/>
        </w:rPr>
        <w:t>étrica de rede. PingER LOD está considerando somente as seguintes métricas:</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Mean Opinion Scores</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Directivity</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Average Round Trip Time</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Conditional Loss Probability</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Duplicate Packets</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Inter Packet Delay Variation</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Minimum Round Trip Delay</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Packet Loss</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TCP Throughput</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Unreachability</w:t>
      </w:r>
    </w:p>
    <w:p w:rsidR="00B356A8" w:rsidRPr="009A422E" w:rsidRDefault="00B356A8" w:rsidP="00F20FC3">
      <w:pPr>
        <w:pStyle w:val="ListParagraph"/>
        <w:numPr>
          <w:ilvl w:val="1"/>
          <w:numId w:val="3"/>
        </w:numPr>
        <w:ind w:firstLine="114"/>
        <w:rPr>
          <w:rStyle w:val="Codigo"/>
          <w:lang w:val="pt-BR"/>
        </w:rPr>
      </w:pPr>
      <w:r w:rsidRPr="009A422E">
        <w:rPr>
          <w:rStyle w:val="Codigo"/>
          <w:lang w:val="pt-BR"/>
        </w:rPr>
        <w:t>Zero Packet Loss Frequency</w:t>
      </w:r>
    </w:p>
    <w:p w:rsidR="00B356A8" w:rsidRDefault="00B356A8" w:rsidP="00B356A8">
      <w:r>
        <w:t xml:space="preserve">Ou seja, cada arquivo </w:t>
      </w:r>
      <w:r w:rsidR="00190B0B">
        <w:t>CSV</w:t>
      </w:r>
      <w:r>
        <w:t xml:space="preserve"> é relativo a </w:t>
      </w:r>
      <w:r w:rsidRPr="00482C87">
        <w:rPr>
          <w:b/>
        </w:rPr>
        <w:t>um nó monitor</w:t>
      </w:r>
      <w:r>
        <w:t xml:space="preserve">, a </w:t>
      </w:r>
      <w:r w:rsidRPr="00482C87">
        <w:rPr>
          <w:b/>
        </w:rPr>
        <w:t>uma métrica</w:t>
      </w:r>
      <w:r>
        <w:t xml:space="preserve"> e a </w:t>
      </w:r>
      <w:r w:rsidRPr="00C73275">
        <w:rPr>
          <w:b/>
        </w:rPr>
        <w:t>uma</w:t>
      </w:r>
      <w:r>
        <w:t xml:space="preserve"> </w:t>
      </w:r>
      <w:r w:rsidRPr="00482C87">
        <w:rPr>
          <w:b/>
        </w:rPr>
        <w:t>agregação temporal</w:t>
      </w:r>
      <w:r>
        <w:t>.</w:t>
      </w:r>
    </w:p>
    <w:p w:rsidR="00B356A8" w:rsidRDefault="00B356A8" w:rsidP="00B356A8">
      <w:r>
        <w:t xml:space="preserve">Uma vez entendido como os arquivos </w:t>
      </w:r>
      <w:r w:rsidR="00190B0B">
        <w:t>CSV</w:t>
      </w:r>
      <w:r>
        <w:t xml:space="preserve"> são recuperados, pode-se seguir para a segunda e última </w:t>
      </w:r>
      <w:del w:id="779" w:author="Revisor" w:date="2013-12-04T18:18:00Z">
        <w:r w:rsidDel="00306694">
          <w:delText>sub</w:delText>
        </w:r>
      </w:del>
      <w:r>
        <w:t xml:space="preserve">fase de ETC dos dados do PingER. Um processo de ETC dos Dados de Medida de Rede se dá em relação a </w:t>
      </w:r>
      <w:r w:rsidRPr="00482C87">
        <w:rPr>
          <w:b/>
        </w:rPr>
        <w:t>uma única métrica</w:t>
      </w:r>
      <w:r>
        <w:t xml:space="preserve"> e a </w:t>
      </w:r>
      <w:r w:rsidRPr="00482C87">
        <w:rPr>
          <w:b/>
        </w:rPr>
        <w:t>uma única agregação temporal</w:t>
      </w:r>
      <w:r>
        <w:t xml:space="preserve">. </w:t>
      </w:r>
      <w:r>
        <w:lastRenderedPageBreak/>
        <w:t>Cada um desses processos são independentes e estão sendo executados paralelamente de acordo com as configurações do sistema “tarefas cronológicas” do SLAC, vistos na seção anterior. Para popular completamente o repositório, é preciso realizar todo o fluxo de tarefas a seguir para todas as 11 métricas consideradas no projeto e para cada um dos 3 tipos de agregações temporais consideradas. Cada um dos processos independentes executa o seguinte fluxo de tarefas:</w:t>
      </w:r>
    </w:p>
    <w:p w:rsidR="00B356A8" w:rsidRPr="001B0A16" w:rsidRDefault="00B356A8" w:rsidP="00F20FC3">
      <w:pPr>
        <w:pStyle w:val="MyListaLetras"/>
        <w:numPr>
          <w:ilvl w:val="0"/>
          <w:numId w:val="13"/>
        </w:numPr>
        <w:spacing w:before="120" w:after="120"/>
        <w:rPr>
          <w:rStyle w:val="Codigo"/>
          <w:rFonts w:ascii="Times New Roman" w:hAnsi="Times New Roman"/>
          <w:sz w:val="24"/>
        </w:rPr>
      </w:pPr>
      <w:r>
        <w:t xml:space="preserve">Gerar o JSON auxiliar </w:t>
      </w:r>
      <w:r>
        <w:rPr>
          <w:rStyle w:val="Codigo"/>
        </w:rPr>
        <w:t>MonitoringMonitored</w:t>
      </w:r>
    </w:p>
    <w:p w:rsidR="00B356A8" w:rsidRPr="008B7A9E" w:rsidRDefault="00B356A8" w:rsidP="00185763">
      <w:r w:rsidRPr="008B7A9E">
        <w:t xml:space="preserve">Este JSON contém a informação de todos os nós monitores e seus nós monitorados. Ele é gerado </w:t>
      </w:r>
      <w:r w:rsidRPr="008B7A9E">
        <w:rPr>
          <w:rStyle w:val="CharNormal"/>
        </w:rPr>
        <w:t>executando HTTP GET para recuperar os nós monitores</w:t>
      </w:r>
      <w:r w:rsidR="00E035FB">
        <w:rPr>
          <w:rStyle w:val="FootnoteReference"/>
        </w:rPr>
        <w:footnoteReference w:id="68"/>
      </w:r>
      <w:r w:rsidR="00E035FB" w:rsidRPr="008B7A9E">
        <w:rPr>
          <w:rStyle w:val="CharNormal"/>
        </w:rPr>
        <w:t xml:space="preserve"> </w:t>
      </w:r>
      <w:r w:rsidRPr="008B7A9E">
        <w:t>e, para cada nó monitor, executar um HTTP GET para listar todos nós monitorados</w:t>
      </w:r>
      <w:r w:rsidR="00E035FB">
        <w:rPr>
          <w:rStyle w:val="FootnoteReference"/>
        </w:rPr>
        <w:footnoteReference w:id="69"/>
      </w:r>
      <w:r w:rsidR="00E035FB" w:rsidRPr="008B7A9E">
        <w:t xml:space="preserve"> por aquele nó monitor</w:t>
      </w:r>
      <w:r w:rsidRPr="008B7A9E">
        <w:t>.</w:t>
      </w:r>
    </w:p>
    <w:p w:rsidR="00B356A8" w:rsidRPr="001B0A16" w:rsidRDefault="00B356A8" w:rsidP="00F20FC3">
      <w:pPr>
        <w:pStyle w:val="MyListaLetras"/>
        <w:numPr>
          <w:ilvl w:val="0"/>
          <w:numId w:val="5"/>
        </w:numPr>
        <w:spacing w:before="120" w:after="120"/>
        <w:rPr>
          <w:rStyle w:val="Codigo"/>
          <w:rFonts w:ascii="Times New Roman" w:hAnsi="Times New Roman"/>
          <w:sz w:val="24"/>
        </w:rPr>
      </w:pPr>
      <w:r>
        <w:t xml:space="preserve">Gerar o JSON </w:t>
      </w:r>
      <w:r w:rsidRPr="00482C87">
        <w:rPr>
          <w:rStyle w:val="Codigo"/>
        </w:rPr>
        <w:t>MonitoringNodesGroupedForTSV</w:t>
      </w:r>
    </w:p>
    <w:p w:rsidR="00B356A8" w:rsidRPr="007C459D" w:rsidRDefault="00B356A8" w:rsidP="00185763">
      <w:pPr>
        <w:rPr>
          <w:rStyle w:val="CharNormal"/>
        </w:rPr>
      </w:pPr>
      <w:r w:rsidRPr="008B7A9E">
        <w:rPr>
          <w:rStyle w:val="CharNormal"/>
        </w:rPr>
        <w:t>Executa-se um HTTP GET na lis</w:t>
      </w:r>
      <w:r w:rsidR="00E035FB" w:rsidRPr="008B7A9E">
        <w:rPr>
          <w:rStyle w:val="CharNormal"/>
        </w:rPr>
        <w:t>ta dos nós monitores do PingER</w:t>
      </w:r>
      <w:r w:rsidRPr="008B7A9E">
        <w:t xml:space="preserve">. Dessa lista, os nós monitores são agrupados em </w:t>
      </w:r>
      <w:r w:rsidRPr="008B7A9E">
        <w:rPr>
          <w:rStyle w:val="Codigo"/>
        </w:rPr>
        <w:t>M/K</w:t>
      </w:r>
      <w:r w:rsidRPr="008B7A9E">
        <w:t xml:space="preserve"> grupos e armazenados no JSON</w:t>
      </w:r>
      <w:r w:rsidR="007200A9">
        <w:t xml:space="preserve"> </w:t>
      </w:r>
      <w:r w:rsidRPr="008B7A9E">
        <w:rPr>
          <w:rStyle w:val="Codigo"/>
        </w:rPr>
        <w:t>MonitoringNodesGroupedForTSV</w:t>
      </w:r>
      <w:r w:rsidRPr="008B7A9E">
        <w:t xml:space="preserve">. Onde </w:t>
      </w:r>
      <w:r w:rsidRPr="00D85448">
        <w:rPr>
          <w:rStyle w:val="Codigo"/>
        </w:rPr>
        <w:t>M</w:t>
      </w:r>
      <w:r w:rsidRPr="008B7A9E">
        <w:t xml:space="preserve"> é o número de nós monitores e </w:t>
      </w:r>
      <w:r w:rsidRPr="008B7A9E">
        <w:rPr>
          <w:rStyle w:val="Codigo"/>
        </w:rPr>
        <w:t>T</w:t>
      </w:r>
      <w:r w:rsidRPr="008B7A9E">
        <w:t xml:space="preserve"> é o número de threads que farão download dos </w:t>
      </w:r>
      <w:r w:rsidR="00190B0B" w:rsidRPr="008B7A9E">
        <w:t>CSV</w:t>
      </w:r>
      <w:r w:rsidRPr="008B7A9E">
        <w:t xml:space="preserve"> necessários. </w:t>
      </w:r>
      <w:r>
        <w:t xml:space="preserve">Durante o desenvolvimento do projeto, </w:t>
      </w:r>
      <w:r w:rsidRPr="00D500B1">
        <w:rPr>
          <w:rStyle w:val="Codigo"/>
        </w:rPr>
        <w:t>M = 80</w:t>
      </w:r>
      <w:r>
        <w:t xml:space="preserve"> e </w:t>
      </w:r>
      <w:r w:rsidRPr="00D500B1">
        <w:rPr>
          <w:rStyle w:val="Codigo"/>
        </w:rPr>
        <w:t>T = 20</w:t>
      </w:r>
      <w:r>
        <w:t xml:space="preserve">. </w:t>
      </w:r>
    </w:p>
    <w:p w:rsidR="00B356A8" w:rsidRPr="008B7A9E" w:rsidRDefault="00B356A8" w:rsidP="00F20FC3">
      <w:pPr>
        <w:pStyle w:val="MyListaLetras"/>
        <w:numPr>
          <w:ilvl w:val="0"/>
          <w:numId w:val="5"/>
        </w:numPr>
        <w:spacing w:before="120" w:after="120"/>
        <w:rPr>
          <w:lang w:val="pt-BR"/>
        </w:rPr>
      </w:pPr>
      <w:r w:rsidRPr="008B7A9E">
        <w:rPr>
          <w:lang w:val="pt-BR"/>
        </w:rPr>
        <w:t xml:space="preserve">Download dos arquivos </w:t>
      </w:r>
      <w:r w:rsidR="00190B0B" w:rsidRPr="008B7A9E">
        <w:rPr>
          <w:lang w:val="pt-BR"/>
        </w:rPr>
        <w:t>CSV</w:t>
      </w:r>
      <w:r w:rsidRPr="008B7A9E">
        <w:rPr>
          <w:lang w:val="pt-BR"/>
        </w:rPr>
        <w:t xml:space="preserve"> necessários (</w:t>
      </w:r>
      <w:r w:rsidRPr="008B7A9E">
        <w:rPr>
          <w:rStyle w:val="Codigo"/>
          <w:lang w:val="pt-BR"/>
        </w:rPr>
        <w:t>GetPingTableTSVThreadsStarter</w:t>
      </w:r>
      <w:r w:rsidRPr="008B7A9E">
        <w:rPr>
          <w:lang w:val="pt-BR"/>
        </w:rPr>
        <w:t>)</w:t>
      </w:r>
    </w:p>
    <w:p w:rsidR="00B356A8" w:rsidRPr="008B7A9E" w:rsidRDefault="00B356A8" w:rsidP="00185763">
      <w:r w:rsidRPr="008B7A9E">
        <w:t>Divide-se o número de nós monitores (</w:t>
      </w:r>
      <w:r w:rsidRPr="008B7A9E">
        <w:rPr>
          <w:rStyle w:val="Codigo"/>
        </w:rPr>
        <w:t>M = 80</w:t>
      </w:r>
      <w:r w:rsidRPr="008B7A9E">
        <w:t xml:space="preserve">) em </w:t>
      </w:r>
      <w:r w:rsidRPr="008B7A9E">
        <w:rPr>
          <w:rStyle w:val="Codigo"/>
        </w:rPr>
        <w:t>T = 20</w:t>
      </w:r>
      <w:r w:rsidRPr="008B7A9E">
        <w:t xml:space="preserve"> threads, de modo que cada thread seja responsável por 4 </w:t>
      </w:r>
      <w:r w:rsidRPr="008B7A9E">
        <w:rPr>
          <w:rStyle w:val="Codigo"/>
        </w:rPr>
        <w:t>(=M/T)</w:t>
      </w:r>
      <w:r w:rsidRPr="008B7A9E">
        <w:t xml:space="preserve"> nós monitores. </w:t>
      </w:r>
      <w:r w:rsidRPr="008B7A9E">
        <w:br/>
        <w:t xml:space="preserve">Cada thread executa 1 HTTP GET para cada nó monitor para baixar o arquivo </w:t>
      </w:r>
      <w:r w:rsidR="00190B0B" w:rsidRPr="008B7A9E">
        <w:t>CSV</w:t>
      </w:r>
      <w:r w:rsidRPr="008B7A9E">
        <w:t xml:space="preserve"> necessário, de modo que tenham 20 threads fazendo download paralelamente. Isso é feito 4 vezes até baixarem os 80 arquivos </w:t>
      </w:r>
      <w:r w:rsidR="00190B0B" w:rsidRPr="008B7A9E">
        <w:t>CSV</w:t>
      </w:r>
      <w:r w:rsidRPr="008B7A9E">
        <w:t xml:space="preserve"> referentes aos 80 nós monitores, àquela métrica e àquela agregação temporal.</w:t>
      </w:r>
    </w:p>
    <w:p w:rsidR="00B356A8" w:rsidRPr="008B7A9E" w:rsidRDefault="00B356A8" w:rsidP="00F20FC3">
      <w:pPr>
        <w:pStyle w:val="MyListaLetras"/>
        <w:numPr>
          <w:ilvl w:val="0"/>
          <w:numId w:val="5"/>
        </w:numPr>
        <w:spacing w:before="120" w:after="120"/>
        <w:rPr>
          <w:lang w:val="pt-BR"/>
        </w:rPr>
      </w:pPr>
      <w:r w:rsidRPr="008B7A9E">
        <w:rPr>
          <w:lang w:val="pt-BR"/>
        </w:rPr>
        <w:t xml:space="preserve">Paralelizando o processamento dos </w:t>
      </w:r>
      <w:r w:rsidR="00190B0B" w:rsidRPr="008B7A9E">
        <w:rPr>
          <w:lang w:val="pt-BR"/>
        </w:rPr>
        <w:t>CSV</w:t>
      </w:r>
      <w:r w:rsidRPr="008B7A9E">
        <w:rPr>
          <w:lang w:val="pt-BR"/>
        </w:rPr>
        <w:t xml:space="preserve"> (</w:t>
      </w:r>
      <w:r w:rsidRPr="008B7A9E">
        <w:rPr>
          <w:rStyle w:val="Codigo"/>
          <w:lang w:val="pt-BR"/>
        </w:rPr>
        <w:t>MonitoringNodesThreadsStarter)</w:t>
      </w:r>
    </w:p>
    <w:p w:rsidR="00B356A8" w:rsidRPr="008B7A9E" w:rsidRDefault="00B356A8" w:rsidP="00185763">
      <w:pPr>
        <w:rPr>
          <w:rStyle w:val="CharNormal"/>
        </w:rPr>
      </w:pPr>
      <w:r w:rsidRPr="008B7A9E">
        <w:t xml:space="preserve">Após baixar os </w:t>
      </w:r>
      <w:r w:rsidRPr="008B7A9E">
        <w:rPr>
          <w:rStyle w:val="Codigo"/>
        </w:rPr>
        <w:t>M = 80</w:t>
      </w:r>
      <w:r w:rsidRPr="008B7A9E">
        <w:t xml:space="preserve"> arquivos </w:t>
      </w:r>
      <w:r w:rsidR="00190B0B" w:rsidRPr="008B7A9E">
        <w:t>CSV</w:t>
      </w:r>
      <w:r w:rsidRPr="008B7A9E">
        <w:t xml:space="preserve">, 1 para cada nó monitor, é necessário processá-los. A estrutura </w:t>
      </w:r>
      <w:r w:rsidRPr="008B7A9E">
        <w:rPr>
          <w:rStyle w:val="Codigo"/>
        </w:rPr>
        <w:t xml:space="preserve">MonitoringNodesGrouped, </w:t>
      </w:r>
      <w:r w:rsidRPr="008B7A9E">
        <w:rPr>
          <w:rStyle w:val="CharNormal"/>
        </w:rPr>
        <w:t xml:space="preserve">que agrupa os nós monitores em </w:t>
      </w:r>
      <w:r w:rsidRPr="00D85448">
        <w:rPr>
          <w:rStyle w:val="Codigo"/>
        </w:rPr>
        <w:t>K</w:t>
      </w:r>
      <w:r w:rsidRPr="008B7A9E">
        <w:rPr>
          <w:rStyle w:val="CharNormal"/>
        </w:rPr>
        <w:t xml:space="preserve"> grupos,</w:t>
      </w:r>
      <w:r w:rsidRPr="008B7A9E">
        <w:rPr>
          <w:rStyle w:val="Codigo"/>
        </w:rPr>
        <w:t xml:space="preserve"> </w:t>
      </w:r>
      <w:r w:rsidRPr="008B7A9E">
        <w:rPr>
          <w:rStyle w:val="CharNormal"/>
        </w:rPr>
        <w:t xml:space="preserve">permite paralelizar esta parte também: cada thread é responsável por processar </w:t>
      </w:r>
      <w:r w:rsidRPr="008B7A9E">
        <w:rPr>
          <w:rStyle w:val="Codigo"/>
        </w:rPr>
        <w:t>M/K</w:t>
      </w:r>
      <w:r w:rsidRPr="008B7A9E">
        <w:rPr>
          <w:rStyle w:val="CharNormal"/>
        </w:rPr>
        <w:t xml:space="preserve"> arquivos </w:t>
      </w:r>
      <w:r w:rsidR="00190B0B" w:rsidRPr="008B7A9E">
        <w:rPr>
          <w:rStyle w:val="CharNormal"/>
        </w:rPr>
        <w:t>CSV</w:t>
      </w:r>
      <w:r w:rsidRPr="008B7A9E">
        <w:rPr>
          <w:rStyle w:val="CharNormal"/>
        </w:rPr>
        <w:t xml:space="preserve">. Atualmente, o programa dedica 1 thread para cada arquivo </w:t>
      </w:r>
      <w:r w:rsidR="00190B0B" w:rsidRPr="008B7A9E">
        <w:rPr>
          <w:rStyle w:val="CharNormal"/>
        </w:rPr>
        <w:t>CSV</w:t>
      </w:r>
      <w:r w:rsidRPr="008B7A9E">
        <w:rPr>
          <w:rStyle w:val="CharNormal"/>
        </w:rPr>
        <w:t xml:space="preserve"> (isto é, </w:t>
      </w:r>
      <w:r w:rsidRPr="008B7A9E">
        <w:rPr>
          <w:rStyle w:val="Codigo"/>
        </w:rPr>
        <w:t>K = M</w:t>
      </w:r>
      <w:r w:rsidRPr="008B7A9E">
        <w:rPr>
          <w:rStyle w:val="CharNormal"/>
        </w:rPr>
        <w:t xml:space="preserve">), de modo que 80 arquivos </w:t>
      </w:r>
      <w:r w:rsidR="00190B0B" w:rsidRPr="008B7A9E">
        <w:rPr>
          <w:rStyle w:val="CharNormal"/>
        </w:rPr>
        <w:t>CSV</w:t>
      </w:r>
      <w:r w:rsidRPr="008B7A9E">
        <w:rPr>
          <w:rStyle w:val="CharNormal"/>
        </w:rPr>
        <w:t xml:space="preserve"> são processados paralelamente.</w:t>
      </w:r>
    </w:p>
    <w:p w:rsidR="00B356A8" w:rsidRDefault="00B356A8" w:rsidP="00F20FC3">
      <w:pPr>
        <w:pStyle w:val="MyListaLetras"/>
        <w:numPr>
          <w:ilvl w:val="0"/>
          <w:numId w:val="5"/>
        </w:numPr>
        <w:spacing w:before="120" w:after="120"/>
      </w:pPr>
      <w:r>
        <w:lastRenderedPageBreak/>
        <w:t xml:space="preserve">Gerando NTriples a partir de </w:t>
      </w:r>
      <w:r w:rsidR="00190B0B">
        <w:t>CSV</w:t>
      </w:r>
      <w:r>
        <w:t>s (</w:t>
      </w:r>
      <w:r w:rsidRPr="00E71303">
        <w:rPr>
          <w:rStyle w:val="Codigo"/>
        </w:rPr>
        <w:t>MeasurementInstantiatorThreadsStarter</w:t>
      </w:r>
      <w:r>
        <w:t>)</w:t>
      </w:r>
    </w:p>
    <w:p w:rsidR="00B356A8" w:rsidRPr="008B7A9E" w:rsidRDefault="00B356A8" w:rsidP="00185763">
      <w:r w:rsidRPr="008B7A9E">
        <w:t xml:space="preserve">As threads mencionadas anteriormente processam os arquivo </w:t>
      </w:r>
      <w:r w:rsidR="00190B0B" w:rsidRPr="008B7A9E">
        <w:t>CSV</w:t>
      </w:r>
      <w:r w:rsidRPr="008B7A9E">
        <w:t xml:space="preserve"> separadamente. Entretanto, foi visto que cada arquivo </w:t>
      </w:r>
      <w:r w:rsidR="00190B0B" w:rsidRPr="008B7A9E">
        <w:t>CSV</w:t>
      </w:r>
      <w:r w:rsidRPr="008B7A9E">
        <w:t xml:space="preserve"> referente a um nó monitor contém dados sobre todos nós monitorados daquele nó monitor.</w:t>
      </w:r>
    </w:p>
    <w:p w:rsidR="00B356A8" w:rsidRPr="008B7A9E" w:rsidRDefault="00B356A8" w:rsidP="00185763">
      <w:r w:rsidRPr="008B7A9E">
        <w:t xml:space="preserve">Cada thread referente a um arquivo </w:t>
      </w:r>
      <w:r w:rsidR="00190B0B" w:rsidRPr="008B7A9E">
        <w:t>CSV</w:t>
      </w:r>
      <w:r w:rsidRPr="008B7A9E">
        <w:t xml:space="preserve"> lança </w:t>
      </w:r>
      <w:r w:rsidRPr="008B7A9E">
        <w:rPr>
          <w:rStyle w:val="Codigo"/>
        </w:rPr>
        <w:t>N</w:t>
      </w:r>
      <w:r w:rsidRPr="008B7A9E">
        <w:t xml:space="preserve"> mais threads (onde </w:t>
      </w:r>
      <w:r w:rsidRPr="008B7A9E">
        <w:rPr>
          <w:rStyle w:val="Codigo"/>
        </w:rPr>
        <w:t>N</w:t>
      </w:r>
      <w:r w:rsidRPr="008B7A9E">
        <w:t xml:space="preserve"> é o número de nós monitorados pelo nó monitor referente ao arquivo </w:t>
      </w:r>
      <w:r w:rsidR="00190B0B" w:rsidRPr="008B7A9E">
        <w:t>CSV</w:t>
      </w:r>
      <w:r w:rsidRPr="008B7A9E">
        <w:t xml:space="preserve"> sendo processado).</w:t>
      </w:r>
    </w:p>
    <w:p w:rsidR="00B356A8" w:rsidRDefault="00B356A8" w:rsidP="00185763">
      <w:r w:rsidRPr="008B7A9E">
        <w:t>Finalmente, essa thread triplifica os dados referentes a uma medida bem específica: de um determinado nó fonte, para um determinado nó destino, utilizando a determinada métrica para qualidade de rede, para cada</w:t>
      </w:r>
      <w:r w:rsidR="007200A9">
        <w:t xml:space="preserve"> </w:t>
      </w:r>
      <w:r w:rsidRPr="008B7A9E">
        <w:t>período de tempo.</w:t>
      </w:r>
      <w:r w:rsidR="00185763">
        <w:t xml:space="preserve"> </w:t>
      </w:r>
      <w:r>
        <w:t>Essa medida é salva no arquivo de NTriples.</w:t>
      </w:r>
    </w:p>
    <w:p w:rsidR="00B356A8" w:rsidRPr="008B7A9E" w:rsidRDefault="00B356A8" w:rsidP="00F20FC3">
      <w:pPr>
        <w:pStyle w:val="MyListaLetras"/>
        <w:numPr>
          <w:ilvl w:val="0"/>
          <w:numId w:val="5"/>
        </w:numPr>
        <w:spacing w:before="120" w:after="120"/>
        <w:rPr>
          <w:lang w:val="pt-BR"/>
        </w:rPr>
      </w:pPr>
      <w:r w:rsidRPr="008B7A9E">
        <w:rPr>
          <w:lang w:val="pt-BR"/>
        </w:rPr>
        <w:t>Carga do arquivo NTriples no repositório</w:t>
      </w:r>
    </w:p>
    <w:p w:rsidR="00B356A8" w:rsidRDefault="00B356A8" w:rsidP="00185763">
      <w:r w:rsidRPr="008B7A9E">
        <w:t xml:space="preserve">Finalmente, depois de ter todos os dados dos arquivos </w:t>
      </w:r>
      <w:r w:rsidR="00190B0B" w:rsidRPr="008B7A9E">
        <w:t>CSV</w:t>
      </w:r>
      <w:r w:rsidRPr="008B7A9E">
        <w:t xml:space="preserve"> triplificados num arquivo separado, este arquivo é carregado no repositório de triplas.</w:t>
      </w:r>
    </w:p>
    <w:p w:rsidR="00185763" w:rsidRPr="008B7A9E" w:rsidRDefault="00185763" w:rsidP="00185763"/>
    <w:p w:rsidR="00B356A8" w:rsidRDefault="00B356A8" w:rsidP="00B356A8">
      <w:r>
        <w:t xml:space="preserve">Todas essas paralelizações foram decisivas na redução do tempo gasto para extrair, processar, transformar e carregar todos os dados dos arquivos </w:t>
      </w:r>
      <w:r w:rsidR="00190B0B">
        <w:t>CSV</w:t>
      </w:r>
      <w:r>
        <w:t xml:space="preserve"> no repositório. Além disso, foi experimentalmente observado que carregar as triplas no banco assim que elas são geradas (isto é, milhares de conexões com o banco), tornava o processo consideravelmente mais lento. Por isso, foi escolhido salvar todas as triplas num arquivo NTriples separado e depois carregá-lo inteiro de uma só vez no repositório. Isso também ajudou a reduzir o tempo de carga.</w:t>
      </w:r>
    </w:p>
    <w:p w:rsidR="00185763" w:rsidRDefault="00185763" w:rsidP="00185763">
      <w:r>
        <w:t>O p</w:t>
      </w:r>
      <w:r w:rsidRPr="001258D1">
        <w:t>adrão de URI escolhido para</w:t>
      </w:r>
      <w:r>
        <w:t xml:space="preserve"> as medidas é</w:t>
      </w:r>
      <w:r w:rsidRPr="001258D1">
        <w:t xml:space="preserve">: </w:t>
      </w:r>
      <w:r w:rsidRPr="001258D1">
        <w:rPr>
          <w:rStyle w:val="Codigo"/>
        </w:rPr>
        <w:t>:</w:t>
      </w:r>
      <w:r>
        <w:rPr>
          <w:rStyle w:val="Codigo"/>
        </w:rPr>
        <w:t>M-&lt;Apelido do Nó fonte&gt;_&lt;Apelido do Nó destino&gt;_&lt;Nome da Instância da métrica de rede&gt;_&lt;Parte identificadora da URI de instâncias de tempo&gt;</w:t>
      </w:r>
      <w:r w:rsidRPr="001258D1">
        <w:t xml:space="preserve">; </w:t>
      </w:r>
    </w:p>
    <w:p w:rsidR="00185763" w:rsidRPr="00185763" w:rsidRDefault="00185763" w:rsidP="00185763">
      <w:pPr>
        <w:ind w:firstLine="0"/>
        <w:rPr>
          <w:rStyle w:val="Codigo"/>
        </w:rPr>
      </w:pPr>
      <w:r w:rsidRPr="001258D1">
        <w:t xml:space="preserve">Ex. </w:t>
      </w:r>
      <w:r w:rsidRPr="001258D1">
        <w:rPr>
          <w:rStyle w:val="Codigo"/>
        </w:rPr>
        <w:t>:</w:t>
      </w:r>
      <w:r w:rsidRPr="00CC2226">
        <w:t xml:space="preserve"> </w:t>
      </w:r>
      <w:r w:rsidRPr="00185763">
        <w:rPr>
          <w:rStyle w:val="Codigo"/>
        </w:rPr>
        <w:t>M-EDU.SLAC.STANFORD.N3_</w:t>
      </w:r>
      <w:r w:rsidRPr="00185763">
        <w:rPr>
          <w:rFonts w:ascii="Courier New" w:hAnsi="Courier New"/>
          <w:sz w:val="20"/>
        </w:rPr>
        <w:t>BR.UFRJ.N1</w:t>
      </w:r>
      <w:r w:rsidRPr="00185763">
        <w:rPr>
          <w:rStyle w:val="Codigo"/>
        </w:rPr>
        <w:t>_Throughput_26Mar2008</w:t>
      </w:r>
    </w:p>
    <w:p w:rsidR="00185763" w:rsidRDefault="00BA31A0" w:rsidP="00B356A8">
      <w:r>
        <w:t>A figura a seguir mostra um diagrama da sequência dos passos descritos anteriormente.</w:t>
      </w:r>
    </w:p>
    <w:p w:rsidR="00BA31A0" w:rsidRDefault="00BA31A0" w:rsidP="00BA31A0">
      <w:pPr>
        <w:keepNext/>
        <w:ind w:firstLine="0"/>
      </w:pPr>
      <w:r>
        <w:rPr>
          <w:noProof/>
          <w:lang w:val="en-US" w:eastAsia="en-US"/>
        </w:rPr>
        <w:lastRenderedPageBreak/>
        <w:drawing>
          <wp:inline distT="0" distB="0" distL="0" distR="0" wp14:anchorId="27F80F63" wp14:editId="72731EAE">
            <wp:extent cx="5760085" cy="332549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Network - Pag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inline>
        </w:drawing>
      </w:r>
    </w:p>
    <w:p w:rsidR="00BA31A0" w:rsidRDefault="00BA31A0" w:rsidP="00BA31A0">
      <w:pPr>
        <w:pStyle w:val="LegendaFigura"/>
        <w:spacing w:after="360"/>
      </w:pPr>
      <w:bookmarkStart w:id="780" w:name="_Toc373848924"/>
      <w:r>
        <w:t xml:space="preserve">Figura </w:t>
      </w:r>
      <w:fldSimple w:instr=" SEQ Figura \* ARABIC ">
        <w:r w:rsidR="0088310F">
          <w:rPr>
            <w:noProof/>
          </w:rPr>
          <w:t>17</w:t>
        </w:r>
      </w:fldSimple>
      <w:r>
        <w:t xml:space="preserve"> – Diagrama de sequência para instâncias de medidas de rede</w:t>
      </w:r>
      <w:bookmarkEnd w:id="780"/>
    </w:p>
    <w:p w:rsidR="00B356A8" w:rsidRDefault="00B356A8" w:rsidP="00B356A8">
      <w:r>
        <w:t xml:space="preserve">O projeto PingER LOD hoje já contém mais de 50M de triplas, dentre as quais muitas são ligadas com recursos já existentes na nuvem de LOD. Este número tende a crescer ao longo do tempo com a execução automática dos processos disparados pelo sistema de tarefas cronológicas dos servidores do SLAC. </w:t>
      </w:r>
    </w:p>
    <w:p w:rsidR="00B356A8" w:rsidRDefault="00B356A8" w:rsidP="00E24F8F">
      <w:pPr>
        <w:pStyle w:val="Secao"/>
        <w:spacing w:before="360" w:after="360"/>
      </w:pPr>
      <w:bookmarkStart w:id="781" w:name="_Toc373787546"/>
      <w:r>
        <w:t>Abertura</w:t>
      </w:r>
      <w:del w:id="782" w:author="Revisor" w:date="2013-12-04T18:19:00Z">
        <w:r w:rsidDel="00306694">
          <w:delText>s</w:delText>
        </w:r>
      </w:del>
      <w:r>
        <w:t xml:space="preserve"> dos dados do PingER LOD</w:t>
      </w:r>
      <w:bookmarkEnd w:id="781"/>
    </w:p>
    <w:p w:rsidR="00B356A8" w:rsidRDefault="00B356A8" w:rsidP="00B356A8">
      <w:r>
        <w:t xml:space="preserve">Foi construído um </w:t>
      </w:r>
      <w:r w:rsidRPr="00306694">
        <w:rPr>
          <w:i/>
          <w:rPrChange w:id="783" w:author="Revisor" w:date="2013-12-04T18:19:00Z">
            <w:rPr/>
          </w:rPrChange>
        </w:rPr>
        <w:t>website</w:t>
      </w:r>
      <w:r>
        <w:t xml:space="preserve"> que contém as informações sobre o projeto PingER Linked Open Data, bem como o </w:t>
      </w:r>
      <w:r w:rsidRPr="00306694">
        <w:rPr>
          <w:i/>
          <w:rPrChange w:id="784" w:author="Revisor" w:date="2013-12-04T18:19:00Z">
            <w:rPr/>
          </w:rPrChange>
        </w:rPr>
        <w:t>link</w:t>
      </w:r>
      <w:r>
        <w:t xml:space="preserve"> para o SPARQL Endpoint e documentação da ontologia.</w:t>
      </w:r>
    </w:p>
    <w:p w:rsidR="00B356A8" w:rsidRDefault="00B356A8" w:rsidP="00B356A8">
      <w:r>
        <w:t>Para</w:t>
      </w:r>
      <w:r w:rsidR="00941DE0">
        <w:t xml:space="preserve"> o SPARQL Endpoint, foi constru</w:t>
      </w:r>
      <w:r>
        <w:t>ída uma aplicação-servidor em Java para processar queries SPARQL vindas de requisições (GET ou POST), inseridas através de uma interface HTML, utilizando a API do Sesame 2.7 (</w:t>
      </w:r>
      <w:r w:rsidR="008C523C">
        <w:t>OPEN RDF</w:t>
      </w:r>
      <w:r w:rsidR="00732C22">
        <w:t>, 2013</w:t>
      </w:r>
      <w:r>
        <w:t>) para consultar a base e gerar resultados em JSON, XML ou CSV.</w:t>
      </w:r>
    </w:p>
    <w:p w:rsidR="002540C9" w:rsidRDefault="00B356A8" w:rsidP="002540C9">
      <w:pPr>
        <w:keepNext/>
        <w:ind w:firstLine="0"/>
      </w:pPr>
      <w:r>
        <w:rPr>
          <w:noProof/>
          <w:lang w:val="en-US" w:eastAsia="en-US"/>
        </w:rPr>
        <w:lastRenderedPageBreak/>
        <w:drawing>
          <wp:inline distT="0" distB="0" distL="0" distR="0" wp14:anchorId="456CF19F" wp14:editId="7F7E36B3">
            <wp:extent cx="5760085" cy="5506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ql_endpoint.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5506085"/>
                    </a:xfrm>
                    <a:prstGeom prst="rect">
                      <a:avLst/>
                    </a:prstGeom>
                  </pic:spPr>
                </pic:pic>
              </a:graphicData>
            </a:graphic>
          </wp:inline>
        </w:drawing>
      </w:r>
    </w:p>
    <w:p w:rsidR="00B356A8" w:rsidRDefault="002540C9" w:rsidP="002540C9">
      <w:pPr>
        <w:pStyle w:val="LegendaFigura"/>
        <w:spacing w:after="360"/>
      </w:pPr>
      <w:bookmarkStart w:id="785" w:name="_Toc373848925"/>
      <w:r>
        <w:t xml:space="preserve">Figura </w:t>
      </w:r>
      <w:fldSimple w:instr=" SEQ Figura \* ARABIC ">
        <w:r w:rsidR="0088310F">
          <w:rPr>
            <w:noProof/>
          </w:rPr>
          <w:t>18</w:t>
        </w:r>
      </w:fldSimple>
      <w:r>
        <w:t xml:space="preserve"> – Interface para o SPARQL Endpoint do PingeR LOD</w:t>
      </w:r>
      <w:bookmarkEnd w:id="785"/>
    </w:p>
    <w:p w:rsidR="00B356A8" w:rsidRDefault="00B356A8" w:rsidP="00B356A8">
      <w:r>
        <w:t>Em adição à documentação da ontologia, foi desenvolvida uma aplicação web utilizando JavaScript, JQuery</w:t>
      </w:r>
      <w:r w:rsidR="002A516B">
        <w:rPr>
          <w:rStyle w:val="FootnoteReference"/>
        </w:rPr>
        <w:footnoteReference w:id="70"/>
      </w:r>
      <w:r>
        <w:t xml:space="preserve"> e a biblioteca gráfica </w:t>
      </w:r>
      <w:r w:rsidRPr="001604BF">
        <w:t>Raphaël</w:t>
      </w:r>
      <w:r w:rsidR="002A516B">
        <w:rPr>
          <w:rStyle w:val="FootnoteReference"/>
        </w:rPr>
        <w:footnoteReference w:id="71"/>
      </w:r>
      <w:r>
        <w:t xml:space="preserve"> para mostrar uma visualização da ontologia em forma de um grafo rotulado direcionado, além da descrição de cada classe e propriedades.</w:t>
      </w:r>
    </w:p>
    <w:p w:rsidR="002540C9" w:rsidRDefault="00B356A8" w:rsidP="002540C9">
      <w:pPr>
        <w:keepNext/>
        <w:ind w:firstLine="0"/>
      </w:pPr>
      <w:r>
        <w:rPr>
          <w:noProof/>
          <w:lang w:val="en-US" w:eastAsia="en-US"/>
        </w:rPr>
        <w:lastRenderedPageBreak/>
        <w:drawing>
          <wp:inline distT="0" distB="0" distL="0" distR="0" wp14:anchorId="28057E58" wp14:editId="75CCBF9F">
            <wp:extent cx="5760085" cy="517779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y.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5177790"/>
                    </a:xfrm>
                    <a:prstGeom prst="rect">
                      <a:avLst/>
                    </a:prstGeom>
                  </pic:spPr>
                </pic:pic>
              </a:graphicData>
            </a:graphic>
          </wp:inline>
        </w:drawing>
      </w:r>
    </w:p>
    <w:p w:rsidR="00B356A8" w:rsidRDefault="002540C9" w:rsidP="002540C9">
      <w:pPr>
        <w:pStyle w:val="LegendaFigura"/>
        <w:spacing w:after="360"/>
      </w:pPr>
      <w:bookmarkStart w:id="786" w:name="_Toc373848926"/>
      <w:r>
        <w:t xml:space="preserve">Figura </w:t>
      </w:r>
      <w:fldSimple w:instr=" SEQ Figura \* ARABIC ">
        <w:r w:rsidR="0088310F">
          <w:rPr>
            <w:noProof/>
          </w:rPr>
          <w:t>19</w:t>
        </w:r>
      </w:fldSimple>
      <w:r>
        <w:t xml:space="preserve"> – Aplicação de visualização da ontologia do PingER</w:t>
      </w:r>
      <w:bookmarkEnd w:id="786"/>
    </w:p>
    <w:p w:rsidR="00B356A8" w:rsidRPr="004424E0" w:rsidRDefault="00B356A8" w:rsidP="00B356A8">
      <w:r w:rsidRPr="004424E0">
        <w:t xml:space="preserve">Para o futuro, será verificada uma maneira de disponibilizar um </w:t>
      </w:r>
      <w:r w:rsidRPr="004424E0">
        <w:rPr>
          <w:i/>
        </w:rPr>
        <w:t>Dump RDF</w:t>
      </w:r>
      <w:r w:rsidRPr="004424E0">
        <w:t xml:space="preserve"> de toda base e a possibilidade de adicionar a base do projeto na LOD Cloud, no SPARQLES e no DataHub (ferramentas vistas na seção 2.5.2).</w:t>
      </w:r>
    </w:p>
    <w:p w:rsidR="00B356A8" w:rsidRDefault="00B356A8" w:rsidP="00E24F8F">
      <w:pPr>
        <w:pStyle w:val="Secao"/>
        <w:spacing w:before="360" w:after="360"/>
      </w:pPr>
      <w:bookmarkStart w:id="787" w:name="_Toc373787547"/>
      <w:r>
        <w:t>Aplicações para o projeto PingER Linked Open Data</w:t>
      </w:r>
      <w:bookmarkEnd w:id="787"/>
    </w:p>
    <w:p w:rsidR="00B356A8" w:rsidRDefault="00B356A8" w:rsidP="00B356A8">
      <w:r>
        <w:t>Uma vez estabelecida uma base de dados RDF para o PingER LOD e um SPARQL Endpoint capaz de receber consultas SPARQL e enviar seus resultados, é possível desenvolver diversas aplicações que consumam os dados e explorem todas as vantagens de LOD (vistas na seção 2.5). Dentre as vantagens citadas, as aplicações desenvolvidas sobre este projeto destacam as seguintes: facilidade de acesso através do SPARQL Endpoint público; expressividade semântica dos dados devido à propriedade granu</w:t>
      </w:r>
      <w:r w:rsidR="00941DE0">
        <w:t>lar das triplas (seção 2.3.1);</w:t>
      </w:r>
      <w:r>
        <w:t xml:space="preserve"> </w:t>
      </w:r>
      <w:r>
        <w:lastRenderedPageBreak/>
        <w:t>possibilitando verbosamente descrever o domínio; especificidade dos resultados de uma consulta graças ao uso de um esquema (proporcionado pela ontologia) com um grau significativo de estruturação e manipulação de formatos de arquivo de fácil processamento por máquinas (a saber, JSON, XML e CSV); e interoperabilidade entre banco de dados interligados e de naturezas diversificadas. Esta seção exemplifica aplicações que exploram e evidenciam essas vantagens.</w:t>
      </w:r>
    </w:p>
    <w:p w:rsidR="00B356A8" w:rsidRDefault="00B356A8" w:rsidP="00F20FC3">
      <w:pPr>
        <w:pStyle w:val="Secao"/>
        <w:numPr>
          <w:ilvl w:val="2"/>
          <w:numId w:val="4"/>
        </w:numPr>
        <w:spacing w:before="360" w:after="360"/>
      </w:pPr>
      <w:bookmarkStart w:id="788" w:name="_Toc373787548"/>
      <w:r>
        <w:t>Análise simultânea de múltiplas métricas de rede</w:t>
      </w:r>
      <w:bookmarkEnd w:id="788"/>
    </w:p>
    <w:p w:rsidR="00B356A8" w:rsidRDefault="00B356A8" w:rsidP="00B356A8">
      <w:r>
        <w:t xml:space="preserve">Este caso utiliza somente dados do domínio do PingER, isto é, medida de qualidade de rede de nós em vários países ao longo de um período de tempo. O caso serviu para exemplificar como os dados em LOD auxiliam mesmo se não utilizar </w:t>
      </w:r>
      <w:r w:rsidRPr="00601AE1">
        <w:rPr>
          <w:i/>
        </w:rPr>
        <w:t>mashups</w:t>
      </w:r>
      <w:r>
        <w:t xml:space="preserve"> com outras bases de domínios diversos. Destaca a vantagem dos dados estarem bem estruturados por um esquema e por estarem num formato bem expressivo</w:t>
      </w:r>
      <w:r w:rsidR="00941DE0">
        <w:t xml:space="preserve">: </w:t>
      </w:r>
      <w:r>
        <w:t>as triplas. Explora também o uso de consultas</w:t>
      </w:r>
      <w:r w:rsidRPr="00DF09C6">
        <w:t xml:space="preserve"> </w:t>
      </w:r>
      <w:r>
        <w:t xml:space="preserve">SPARQL complexas que conseguem capturar precisamente o que se deseja. Antes do projeto, era bem difícil e trabalhoso mostrar num único gráfico várias métricas de rede simultaneamente. Era necessário utilizar a </w:t>
      </w:r>
      <w:r w:rsidRPr="00AE76C3">
        <w:t>Pingtable</w:t>
      </w:r>
      <w:r>
        <w:t xml:space="preserve"> (seção 3.1.2.1) para cada métrica, exportar os dados em algum </w:t>
      </w:r>
      <w:r w:rsidRPr="00DF09C6">
        <w:rPr>
          <w:i/>
        </w:rPr>
        <w:t>buffer</w:t>
      </w:r>
      <w:r>
        <w:t xml:space="preserve"> (por exemplo, um arquivo Excel) e então gerar o gráfico a partir da mescla entre os dados desse buffer.</w:t>
      </w:r>
    </w:p>
    <w:p w:rsidR="00B356A8" w:rsidRDefault="00B356A8" w:rsidP="00B356A8">
      <w:r>
        <w:t xml:space="preserve">Uma consulta SPARQL sobre o banco de dados do PingER LOD consegue recuperar a medida em relação a qualquer combinação possível (isto é, para a qual existe algum dado) de parâmetros especificados, inclusive unindo várias métricas. </w:t>
      </w:r>
    </w:p>
    <w:p w:rsidR="00B356A8" w:rsidRDefault="00B356A8" w:rsidP="00B356A8">
      <w:r>
        <w:t>Como visto (seção 2.4.2), os resultados da consulta em um SPARQL Endpoint são retornados em XML, porém, a maioria das APIs possibilita retornar o resultado em outros formatos como CSV e JSON.</w:t>
      </w:r>
      <w:r w:rsidR="007200A9">
        <w:t xml:space="preserve"> </w:t>
      </w:r>
      <w:r>
        <w:t xml:space="preserve">O formato JSON foi escolhido porque a aplicação que constrói o gráfico foi feita em JavaScript, utilizando a biblioteca de gráficos </w:t>
      </w:r>
      <w:r w:rsidRPr="00994CF6">
        <w:t>Highcharts</w:t>
      </w:r>
      <w:r w:rsidR="00994CF6">
        <w:rPr>
          <w:rStyle w:val="FootnoteReference"/>
        </w:rPr>
        <w:footnoteReference w:id="72"/>
      </w:r>
      <w:r>
        <w:t>.</w:t>
      </w:r>
    </w:p>
    <w:p w:rsidR="00B356A8" w:rsidRDefault="00B356A8" w:rsidP="00B356A8">
      <w:r>
        <w:t>Como interface para o usuário inserir os parâmetros da consulta, foi construído um formulário HTML. Nessa interface, o usuário define os seguintes parâmetros:</w:t>
      </w:r>
    </w:p>
    <w:p w:rsidR="00B356A8" w:rsidRPr="007D1824" w:rsidRDefault="00B356A8" w:rsidP="00B356A8">
      <w:pPr>
        <w:pStyle w:val="ListParagraph"/>
        <w:rPr>
          <w:lang w:val="pt-BR"/>
        </w:rPr>
      </w:pPr>
      <w:r w:rsidRPr="007D1824">
        <w:rPr>
          <w:rStyle w:val="Codigo"/>
          <w:lang w:val="pt-BR"/>
        </w:rPr>
        <w:t>Pinging From</w:t>
      </w:r>
      <w:r w:rsidRPr="007D1824">
        <w:rPr>
          <w:lang w:val="pt-BR"/>
        </w:rPr>
        <w:t xml:space="preserve">: Origem do </w:t>
      </w:r>
      <w:r w:rsidRPr="007D1824">
        <w:rPr>
          <w:i/>
          <w:lang w:val="pt-BR"/>
        </w:rPr>
        <w:t>ping</w:t>
      </w:r>
      <w:r w:rsidRPr="007D1824">
        <w:rPr>
          <w:lang w:val="pt-BR"/>
        </w:rPr>
        <w:t xml:space="preserve">. Valores possíveis são: nó monitor, isto é, o nó de rede que enviou o </w:t>
      </w:r>
      <w:r w:rsidRPr="007D1824">
        <w:rPr>
          <w:i/>
          <w:lang w:val="pt-BR"/>
        </w:rPr>
        <w:t>ping;</w:t>
      </w:r>
      <w:r w:rsidRPr="007D1824">
        <w:rPr>
          <w:lang w:val="pt-BR"/>
        </w:rPr>
        <w:t xml:space="preserve"> país de origem, isto é, uma agregação de todos os nós monitores que estão num determinado país; ou continente de origem, isto é, uma agregação de todos os nós monitores que estão num determinado continente.</w:t>
      </w:r>
    </w:p>
    <w:p w:rsidR="00B356A8" w:rsidRPr="007D1824" w:rsidRDefault="00B356A8" w:rsidP="00B356A8">
      <w:pPr>
        <w:pStyle w:val="ListParagraph"/>
        <w:rPr>
          <w:lang w:val="pt-BR"/>
        </w:rPr>
      </w:pPr>
      <w:r w:rsidRPr="007D1824">
        <w:rPr>
          <w:rStyle w:val="Codigo"/>
          <w:lang w:val="pt-BR"/>
        </w:rPr>
        <w:lastRenderedPageBreak/>
        <w:t>Pinging To</w:t>
      </w:r>
      <w:r w:rsidRPr="007D1824">
        <w:rPr>
          <w:lang w:val="pt-BR"/>
        </w:rPr>
        <w:t xml:space="preserve">: Destino do </w:t>
      </w:r>
      <w:r w:rsidRPr="007D1824">
        <w:rPr>
          <w:i/>
          <w:lang w:val="pt-BR"/>
        </w:rPr>
        <w:t>ping</w:t>
      </w:r>
      <w:r w:rsidRPr="007D1824">
        <w:rPr>
          <w:lang w:val="pt-BR"/>
        </w:rPr>
        <w:t xml:space="preserve">. Os valores possíveis são análogos à origem do </w:t>
      </w:r>
      <w:r w:rsidRPr="007D1824">
        <w:rPr>
          <w:i/>
          <w:lang w:val="pt-BR"/>
        </w:rPr>
        <w:t>ping</w:t>
      </w:r>
      <w:r w:rsidRPr="007D1824">
        <w:rPr>
          <w:lang w:val="pt-BR"/>
        </w:rPr>
        <w:t>, porém em relação aos nós de rede monitorados.</w:t>
      </w:r>
    </w:p>
    <w:p w:rsidR="00B356A8" w:rsidRDefault="00B356A8" w:rsidP="00B356A8">
      <w:pPr>
        <w:pStyle w:val="ListParagraph"/>
        <w:rPr>
          <w:rStyle w:val="CharNormal"/>
          <w:lang w:val="pt-BR"/>
        </w:rPr>
      </w:pPr>
      <w:r w:rsidRPr="003130DD">
        <w:rPr>
          <w:rStyle w:val="Codigo"/>
          <w:lang w:val="pt-BR"/>
        </w:rPr>
        <w:t>Time Parameters</w:t>
      </w:r>
      <w:r w:rsidRPr="003130DD">
        <w:rPr>
          <w:rStyle w:val="CharNormal"/>
          <w:lang w:val="pt-BR"/>
        </w:rPr>
        <w:t>: Definição do período de tempo para o qual se tem interesse em investigar as medidas de rede. É possível especificar a unidade temporal (dia, mês ou ano) a ser utilizada na consulta.</w:t>
      </w:r>
    </w:p>
    <w:p w:rsidR="00B356A8" w:rsidRDefault="00B356A8" w:rsidP="00B356A8">
      <w:pPr>
        <w:pStyle w:val="ListParagraph"/>
        <w:rPr>
          <w:rStyle w:val="CharNormal"/>
          <w:lang w:val="pt-BR"/>
        </w:rPr>
      </w:pPr>
      <w:r w:rsidRPr="007D1824">
        <w:rPr>
          <w:rStyle w:val="Codigo"/>
          <w:lang w:val="pt-BR"/>
        </w:rPr>
        <w:t>Metrics</w:t>
      </w:r>
      <w:r>
        <w:rPr>
          <w:rStyle w:val="CharNormal"/>
          <w:lang w:val="pt-BR"/>
        </w:rPr>
        <w:t>: Selecionar as métricas a serem mostradas simultaneamente no gráfico.</w:t>
      </w:r>
    </w:p>
    <w:p w:rsidR="00A86A9D" w:rsidRDefault="00B356A8" w:rsidP="00A86A9D">
      <w:pPr>
        <w:keepNext/>
        <w:ind w:firstLine="0"/>
      </w:pPr>
      <w:r>
        <w:rPr>
          <w:noProof/>
          <w:lang w:val="en-US" w:eastAsia="en-US"/>
        </w:rPr>
        <w:drawing>
          <wp:inline distT="0" distB="0" distL="0" distR="0" wp14:anchorId="4AE025CE" wp14:editId="1417312C">
            <wp:extent cx="5760085" cy="34550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_metrics_interface.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3455035"/>
                    </a:xfrm>
                    <a:prstGeom prst="rect">
                      <a:avLst/>
                    </a:prstGeom>
                  </pic:spPr>
                </pic:pic>
              </a:graphicData>
            </a:graphic>
          </wp:inline>
        </w:drawing>
      </w:r>
    </w:p>
    <w:p w:rsidR="00B356A8" w:rsidRPr="00C65174" w:rsidRDefault="00A86A9D" w:rsidP="00A86A9D">
      <w:pPr>
        <w:pStyle w:val="LegendaFigura"/>
        <w:spacing w:after="360"/>
        <w:rPr>
          <w:rStyle w:val="CharNormal"/>
        </w:rPr>
      </w:pPr>
      <w:bookmarkStart w:id="789" w:name="_Toc373848927"/>
      <w:r>
        <w:t xml:space="preserve">Figura </w:t>
      </w:r>
      <w:fldSimple w:instr=" SEQ Figura \* ARABIC ">
        <w:r w:rsidR="0088310F">
          <w:rPr>
            <w:noProof/>
          </w:rPr>
          <w:t>20</w:t>
        </w:r>
      </w:fldSimple>
      <w:r>
        <w:t xml:space="preserve"> – Interface para a seleção dos parâmetros para gerar a query SPARQL</w:t>
      </w:r>
      <w:bookmarkEnd w:id="789"/>
    </w:p>
    <w:p w:rsidR="00B356A8" w:rsidRDefault="00B356A8" w:rsidP="00B356A8">
      <w:pPr>
        <w:rPr>
          <w:noProof/>
        </w:rPr>
      </w:pPr>
      <w:r w:rsidRPr="00C65174">
        <w:rPr>
          <w:noProof/>
        </w:rPr>
        <w:t>Ap</w:t>
      </w:r>
      <w:r>
        <w:rPr>
          <w:noProof/>
        </w:rPr>
        <w:t xml:space="preserve">ós a especificação dos parâmetros, escolhe-se o formato de saída. É possível mostrar os resultados em CSV, JSON ou tabelas HTML. Pode-se também gerar a consulta SPARQL a ser utilizada no Endpoint do projeto. Finalmente, pode-se dinamicamente plotar o gráfico mostrando os resultados das medidas de várias métricas simultaneamente, que é o objetivo. </w:t>
      </w:r>
    </w:p>
    <w:p w:rsidR="001D7976" w:rsidRDefault="001D7976" w:rsidP="001D7976">
      <w:pPr>
        <w:keepNext/>
        <w:ind w:firstLine="0"/>
      </w:pPr>
      <w:r>
        <w:rPr>
          <w:noProof/>
          <w:lang w:val="en-US" w:eastAsia="en-US"/>
        </w:rPr>
        <w:lastRenderedPageBreak/>
        <w:drawing>
          <wp:inline distT="0" distB="0" distL="0" distR="0" wp14:anchorId="58C61696" wp14:editId="425D5BC6">
            <wp:extent cx="5760085" cy="47625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_metrics.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4762500"/>
                    </a:xfrm>
                    <a:prstGeom prst="rect">
                      <a:avLst/>
                    </a:prstGeom>
                  </pic:spPr>
                </pic:pic>
              </a:graphicData>
            </a:graphic>
          </wp:inline>
        </w:drawing>
      </w:r>
    </w:p>
    <w:p w:rsidR="001D7976" w:rsidRDefault="001D7976" w:rsidP="001D7976">
      <w:pPr>
        <w:pStyle w:val="LegendaFigura"/>
        <w:spacing w:after="360"/>
        <w:rPr>
          <w:noProof/>
        </w:rPr>
      </w:pPr>
      <w:bookmarkStart w:id="790" w:name="_Toc373848928"/>
      <w:r>
        <w:t xml:space="preserve">Figura </w:t>
      </w:r>
      <w:fldSimple w:instr=" SEQ Figura \* ARABIC ">
        <w:r w:rsidR="0088310F">
          <w:rPr>
            <w:noProof/>
          </w:rPr>
          <w:t>21</w:t>
        </w:r>
      </w:fldSimple>
      <w:r>
        <w:t xml:space="preserve"> – Múltiplas métricas de rede mostradas simultaneamente.</w:t>
      </w:r>
      <w:bookmarkEnd w:id="790"/>
      <w:r>
        <w:t xml:space="preserve"> </w:t>
      </w:r>
    </w:p>
    <w:p w:rsidR="00B356A8" w:rsidRDefault="00B356A8" w:rsidP="00B356A8">
      <w:pPr>
        <w:rPr>
          <w:noProof/>
        </w:rPr>
      </w:pPr>
      <w:r w:rsidRPr="001D7976">
        <w:rPr>
          <w:noProof/>
        </w:rPr>
        <w:t xml:space="preserve">A </w:t>
      </w:r>
      <w:r w:rsidR="001D7976" w:rsidRPr="001D7976">
        <w:rPr>
          <w:noProof/>
        </w:rPr>
        <w:t>F</w:t>
      </w:r>
      <w:r w:rsidRPr="001D7976">
        <w:rPr>
          <w:noProof/>
        </w:rPr>
        <w:t xml:space="preserve">igura </w:t>
      </w:r>
      <w:r w:rsidR="00D210CE">
        <w:rPr>
          <w:noProof/>
        </w:rPr>
        <w:t>21</w:t>
      </w:r>
      <w:r w:rsidRPr="001D7976">
        <w:rPr>
          <w:noProof/>
        </w:rPr>
        <w:t xml:space="preserve"> mostra o gráfico plotado utilizando os parâmetros: </w:t>
      </w:r>
      <w:r w:rsidRPr="001D7976">
        <w:rPr>
          <w:i/>
          <w:noProof/>
        </w:rPr>
        <w:t>pinging from</w:t>
      </w:r>
      <w:r w:rsidRPr="001D7976">
        <w:rPr>
          <w:noProof/>
        </w:rPr>
        <w:t xml:space="preserve"> PingER</w:t>
      </w:r>
      <w:r w:rsidR="001D7976" w:rsidRPr="001D7976">
        <w:rPr>
          <w:noProof/>
        </w:rPr>
        <w:t xml:space="preserve"> </w:t>
      </w:r>
      <w:r w:rsidRPr="001D7976">
        <w:rPr>
          <w:noProof/>
        </w:rPr>
        <w:t xml:space="preserve">SLAC, </w:t>
      </w:r>
      <w:r w:rsidRPr="001D7976">
        <w:rPr>
          <w:i/>
          <w:noProof/>
        </w:rPr>
        <w:t xml:space="preserve">to </w:t>
      </w:r>
      <w:r w:rsidR="001D7976" w:rsidRPr="001D7976">
        <w:rPr>
          <w:noProof/>
        </w:rPr>
        <w:t>Paquistão</w:t>
      </w:r>
      <w:r w:rsidRPr="001D7976">
        <w:rPr>
          <w:noProof/>
        </w:rPr>
        <w:t>, período de tempo de</w:t>
      </w:r>
      <w:r w:rsidR="007200A9">
        <w:rPr>
          <w:noProof/>
        </w:rPr>
        <w:t xml:space="preserve"> </w:t>
      </w:r>
      <w:r w:rsidR="001D7976" w:rsidRPr="001D7976">
        <w:rPr>
          <w:noProof/>
        </w:rPr>
        <w:t>agosto</w:t>
      </w:r>
      <w:r w:rsidRPr="001D7976">
        <w:rPr>
          <w:noProof/>
        </w:rPr>
        <w:t xml:space="preserve"> de 201</w:t>
      </w:r>
      <w:r w:rsidR="001D7976" w:rsidRPr="001D7976">
        <w:rPr>
          <w:noProof/>
        </w:rPr>
        <w:t>2</w:t>
      </w:r>
      <w:r w:rsidRPr="001D7976">
        <w:rPr>
          <w:noProof/>
        </w:rPr>
        <w:t xml:space="preserve"> até </w:t>
      </w:r>
      <w:r w:rsidR="001D7976" w:rsidRPr="001D7976">
        <w:rPr>
          <w:noProof/>
        </w:rPr>
        <w:t>agosto</w:t>
      </w:r>
      <w:r w:rsidRPr="001D7976">
        <w:rPr>
          <w:noProof/>
        </w:rPr>
        <w:t xml:space="preserve"> de 2013 (unidade temporal </w:t>
      </w:r>
      <w:r w:rsidR="001D7976" w:rsidRPr="001D7976">
        <w:rPr>
          <w:b/>
          <w:noProof/>
        </w:rPr>
        <w:t>mês</w:t>
      </w:r>
      <w:r w:rsidRPr="001D7976">
        <w:rPr>
          <w:noProof/>
        </w:rPr>
        <w:t xml:space="preserve">), selecionado simultaneamente as métricas </w:t>
      </w:r>
      <w:r w:rsidRPr="001D7976">
        <w:rPr>
          <w:rStyle w:val="Codigo"/>
        </w:rPr>
        <w:t>Packet Loss, TCP Throughput e Average RTT</w:t>
      </w:r>
      <w:r w:rsidRPr="001D7976">
        <w:rPr>
          <w:noProof/>
        </w:rPr>
        <w:t>. A consulta SPARQL gerada por</w:t>
      </w:r>
      <w:r w:rsidR="004424E0">
        <w:rPr>
          <w:noProof/>
        </w:rPr>
        <w:t xml:space="preserve"> esse exemplo pode ser vista no Apêndice</w:t>
      </w:r>
      <w:r w:rsidR="00BF3479">
        <w:rPr>
          <w:noProof/>
        </w:rPr>
        <w:t xml:space="preserve"> C</w:t>
      </w:r>
      <w:r w:rsidR="004424E0">
        <w:rPr>
          <w:noProof/>
        </w:rPr>
        <w:t>.</w:t>
      </w:r>
    </w:p>
    <w:p w:rsidR="005F674E" w:rsidRPr="00C10402" w:rsidRDefault="000509E0" w:rsidP="00B356A8">
      <w:pPr>
        <w:rPr>
          <w:rStyle w:val="CharNormal"/>
          <w:color w:val="FF0000"/>
        </w:rPr>
      </w:pPr>
      <w:r>
        <w:rPr>
          <w:noProof/>
        </w:rPr>
        <w:t>O gráfico revela</w:t>
      </w:r>
      <w:r w:rsidR="00941DE0">
        <w:rPr>
          <w:noProof/>
        </w:rPr>
        <w:t>, simultaneamente,</w:t>
      </w:r>
      <w:r>
        <w:rPr>
          <w:noProof/>
        </w:rPr>
        <w:t xml:space="preserve"> o quanto a perda de pacotes e throughput variaram ao longo do intervalo de tempo especificado mas a média de RTT permaneceu quase que invariável.</w:t>
      </w:r>
    </w:p>
    <w:p w:rsidR="00B356A8" w:rsidRDefault="00B356A8" w:rsidP="00F20FC3">
      <w:pPr>
        <w:pStyle w:val="Secao"/>
        <w:numPr>
          <w:ilvl w:val="2"/>
          <w:numId w:val="4"/>
        </w:numPr>
        <w:spacing w:before="360" w:after="360"/>
      </w:pPr>
      <w:bookmarkStart w:id="791" w:name="_Toc373787549"/>
      <w:r>
        <w:t>Métricas de Rede x Métricas de Universidades</w:t>
      </w:r>
      <w:bookmarkEnd w:id="791"/>
    </w:p>
    <w:p w:rsidR="00B356A8" w:rsidRPr="00F467AF" w:rsidRDefault="00B356A8" w:rsidP="00B356A8">
      <w:r>
        <w:t xml:space="preserve">Foi necessário voltar à fase da análise do domínio para verificar mais aplicações de como os dados em LOD do PingER poderiam ser úteis. Constatamos que a grande maioria dos nós (ambos monitores e monitorados) ao redor do mundo considerados pelo projeto eram de origem de universidades. Disso, estudamos como seria possível mesclar os dados do </w:t>
      </w:r>
      <w:r>
        <w:lastRenderedPageBreak/>
        <w:t xml:space="preserve">PingER, de natureza de medidas de rede, com dados de natureza a princípio completamente diferentes, os de universidades. Este caso exemplifica o poder da interoperabilidade dos dados em LOD através de </w:t>
      </w:r>
      <w:r>
        <w:rPr>
          <w:i/>
        </w:rPr>
        <w:t xml:space="preserve">mashups, </w:t>
      </w:r>
      <w:r>
        <w:t>já que o estudo desse caso só foi possível porque os dados estão nesse formato.</w:t>
      </w:r>
    </w:p>
    <w:p w:rsidR="00B356A8" w:rsidRDefault="00B356A8" w:rsidP="00B356A8">
      <w:r>
        <w:t>Foi levantada uma questão a ser investigada: qual será a relação entre a qualidade da rede das universidades e a qualidade da universidade?</w:t>
      </w:r>
    </w:p>
    <w:p w:rsidR="00B356A8" w:rsidRDefault="00B356A8" w:rsidP="00B356A8">
      <w:r>
        <w:t>Para medir a qualidade da universidade, foi decidido utilizar a DBPedia para recuperar as métricas de universidade e o processo de triplificação precisou ser revisto para incluir os novos dados, como visto na seção (3.2.2.2.e). A consulta retorna dados de medida de rede medidos a partir de uma fonte (ou nó monitor ou um agregação regional – país ou continente) para todos os nós monitorados que se situam numa universidade e foram capturadas no processo de triplificação. Também se especifica o período de tempo a ser investigado e as métricas de rede e de universidade a serem comparadas.</w:t>
      </w:r>
    </w:p>
    <w:p w:rsidR="00B356A8" w:rsidRDefault="00B356A8" w:rsidP="00B356A8">
      <w:r>
        <w:t>Assim como o caso anterior de múltiplas métricas simultâneas, também foi construída uma interface HTML para que o usuário especifique os parâmetros da consulta e escolha o formato de saída. Ao escolher Plotar gráfico, será construído um mapa utilizando a API de JavaScript do Google Maps</w:t>
      </w:r>
      <w:r w:rsidR="00947F33">
        <w:rPr>
          <w:rStyle w:val="FootnoteReference"/>
        </w:rPr>
        <w:footnoteReference w:id="73"/>
      </w:r>
      <w:r>
        <w:t xml:space="preserve"> consumindo um JSON com o resultado da consulta SPARQL.</w:t>
      </w:r>
    </w:p>
    <w:p w:rsidR="001D7976" w:rsidRDefault="001D7976" w:rsidP="001D7976">
      <w:pPr>
        <w:keepNext/>
        <w:ind w:firstLine="0"/>
      </w:pPr>
      <w:r>
        <w:rPr>
          <w:noProof/>
          <w:lang w:val="en-US" w:eastAsia="en-US"/>
        </w:rPr>
        <w:lastRenderedPageBreak/>
        <w:drawing>
          <wp:inline distT="0" distB="0" distL="0" distR="0" wp14:anchorId="12968842" wp14:editId="33F610D6">
            <wp:extent cx="5760085" cy="509460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ol.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5094605"/>
                    </a:xfrm>
                    <a:prstGeom prst="rect">
                      <a:avLst/>
                    </a:prstGeom>
                  </pic:spPr>
                </pic:pic>
              </a:graphicData>
            </a:graphic>
          </wp:inline>
        </w:drawing>
      </w:r>
    </w:p>
    <w:p w:rsidR="001D7976" w:rsidRDefault="001D7976" w:rsidP="001D7976">
      <w:pPr>
        <w:pStyle w:val="LegendaFigura"/>
        <w:spacing w:after="360"/>
      </w:pPr>
      <w:bookmarkStart w:id="792" w:name="_Toc373848929"/>
      <w:r>
        <w:t xml:space="preserve">Figura </w:t>
      </w:r>
      <w:fldSimple w:instr=" SEQ Figura \* ARABIC ">
        <w:r w:rsidR="0088310F">
          <w:rPr>
            <w:noProof/>
          </w:rPr>
          <w:t>22</w:t>
        </w:r>
      </w:fldSimple>
      <w:r>
        <w:t xml:space="preserve"> – Mapa comparando métricas de universidades (quanto maior o círculo,</w:t>
      </w:r>
      <w:r w:rsidRPr="001D7976">
        <w:t xml:space="preserve"> </w:t>
      </w:r>
      <w:r>
        <w:t xml:space="preserve">maior o número de alunos) e métricas de rede (quanto mais branco, maior o valor do </w:t>
      </w:r>
      <w:r w:rsidRPr="001D7976">
        <w:rPr>
          <w:i/>
        </w:rPr>
        <w:t>throughput</w:t>
      </w:r>
      <w:r>
        <w:t>).</w:t>
      </w:r>
      <w:bookmarkEnd w:id="792"/>
    </w:p>
    <w:p w:rsidR="00B356A8" w:rsidRPr="001D7976" w:rsidRDefault="00B356A8" w:rsidP="00B356A8">
      <w:pPr>
        <w:rPr>
          <w:rStyle w:val="CharNormal"/>
        </w:rPr>
      </w:pPr>
      <w:r w:rsidRPr="001D7976">
        <w:rPr>
          <w:noProof/>
        </w:rPr>
        <w:t xml:space="preserve">A </w:t>
      </w:r>
      <w:r w:rsidR="001D7976" w:rsidRPr="001D7976">
        <w:rPr>
          <w:noProof/>
        </w:rPr>
        <w:t>F</w:t>
      </w:r>
      <w:r w:rsidRPr="001D7976">
        <w:rPr>
          <w:noProof/>
        </w:rPr>
        <w:t xml:space="preserve">igura </w:t>
      </w:r>
      <w:r w:rsidR="00D210CE">
        <w:rPr>
          <w:noProof/>
        </w:rPr>
        <w:t>22</w:t>
      </w:r>
      <w:r w:rsidRPr="001D7976">
        <w:rPr>
          <w:noProof/>
        </w:rPr>
        <w:t xml:space="preserve"> mostra o gráfico plotado utilizando os parâmetros: </w:t>
      </w:r>
      <w:r w:rsidRPr="001D7976">
        <w:rPr>
          <w:i/>
          <w:noProof/>
        </w:rPr>
        <w:t>pinging from</w:t>
      </w:r>
      <w:r w:rsidRPr="001D7976">
        <w:rPr>
          <w:noProof/>
        </w:rPr>
        <w:t xml:space="preserve"> PingER@SLAC, período de tempo de fevereiro de 2010 até março de 2011 (unidade temporal </w:t>
      </w:r>
      <w:r w:rsidRPr="001D7976">
        <w:rPr>
          <w:b/>
          <w:noProof/>
        </w:rPr>
        <w:t>mês</w:t>
      </w:r>
      <w:r w:rsidRPr="001D7976">
        <w:rPr>
          <w:noProof/>
        </w:rPr>
        <w:t xml:space="preserve">), selecionado simultaneamente as métricas de rede </w:t>
      </w:r>
      <w:r w:rsidRPr="001D7976">
        <w:rPr>
          <w:rStyle w:val="Codigo"/>
        </w:rPr>
        <w:t xml:space="preserve">TCP Throughput </w:t>
      </w:r>
      <w:r w:rsidRPr="001D7976">
        <w:rPr>
          <w:rStyle w:val="CharNormal"/>
        </w:rPr>
        <w:t>e de universidade número de alunos.</w:t>
      </w:r>
    </w:p>
    <w:p w:rsidR="00B356A8" w:rsidRDefault="00B356A8" w:rsidP="00B356A8">
      <w:pPr>
        <w:rPr>
          <w:rStyle w:val="CharNormal"/>
        </w:rPr>
      </w:pPr>
      <w:r>
        <w:rPr>
          <w:rStyle w:val="CharNormal"/>
        </w:rPr>
        <w:t>O mapa mostra círculos mapeados utilizando a latitude e longitude do nó de rede e que variam em diâmetro, cor de preenchimento e cor da circunferência. O significado de cada variação se dá como o seguinte:</w:t>
      </w:r>
    </w:p>
    <w:p w:rsidR="00B356A8" w:rsidRPr="007D1824" w:rsidRDefault="00B356A8" w:rsidP="00B356A8">
      <w:pPr>
        <w:pStyle w:val="ListParagraph"/>
        <w:rPr>
          <w:rStyle w:val="CharNormal"/>
          <w:lang w:val="pt-BR"/>
        </w:rPr>
      </w:pPr>
      <w:r w:rsidRPr="00A23B29">
        <w:rPr>
          <w:rStyle w:val="CharNormal"/>
          <w:lang w:val="pt-BR"/>
        </w:rPr>
        <w:t xml:space="preserve">O diâmetro do círculo representa a métrica de universidade (número de alunos, fundos arrecadados, etc). </w:t>
      </w:r>
      <w:r w:rsidRPr="007D1824">
        <w:rPr>
          <w:rStyle w:val="CharNormal"/>
          <w:lang w:val="pt-BR"/>
        </w:rPr>
        <w:t>Quanto maior o diâmetro, maior o valor da métrica de universidade escolhida.</w:t>
      </w:r>
    </w:p>
    <w:p w:rsidR="00B356A8" w:rsidRPr="007D1824" w:rsidRDefault="00B356A8" w:rsidP="00B356A8">
      <w:pPr>
        <w:pStyle w:val="ListParagraph"/>
        <w:rPr>
          <w:rStyle w:val="CharNormal"/>
          <w:lang w:val="pt-BR"/>
        </w:rPr>
      </w:pPr>
      <w:r w:rsidRPr="007D1824">
        <w:rPr>
          <w:rStyle w:val="CharNormal"/>
          <w:lang w:val="pt-BR"/>
        </w:rPr>
        <w:lastRenderedPageBreak/>
        <w:t xml:space="preserve">A cor de preenchimento do círculo representa a métrica de rede (ex: </w:t>
      </w:r>
      <w:r w:rsidRPr="007D1824">
        <w:rPr>
          <w:rStyle w:val="CharNormal"/>
          <w:i/>
          <w:lang w:val="pt-BR"/>
        </w:rPr>
        <w:t>Throughput, Packet Loss, RTT,</w:t>
      </w:r>
      <w:r w:rsidRPr="007D1824">
        <w:rPr>
          <w:rStyle w:val="CharNormal"/>
          <w:lang w:val="pt-BR"/>
        </w:rPr>
        <w:t xml:space="preserve"> etc).</w:t>
      </w:r>
      <w:r>
        <w:rPr>
          <w:rStyle w:val="CharNormal"/>
          <w:lang w:val="pt-BR"/>
        </w:rPr>
        <w:t xml:space="preserve"> Quanto mais branco, maior é o valor da métrica de rede escolhida.</w:t>
      </w:r>
    </w:p>
    <w:p w:rsidR="00B356A8" w:rsidRPr="00A23B29" w:rsidRDefault="00B356A8" w:rsidP="00B356A8">
      <w:pPr>
        <w:pStyle w:val="ListParagraph"/>
        <w:rPr>
          <w:rStyle w:val="CharNormal"/>
          <w:lang w:val="pt-BR"/>
        </w:rPr>
      </w:pPr>
      <w:r w:rsidRPr="00A23B29">
        <w:rPr>
          <w:rStyle w:val="CharNormal"/>
          <w:lang w:val="pt-BR"/>
        </w:rPr>
        <w:t>A cor da circunferência indica o tipo de universidade (pública, privada, etc).</w:t>
      </w:r>
    </w:p>
    <w:p w:rsidR="00B356A8" w:rsidRDefault="00B356A8" w:rsidP="00B356A8">
      <w:pPr>
        <w:rPr>
          <w:rStyle w:val="CharNormal"/>
        </w:rPr>
      </w:pPr>
      <w:r>
        <w:rPr>
          <w:rStyle w:val="CharNormal"/>
        </w:rPr>
        <w:t>Ao clicar no círculo no mapa, são mostradas também informações sobre o nó de rede monitorado pelo PingER bem como links para bancos de dado</w:t>
      </w:r>
      <w:r w:rsidR="001A3CBD">
        <w:rPr>
          <w:rStyle w:val="CharNormal"/>
        </w:rPr>
        <w:t>s</w:t>
      </w:r>
      <w:r>
        <w:rPr>
          <w:rStyle w:val="CharNormal"/>
        </w:rPr>
        <w:t xml:space="preserve"> RDF externos aos quais os dados do PingER LOD estão ligados.</w:t>
      </w:r>
    </w:p>
    <w:p w:rsidR="00681332" w:rsidRDefault="00681332" w:rsidP="00B356A8">
      <w:pPr>
        <w:rPr>
          <w:rStyle w:val="CharNormal"/>
        </w:rPr>
      </w:pPr>
      <w:r>
        <w:rPr>
          <w:rStyle w:val="CharNormal"/>
        </w:rPr>
        <w:t>No exemplo do gráfico da figura anterior</w:t>
      </w:r>
      <w:r w:rsidR="003904B9">
        <w:rPr>
          <w:rStyle w:val="CharNormal"/>
        </w:rPr>
        <w:t>,</w:t>
      </w:r>
      <w:r>
        <w:rPr>
          <w:rStyle w:val="CharNormal"/>
        </w:rPr>
        <w:t xml:space="preserve"> observamos que as universidades dos Estados Unidos apresentaram melhores resultados. As universidades da América do Sul e da África aparecem com </w:t>
      </w:r>
      <w:r w:rsidRPr="00681332">
        <w:rPr>
          <w:rStyle w:val="CharNormal"/>
          <w:i/>
        </w:rPr>
        <w:t>throughput</w:t>
      </w:r>
      <w:r>
        <w:rPr>
          <w:rStyle w:val="CharNormal"/>
        </w:rPr>
        <w:t xml:space="preserve"> bem mais escuros (menores).</w:t>
      </w:r>
    </w:p>
    <w:p w:rsidR="00B356A8" w:rsidRDefault="00B356A8" w:rsidP="00B356A8">
      <w:pPr>
        <w:rPr>
          <w:rStyle w:val="CharNormal"/>
        </w:rPr>
      </w:pPr>
      <w:r w:rsidRPr="006604C6">
        <w:rPr>
          <w:noProof/>
        </w:rPr>
        <w:t>A consulta SPARQL gerada por esse exemplo pode ser vista no</w:t>
      </w:r>
      <w:r w:rsidR="004424E0" w:rsidRPr="006604C6">
        <w:rPr>
          <w:b/>
          <w:noProof/>
        </w:rPr>
        <w:t xml:space="preserve"> </w:t>
      </w:r>
      <w:r w:rsidR="004424E0" w:rsidRPr="006604C6">
        <w:rPr>
          <w:noProof/>
        </w:rPr>
        <w:t xml:space="preserve">Apêndice </w:t>
      </w:r>
      <w:r w:rsidR="00BF3479">
        <w:rPr>
          <w:noProof/>
        </w:rPr>
        <w:t>D</w:t>
      </w:r>
      <w:r w:rsidRPr="006604C6">
        <w:rPr>
          <w:noProof/>
        </w:rPr>
        <w:t>.</w:t>
      </w:r>
    </w:p>
    <w:p w:rsidR="00B356A8" w:rsidRDefault="00B356A8" w:rsidP="00F20FC3">
      <w:pPr>
        <w:pStyle w:val="Secao"/>
        <w:numPr>
          <w:ilvl w:val="2"/>
          <w:numId w:val="4"/>
        </w:numPr>
        <w:spacing w:before="360" w:after="360"/>
      </w:pPr>
      <w:bookmarkStart w:id="793" w:name="_Toc373787550"/>
      <w:r>
        <w:t>Métricas de Rede x PIB dos países Desenvolvimento e Pesquisa</w:t>
      </w:r>
      <w:bookmarkEnd w:id="793"/>
    </w:p>
    <w:p w:rsidR="00B356A8" w:rsidRDefault="00B356A8" w:rsidP="00B356A8">
      <w:r>
        <w:t xml:space="preserve">Em adição aos estudos já realizados, resolveu-se </w:t>
      </w:r>
      <w:r w:rsidR="005C18ED">
        <w:t xml:space="preserve">explorar </w:t>
      </w:r>
      <w:r w:rsidR="00F0031A">
        <w:t xml:space="preserve">ainda </w:t>
      </w:r>
      <w:r w:rsidR="005C18ED">
        <w:t xml:space="preserve">mais as vantagens dos </w:t>
      </w:r>
      <w:r w:rsidR="005C18ED" w:rsidRPr="005C18ED">
        <w:rPr>
          <w:i/>
        </w:rPr>
        <w:t>mashups</w:t>
      </w:r>
      <w:r w:rsidR="005C18ED">
        <w:t xml:space="preserve"> e, então, </w:t>
      </w:r>
      <w:r>
        <w:t>investigar a relação entre qualidade de rede e investimento dos paíse</w:t>
      </w:r>
      <w:r w:rsidR="005C18ED">
        <w:t xml:space="preserve">s </w:t>
      </w:r>
      <w:r w:rsidR="00D821A7">
        <w:t xml:space="preserve">(% do PIB) </w:t>
      </w:r>
      <w:r w:rsidR="005C18ED">
        <w:t>em pesquisa e desenvolvimento</w:t>
      </w:r>
      <w:r w:rsidR="00D821A7">
        <w:t xml:space="preserve"> tecnológico</w:t>
      </w:r>
      <w:r w:rsidR="005C18ED">
        <w:t>, ao longo dos anos.</w:t>
      </w:r>
    </w:p>
    <w:p w:rsidR="009F17A4" w:rsidRDefault="009F17A4" w:rsidP="00B356A8">
      <w:r w:rsidRPr="00444E65">
        <w:t xml:space="preserve">O BD RDF </w:t>
      </w:r>
      <w:r w:rsidR="007524D0">
        <w:t xml:space="preserve">do </w:t>
      </w:r>
      <w:r w:rsidRPr="00444E65">
        <w:t>World Bank (</w:t>
      </w:r>
      <w:r w:rsidR="00444E65" w:rsidRPr="00444E65">
        <w:t>2.3.2.</w:t>
      </w:r>
      <w:r w:rsidRPr="00444E65">
        <w:t>d</w:t>
      </w:r>
      <w:r w:rsidR="00444E65" w:rsidRPr="00444E65">
        <w:t>) contém as informaç</w:t>
      </w:r>
      <w:r w:rsidR="00444E65">
        <w:t>ões necessárias sobre o</w:t>
      </w:r>
      <w:r w:rsidR="001A3CBD">
        <w:t>s investimentos do</w:t>
      </w:r>
      <w:r w:rsidR="00444E65">
        <w:t xml:space="preserve"> P</w:t>
      </w:r>
      <w:r w:rsidR="007524D0">
        <w:t>IB dos países. Precisamos de alguma maneira</w:t>
      </w:r>
      <w:r w:rsidR="00444E65">
        <w:t xml:space="preserve"> mesclar os dados do PingER com os dados do World Bank</w:t>
      </w:r>
      <w:r w:rsidR="005A5E36">
        <w:t xml:space="preserve"> para realizar o </w:t>
      </w:r>
      <w:r w:rsidR="005A5E36" w:rsidRPr="005A5E36">
        <w:rPr>
          <w:i/>
        </w:rPr>
        <w:t>mashup</w:t>
      </w:r>
      <w:r w:rsidR="005A5E36">
        <w:t>.</w:t>
      </w:r>
    </w:p>
    <w:p w:rsidR="005A5E36" w:rsidRDefault="005A5E36" w:rsidP="00B356A8">
      <w:r>
        <w:t>As possibilidades são:</w:t>
      </w:r>
    </w:p>
    <w:p w:rsidR="005C18ED" w:rsidRPr="00DB57D9" w:rsidRDefault="005A5E36" w:rsidP="005C18ED">
      <w:pPr>
        <w:pStyle w:val="MyListaLetras"/>
        <w:numPr>
          <w:ilvl w:val="0"/>
          <w:numId w:val="22"/>
        </w:numPr>
        <w:spacing w:before="120" w:after="120"/>
        <w:rPr>
          <w:lang w:val="pt-BR"/>
        </w:rPr>
      </w:pPr>
      <w:r w:rsidRPr="005C18ED">
        <w:rPr>
          <w:lang w:val="pt-BR"/>
        </w:rPr>
        <w:t>Recuperar os dados do World Bank e carregá-los na base local do PingER LOD.</w:t>
      </w:r>
    </w:p>
    <w:p w:rsidR="005A5E36" w:rsidRDefault="005A5E36" w:rsidP="005C18ED">
      <w:r w:rsidRPr="005C18ED">
        <w:t xml:space="preserve">Em teoria, essa abordagem </w:t>
      </w:r>
      <w:r w:rsidR="005C18ED">
        <w:t>possibilitaria resolver a query desejada com uma única consulta SPARQL bem rápida</w:t>
      </w:r>
      <w:r w:rsidRPr="005C18ED">
        <w:t>, já que os dados das duas bases diferentes es</w:t>
      </w:r>
      <w:r w:rsidR="005C18ED">
        <w:t>tariam</w:t>
      </w:r>
      <w:r w:rsidRPr="005C18ED">
        <w:t xml:space="preserve"> no mesmo local, como foi no caso das universidades da seção anterior. Entretanto, isso é ruim porque vai precisar adiciona</w:t>
      </w:r>
      <w:r w:rsidR="007524D0">
        <w:t>r</w:t>
      </w:r>
      <w:r w:rsidRPr="005C18ED">
        <w:t xml:space="preserve"> à base do PingER LOD dados de natureza bem diferentes da proposta (desempenho de rede) e, além disso, quebra a ideia do LOD de ter vários bancos separados distribuídos mas que enxergados como um só.</w:t>
      </w:r>
    </w:p>
    <w:p w:rsidR="005C18ED" w:rsidRPr="005C18ED" w:rsidRDefault="005A5E36" w:rsidP="005C18ED">
      <w:pPr>
        <w:pStyle w:val="MyListaLetras"/>
        <w:spacing w:before="120" w:after="120"/>
        <w:rPr>
          <w:lang w:val="pt-BR"/>
        </w:rPr>
      </w:pPr>
      <w:r w:rsidRPr="005C18ED">
        <w:rPr>
          <w:lang w:val="pt-BR"/>
        </w:rPr>
        <w:t>Executar uma consulta SPARQL Federada.</w:t>
      </w:r>
    </w:p>
    <w:p w:rsidR="005A5E36" w:rsidRDefault="007117EC" w:rsidP="005C18ED">
      <w:r w:rsidRPr="005C18ED">
        <w:t>Essa seria a melhor das opções porque é a maneira certa, padrão e recomendada de fazer</w:t>
      </w:r>
      <w:r w:rsidR="005C18ED">
        <w:t xml:space="preserve"> </w:t>
      </w:r>
      <w:r w:rsidR="005C18ED" w:rsidRPr="005C18ED">
        <w:rPr>
          <w:i/>
        </w:rPr>
        <w:t>mashup</w:t>
      </w:r>
      <w:r w:rsidR="005C18ED">
        <w:rPr>
          <w:i/>
        </w:rPr>
        <w:t>s</w:t>
      </w:r>
      <w:r w:rsidRPr="005C18ED">
        <w:t xml:space="preserve"> e realmente resolveria o problema em apenas 1 única consulta, acessando os 2 banco de dados RDF diferentes. </w:t>
      </w:r>
      <w:r>
        <w:t>Entretanto, vimos em 2.4.4</w:t>
      </w:r>
      <w:r w:rsidR="005C18ED">
        <w:t>,</w:t>
      </w:r>
      <w:r>
        <w:t xml:space="preserve"> que consultas SPARQL Federadas ainda possuem muitas limitações. A consulta criada para tentar responder a essa </w:t>
      </w:r>
      <w:r>
        <w:lastRenderedPageBreak/>
        <w:t xml:space="preserve">query demorou mais de </w:t>
      </w:r>
      <w:r w:rsidR="005B6D79">
        <w:t>1</w:t>
      </w:r>
      <w:r>
        <w:t xml:space="preserve"> hora </w:t>
      </w:r>
      <w:r w:rsidR="005B6D79">
        <w:t xml:space="preserve">até que foi cancelada </w:t>
      </w:r>
      <w:r>
        <w:t>porque mostrou ser ineficiente demais. Ela pode ser vista no Apêndice E.</w:t>
      </w:r>
    </w:p>
    <w:p w:rsidR="005C18ED" w:rsidRPr="005C18ED" w:rsidRDefault="005C18ED" w:rsidP="005C18ED">
      <w:pPr>
        <w:pStyle w:val="MyListaLetras"/>
        <w:spacing w:before="120" w:after="120"/>
        <w:rPr>
          <w:lang w:val="pt-BR"/>
        </w:rPr>
      </w:pPr>
      <w:r w:rsidRPr="005C18ED">
        <w:rPr>
          <w:lang w:val="pt-BR"/>
        </w:rPr>
        <w:t>Executar</w:t>
      </w:r>
      <w:r w:rsidR="007117EC" w:rsidRPr="005C18ED">
        <w:rPr>
          <w:lang w:val="pt-BR"/>
        </w:rPr>
        <w:t xml:space="preserve"> </w:t>
      </w:r>
      <w:r w:rsidR="004449B9">
        <w:rPr>
          <w:lang w:val="pt-BR"/>
        </w:rPr>
        <w:t>duas</w:t>
      </w:r>
      <w:r w:rsidR="007117EC" w:rsidRPr="005C18ED">
        <w:rPr>
          <w:lang w:val="pt-BR"/>
        </w:rPr>
        <w:t xml:space="preserve"> consultas separadas</w:t>
      </w:r>
      <w:r>
        <w:rPr>
          <w:lang w:val="pt-BR"/>
        </w:rPr>
        <w:t xml:space="preserve"> em cada um dos Endpoints.</w:t>
      </w:r>
      <w:r w:rsidRPr="005C18ED">
        <w:rPr>
          <w:lang w:val="pt-BR"/>
        </w:rPr>
        <w:t xml:space="preserve"> </w:t>
      </w:r>
    </w:p>
    <w:p w:rsidR="005C18ED" w:rsidRDefault="00825BDC" w:rsidP="005C18ED">
      <w:r>
        <w:t xml:space="preserve">Um programa Java envia </w:t>
      </w:r>
      <w:r w:rsidR="004449B9">
        <w:t>duas</w:t>
      </w:r>
      <w:r>
        <w:t xml:space="preserve"> consultas SPARQL, uma para cada Endpoint (PingER LOD e World Bank), recebe os resultados, mescla eles </w:t>
      </w:r>
      <w:r w:rsidR="007524D0">
        <w:t>(fazendo uma espécie de “</w:t>
      </w:r>
      <w:r w:rsidR="007524D0" w:rsidRPr="007524D0">
        <w:rPr>
          <w:i/>
        </w:rPr>
        <w:t>join</w:t>
      </w:r>
      <w:r w:rsidR="007524D0">
        <w:t xml:space="preserve">” controlado programaticamente) </w:t>
      </w:r>
      <w:r>
        <w:t xml:space="preserve">e gera um JSON o qual é </w:t>
      </w:r>
      <w:r w:rsidR="00D821A7">
        <w:t>usado</w:t>
      </w:r>
      <w:r>
        <w:t xml:space="preserve"> para construir o mapa utilizando a API do Google Ma</w:t>
      </w:r>
      <w:r w:rsidR="00714A51">
        <w:t>ps, semelhante à seção anterior, porém incluindo a informação temporal na visualização.</w:t>
      </w:r>
      <w:r>
        <w:t xml:space="preserve"> </w:t>
      </w:r>
      <w:r w:rsidR="005C18ED" w:rsidRPr="005C18ED">
        <w:t>Essa foi a solução escolhida porque não incluía mais dados de natureza muito diferente</w:t>
      </w:r>
      <w:r>
        <w:t>s</w:t>
      </w:r>
      <w:r w:rsidR="005C18ED" w:rsidRPr="005C18ED">
        <w:t xml:space="preserve"> no PingER LOD e não demorava muito para </w:t>
      </w:r>
      <w:r w:rsidR="00D821A7">
        <w:t>retornar</w:t>
      </w:r>
      <w:r w:rsidR="005C18ED" w:rsidRPr="005C18ED">
        <w:t xml:space="preserve"> os resultados</w:t>
      </w:r>
      <w:r w:rsidR="00D821A7">
        <w:t xml:space="preserve"> desejados.</w:t>
      </w:r>
    </w:p>
    <w:p w:rsidR="007117EC" w:rsidRPr="004449B9" w:rsidRDefault="005C18ED" w:rsidP="00B356A8">
      <w:r w:rsidRPr="004449B9">
        <w:t xml:space="preserve">As </w:t>
      </w:r>
      <w:r w:rsidR="004449B9">
        <w:t xml:space="preserve">duas </w:t>
      </w:r>
      <w:r w:rsidRPr="004449B9">
        <w:t>consultas SPARQL para resolver essa query pode</w:t>
      </w:r>
      <w:r w:rsidR="00825BDC" w:rsidRPr="004449B9">
        <w:t>m</w:t>
      </w:r>
      <w:r w:rsidRPr="004449B9">
        <w:t xml:space="preserve"> ser encontrada</w:t>
      </w:r>
      <w:r w:rsidR="00825BDC" w:rsidRPr="004449B9">
        <w:t>s</w:t>
      </w:r>
      <w:r w:rsidRPr="004449B9">
        <w:t xml:space="preserve"> no</w:t>
      </w:r>
      <w:r w:rsidR="00825BDC" w:rsidRPr="004449B9">
        <w:t>s</w:t>
      </w:r>
      <w:r w:rsidRPr="004449B9">
        <w:t xml:space="preserve"> Apêndice</w:t>
      </w:r>
      <w:r w:rsidR="00825BDC" w:rsidRPr="004449B9">
        <w:t>s</w:t>
      </w:r>
      <w:r w:rsidRPr="004449B9">
        <w:t xml:space="preserve"> F</w:t>
      </w:r>
      <w:r w:rsidR="00825BDC" w:rsidRPr="004449B9">
        <w:t xml:space="preserve"> e G</w:t>
      </w:r>
      <w:r w:rsidRPr="004449B9">
        <w:t xml:space="preserve">. </w:t>
      </w:r>
      <w:ins w:id="794" w:author="Revisor" w:date="2013-12-04T18:20:00Z">
        <w:r w:rsidR="00306694">
          <w:t xml:space="preserve">O resultado encontra-se representado na Figura </w:t>
        </w:r>
      </w:ins>
      <w:ins w:id="795" w:author="Revisor" w:date="2013-12-04T18:21:00Z">
        <w:r w:rsidR="00306694">
          <w:t>23</w:t>
        </w:r>
      </w:ins>
      <w:ins w:id="796" w:author="Revisor" w:date="2013-12-04T18:20:00Z">
        <w:r w:rsidR="00306694">
          <w:t>.</w:t>
        </w:r>
      </w:ins>
      <w:del w:id="797" w:author="Revisor" w:date="2013-12-04T18:21:00Z">
        <w:r w:rsidRPr="004449B9" w:rsidDel="00306694">
          <w:delText>Este é o resultado:</w:delText>
        </w:r>
      </w:del>
    </w:p>
    <w:p w:rsidR="007524D0" w:rsidRDefault="007524D0" w:rsidP="007524D0">
      <w:pPr>
        <w:keepNext/>
        <w:ind w:firstLine="0"/>
      </w:pPr>
      <w:r>
        <w:rPr>
          <w:noProof/>
          <w:lang w:val="en-US" w:eastAsia="en-US"/>
        </w:rPr>
        <w:drawing>
          <wp:inline distT="0" distB="0" distL="0" distR="0" wp14:anchorId="01F0B8D0" wp14:editId="0AEEB997">
            <wp:extent cx="5760085" cy="4620260"/>
            <wp:effectExtent l="0" t="0" r="0" b="889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p.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4620260"/>
                    </a:xfrm>
                    <a:prstGeom prst="rect">
                      <a:avLst/>
                    </a:prstGeom>
                  </pic:spPr>
                </pic:pic>
              </a:graphicData>
            </a:graphic>
          </wp:inline>
        </w:drawing>
      </w:r>
    </w:p>
    <w:p w:rsidR="005A5E36" w:rsidRDefault="007524D0" w:rsidP="007524D0">
      <w:pPr>
        <w:pStyle w:val="LegendaFigura"/>
        <w:spacing w:after="360"/>
      </w:pPr>
      <w:bookmarkStart w:id="798" w:name="_Toc373848930"/>
      <w:r>
        <w:t xml:space="preserve">Figura </w:t>
      </w:r>
      <w:fldSimple w:instr=" SEQ Figura \* ARABIC ">
        <w:r w:rsidR="0088310F">
          <w:rPr>
            <w:noProof/>
          </w:rPr>
          <w:t>23</w:t>
        </w:r>
      </w:fldSimple>
      <w:r w:rsidR="00AE0307">
        <w:t xml:space="preserve"> – </w:t>
      </w:r>
      <w:ins w:id="799" w:author="Revisor" w:date="2013-12-04T18:21:00Z">
        <w:r w:rsidR="00306694">
          <w:t xml:space="preserve">Percentual do </w:t>
        </w:r>
      </w:ins>
      <w:del w:id="800" w:author="Revisor" w:date="2013-12-04T18:21:00Z">
        <w:r w:rsidDel="00306694">
          <w:delText>%</w:delText>
        </w:r>
      </w:del>
      <w:r>
        <w:t>PIB em Tecnologia x Medida de desempenho de rede</w:t>
      </w:r>
      <w:bookmarkEnd w:id="798"/>
    </w:p>
    <w:p w:rsidR="0079782A" w:rsidRDefault="0079782A" w:rsidP="00B356A8">
      <w:r>
        <w:t>O tamanho do círculo significa o quanto é investido (quanto maior o círculo, mais o país investe) e a cor mede o valor da métrica de rede (quanto mais branco, maior o valor).</w:t>
      </w:r>
      <w:r w:rsidR="007524D0">
        <w:t xml:space="preserve"> A </w:t>
      </w:r>
      <w:r w:rsidR="007524D0">
        <w:lastRenderedPageBreak/>
        <w:t>relação entre % PIB e a métrica de rede pode ser visualmente acompanhada ao longo dos anos</w:t>
      </w:r>
      <w:r w:rsidR="00714A51">
        <w:t xml:space="preserve"> (navegando pelo gráfico através dos botões </w:t>
      </w:r>
      <w:r w:rsidR="00714A51" w:rsidRPr="00714A51">
        <w:rPr>
          <w:rStyle w:val="Codigo"/>
        </w:rPr>
        <w:t>Prev</w:t>
      </w:r>
      <w:r w:rsidR="00714A51">
        <w:t xml:space="preserve"> e </w:t>
      </w:r>
      <w:r w:rsidR="00714A51" w:rsidRPr="00714A51">
        <w:rPr>
          <w:rStyle w:val="Codigo"/>
        </w:rPr>
        <w:t>Next</w:t>
      </w:r>
      <w:r w:rsidR="00714A51">
        <w:t>)</w:t>
      </w:r>
      <w:r w:rsidR="007524D0">
        <w:t>, desde quando o PingER começou registrar seus dados (1998) até o ano anterior ao corrente.</w:t>
      </w:r>
    </w:p>
    <w:p w:rsidR="00681332" w:rsidRPr="00444E65" w:rsidRDefault="00681332" w:rsidP="00B356A8">
      <w:r>
        <w:t>Pelo gráfico, observamos que a maioria dos círculos mais claros são os maiores (maior diâmetro). Ou seja, como era de se esperar, em sua maioria, países que investem mais em tecnologia possuem melhor qualidade de rede.</w:t>
      </w:r>
    </w:p>
    <w:p w:rsidR="00B356A8" w:rsidRDefault="00B356A8" w:rsidP="00F20FC3">
      <w:pPr>
        <w:pStyle w:val="Secao"/>
        <w:numPr>
          <w:ilvl w:val="2"/>
          <w:numId w:val="4"/>
        </w:numPr>
        <w:spacing w:before="360" w:after="360"/>
      </w:pPr>
      <w:bookmarkStart w:id="801" w:name="_Toc373787551"/>
      <w:r>
        <w:t>Dados do PingER LOD como entrada para o Cube</w:t>
      </w:r>
      <w:r w:rsidR="00545118">
        <w:t>V</w:t>
      </w:r>
      <w:r>
        <w:t>iz</w:t>
      </w:r>
      <w:bookmarkEnd w:id="801"/>
    </w:p>
    <w:p w:rsidR="007628F1" w:rsidRDefault="00B356A8" w:rsidP="00B356A8">
      <w:r>
        <w:t xml:space="preserve">Para exemplificar mais aplicações dos dados do PingER LOD, </w:t>
      </w:r>
      <w:r w:rsidRPr="009229F4">
        <w:t>Ferman</w:t>
      </w:r>
      <w:r w:rsidR="007628F1" w:rsidRPr="009229F4">
        <w:t xml:space="preserve"> (2013)</w:t>
      </w:r>
      <w:r w:rsidRPr="009229F4">
        <w:t xml:space="preserve"> </w:t>
      </w:r>
      <w:r w:rsidRPr="00950A61">
        <w:t xml:space="preserve">utilizou os dados triplificados </w:t>
      </w:r>
      <w:r>
        <w:t xml:space="preserve">pelo projeto </w:t>
      </w:r>
      <w:r w:rsidRPr="00950A61">
        <w:t>como entrada da aplicação de visualização d</w:t>
      </w:r>
      <w:r>
        <w:t>e dados em RDF utilizada</w:t>
      </w:r>
      <w:r w:rsidRPr="00950A61">
        <w:t xml:space="preserve"> em seu trabalho de conclusão do curso. </w:t>
      </w:r>
      <w:r>
        <w:t xml:space="preserve">A aplicação opera sobre o projeto OntoWiki </w:t>
      </w:r>
      <w:r w:rsidR="00496B41">
        <w:t xml:space="preserve">(TRAMP </w:t>
      </w:r>
      <w:r w:rsidR="00496B41" w:rsidRPr="00496B41">
        <w:rPr>
          <w:i/>
        </w:rPr>
        <w:t>et al</w:t>
      </w:r>
      <w:r w:rsidR="008C0254">
        <w:rPr>
          <w:i/>
        </w:rPr>
        <w:t>.</w:t>
      </w:r>
      <w:r w:rsidR="00AE0307">
        <w:rPr>
          <w:i/>
        </w:rPr>
        <w:t>,</w:t>
      </w:r>
      <w:r w:rsidR="00AE0307">
        <w:t xml:space="preserve"> 2010; </w:t>
      </w:r>
      <w:r w:rsidR="00496B41">
        <w:t xml:space="preserve">AUER </w:t>
      </w:r>
      <w:r w:rsidR="00496B41" w:rsidRPr="00496B41">
        <w:rPr>
          <w:i/>
        </w:rPr>
        <w:t>et al</w:t>
      </w:r>
      <w:r w:rsidR="008C0254">
        <w:rPr>
          <w:i/>
        </w:rPr>
        <w:t>.</w:t>
      </w:r>
      <w:r w:rsidR="00AE0307">
        <w:t xml:space="preserve">, </w:t>
      </w:r>
      <w:r w:rsidR="00496B41">
        <w:t>2012</w:t>
      </w:r>
      <w:r w:rsidR="00BE650D">
        <w:t>b</w:t>
      </w:r>
      <w:r w:rsidR="00496B41">
        <w:t>)</w:t>
      </w:r>
      <w:r w:rsidRPr="00950A61">
        <w:rPr>
          <w:color w:val="FF0000"/>
        </w:rPr>
        <w:t xml:space="preserve"> </w:t>
      </w:r>
      <w:r>
        <w:t>junto com a extensão Cube</w:t>
      </w:r>
      <w:r w:rsidR="007F6AAF">
        <w:t>V</w:t>
      </w:r>
      <w:r>
        <w:t xml:space="preserve">iz que </w:t>
      </w:r>
      <w:r w:rsidR="0099315E">
        <w:t>facilita</w:t>
      </w:r>
      <w:r w:rsidR="007628F1">
        <w:t>, através de variados tipos de gráficos,</w:t>
      </w:r>
      <w:r>
        <w:t xml:space="preserve"> </w:t>
      </w:r>
      <w:r w:rsidR="004D52D0">
        <w:t xml:space="preserve">a </w:t>
      </w:r>
      <w:r>
        <w:t>visualiza</w:t>
      </w:r>
      <w:r w:rsidR="004D52D0">
        <w:t xml:space="preserve">ção de </w:t>
      </w:r>
      <w:r>
        <w:t>dados</w:t>
      </w:r>
      <w:r w:rsidR="004D52D0">
        <w:t xml:space="preserve"> estatísticos em RDF</w:t>
      </w:r>
      <w:r w:rsidR="00272A77">
        <w:t xml:space="preserve">, que </w:t>
      </w:r>
      <w:r>
        <w:t xml:space="preserve">cruzam 2 parâmetros (por exemplo, região geográfica e tempo) e quantificam uma métrica (por exemplo, </w:t>
      </w:r>
      <w:r w:rsidRPr="00134753">
        <w:rPr>
          <w:i/>
        </w:rPr>
        <w:t>throughput</w:t>
      </w:r>
      <w:r>
        <w:t xml:space="preserve"> da rede). A aplicação desenvolvida </w:t>
      </w:r>
      <w:r w:rsidR="007628F1">
        <w:t xml:space="preserve">por Ferman (2013) </w:t>
      </w:r>
      <w:r w:rsidR="003E257F">
        <w:t>acrescenta</w:t>
      </w:r>
      <w:r>
        <w:t xml:space="preserve"> novas funcionalidades ao Cube</w:t>
      </w:r>
      <w:r w:rsidR="007F6AAF">
        <w:t>V</w:t>
      </w:r>
      <w:r>
        <w:t xml:space="preserve">iz possibilitando mostrar múltiplos parâmetros e múltiplas métricas simultaneamente, além de </w:t>
      </w:r>
      <w:r w:rsidR="0099315E">
        <w:t>favorecer</w:t>
      </w:r>
      <w:r>
        <w:t xml:space="preserve"> a agregação pela hierarquia natural dos dados (exemplo, agregar todas as medidas de todas as cidades de um determinado país).</w:t>
      </w:r>
    </w:p>
    <w:p w:rsidR="00681332" w:rsidRDefault="007628F1" w:rsidP="00B356A8">
      <w:r w:rsidRPr="000F1CC0">
        <w:t>Para um exemplo aplicado aos dados do PingER LOD, selecionamos o seguinte cenário: Pings do nó monitor no SLAC para todas as cidades monitoradas no Brasil (i.e., cidades brasileiras para as quais tem-se nós monitorados), agregando por ano, para os anos 2010, 2011, 2012, quantificando a</w:t>
      </w:r>
      <w:r w:rsidR="00681332">
        <w:t>s</w:t>
      </w:r>
      <w:r w:rsidRPr="000F1CC0">
        <w:t xml:space="preserve"> métrica de rede</w:t>
      </w:r>
      <w:r w:rsidR="00681332">
        <w:t xml:space="preserve"> </w:t>
      </w:r>
      <w:r w:rsidR="00681332" w:rsidRPr="00681332">
        <w:rPr>
          <w:b/>
        </w:rPr>
        <w:t>perda de pacote</w:t>
      </w:r>
      <w:r w:rsidR="00681332">
        <w:rPr>
          <w:b/>
        </w:rPr>
        <w:t>s</w:t>
      </w:r>
      <w:r w:rsidR="00681332">
        <w:t xml:space="preserve"> e </w:t>
      </w:r>
      <w:r w:rsidR="00681332" w:rsidRPr="007F6AAF">
        <w:rPr>
          <w:b/>
          <w:i/>
        </w:rPr>
        <w:t>throughput</w:t>
      </w:r>
      <w:r w:rsidRPr="000F1CC0">
        <w:t xml:space="preserve"> . </w:t>
      </w:r>
    </w:p>
    <w:p w:rsidR="00034486" w:rsidRDefault="00034486" w:rsidP="00034486">
      <w:pPr>
        <w:keepNext/>
        <w:ind w:firstLine="0"/>
      </w:pPr>
      <w:r>
        <w:rPr>
          <w:b/>
          <w:noProof/>
          <w:color w:val="FF0000"/>
          <w:lang w:val="en-US" w:eastAsia="en-US"/>
        </w:rPr>
        <w:lastRenderedPageBreak/>
        <w:drawing>
          <wp:inline distT="0" distB="0" distL="0" distR="0" wp14:anchorId="035287EA" wp14:editId="1034CD01">
            <wp:extent cx="5757125" cy="3593804"/>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png"/>
                    <pic:cNvPicPr/>
                  </pic:nvPicPr>
                  <pic:blipFill>
                    <a:blip r:embed="rId35">
                      <a:extLst>
                        <a:ext uri="{28A0092B-C50C-407E-A947-70E740481C1C}">
                          <a14:useLocalDpi xmlns:a14="http://schemas.microsoft.com/office/drawing/2010/main" val="0"/>
                        </a:ext>
                      </a:extLst>
                    </a:blip>
                    <a:stretch>
                      <a:fillRect/>
                    </a:stretch>
                  </pic:blipFill>
                  <pic:spPr>
                    <a:xfrm>
                      <a:off x="0" y="0"/>
                      <a:ext cx="5757689" cy="3594156"/>
                    </a:xfrm>
                    <a:prstGeom prst="rect">
                      <a:avLst/>
                    </a:prstGeom>
                  </pic:spPr>
                </pic:pic>
              </a:graphicData>
            </a:graphic>
          </wp:inline>
        </w:drawing>
      </w:r>
    </w:p>
    <w:p w:rsidR="00034486" w:rsidRDefault="00034486" w:rsidP="00034486">
      <w:pPr>
        <w:pStyle w:val="LegendaFigura"/>
        <w:spacing w:after="360"/>
        <w:rPr>
          <w:b/>
          <w:color w:val="FF0000"/>
        </w:rPr>
      </w:pPr>
      <w:bookmarkStart w:id="802" w:name="_Toc373848931"/>
      <w:r>
        <w:t xml:space="preserve">Figura </w:t>
      </w:r>
      <w:fldSimple w:instr=" SEQ Figura \* ARABIC ">
        <w:r w:rsidR="0088310F">
          <w:rPr>
            <w:noProof/>
          </w:rPr>
          <w:t>24</w:t>
        </w:r>
      </w:fldSimple>
      <w:r>
        <w:t xml:space="preserve"> – Gráfico em barras </w:t>
      </w:r>
      <w:r w:rsidR="00681332">
        <w:t>de perda de pacote</w:t>
      </w:r>
      <w:r w:rsidR="0046518D">
        <w:t>s</w:t>
      </w:r>
      <w:r w:rsidR="00681332">
        <w:t xml:space="preserve"> </w:t>
      </w:r>
      <w:r>
        <w:t>gerado pela extensão do Cube</w:t>
      </w:r>
      <w:r w:rsidR="00545118">
        <w:t>V</w:t>
      </w:r>
      <w:r>
        <w:t>iz, desenvolvido por Ferman (2013).</w:t>
      </w:r>
      <w:bookmarkEnd w:id="802"/>
      <w:r>
        <w:t xml:space="preserve"> </w:t>
      </w:r>
    </w:p>
    <w:p w:rsidR="00681332" w:rsidRPr="000F1CC0" w:rsidRDefault="00681332" w:rsidP="00681332">
      <w:r>
        <w:t>A Figura 2</w:t>
      </w:r>
      <w:r w:rsidR="00D210CE">
        <w:t>4</w:t>
      </w:r>
      <w:r>
        <w:t xml:space="preserve"> mostra a combinação dos parâmetros para a métrica perda de pacotes. Pelo gráfico, observa-se, por exemplo, que em 2011, Manaus teve perdas de pacotes consideravelmente elevadas.</w:t>
      </w:r>
    </w:p>
    <w:p w:rsidR="00681332" w:rsidRDefault="00681332" w:rsidP="00034486">
      <w:pPr>
        <w:keepNext/>
        <w:ind w:firstLine="0"/>
      </w:pPr>
    </w:p>
    <w:p w:rsidR="00034486" w:rsidRDefault="00034486" w:rsidP="00034486">
      <w:pPr>
        <w:keepNext/>
        <w:ind w:firstLine="0"/>
      </w:pPr>
      <w:commentRangeStart w:id="803"/>
      <w:r>
        <w:rPr>
          <w:noProof/>
          <w:lang w:val="en-US" w:eastAsia="en-US"/>
        </w:rPr>
        <w:drawing>
          <wp:inline distT="0" distB="0" distL="0" distR="0" wp14:anchorId="54A96201" wp14:editId="0121A49A">
            <wp:extent cx="5759667" cy="427228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png"/>
                    <pic:cNvPicPr/>
                  </pic:nvPicPr>
                  <pic:blipFill>
                    <a:blip r:embed="rId36">
                      <a:extLst>
                        <a:ext uri="{28A0092B-C50C-407E-A947-70E740481C1C}">
                          <a14:useLocalDpi xmlns:a14="http://schemas.microsoft.com/office/drawing/2010/main" val="0"/>
                        </a:ext>
                      </a:extLst>
                    </a:blip>
                    <a:stretch>
                      <a:fillRect/>
                    </a:stretch>
                  </pic:blipFill>
                  <pic:spPr>
                    <a:xfrm>
                      <a:off x="0" y="0"/>
                      <a:ext cx="5759667" cy="4272280"/>
                    </a:xfrm>
                    <a:prstGeom prst="rect">
                      <a:avLst/>
                    </a:prstGeom>
                  </pic:spPr>
                </pic:pic>
              </a:graphicData>
            </a:graphic>
          </wp:inline>
        </w:drawing>
      </w:r>
      <w:commentRangeEnd w:id="803"/>
      <w:r w:rsidR="00306694">
        <w:rPr>
          <w:rStyle w:val="CommentReference"/>
        </w:rPr>
        <w:commentReference w:id="803"/>
      </w:r>
    </w:p>
    <w:p w:rsidR="00034486" w:rsidRDefault="00034486" w:rsidP="00034486">
      <w:pPr>
        <w:pStyle w:val="LegendaFigura"/>
        <w:spacing w:after="360"/>
      </w:pPr>
      <w:bookmarkStart w:id="804" w:name="_Toc373848932"/>
      <w:r>
        <w:t xml:space="preserve">Figura </w:t>
      </w:r>
      <w:fldSimple w:instr=" SEQ Figura \* ARABIC ">
        <w:r w:rsidR="0088310F">
          <w:rPr>
            <w:noProof/>
          </w:rPr>
          <w:t>25</w:t>
        </w:r>
      </w:fldSimple>
      <w:r>
        <w:t xml:space="preserve"> - Gráfico radial </w:t>
      </w:r>
      <w:r w:rsidR="0046518D">
        <w:t xml:space="preserve">de </w:t>
      </w:r>
      <w:r w:rsidR="0046518D" w:rsidRPr="0046518D">
        <w:rPr>
          <w:i/>
        </w:rPr>
        <w:t xml:space="preserve">throughput </w:t>
      </w:r>
      <w:r>
        <w:t>gerado pela extensão do Cube</w:t>
      </w:r>
      <w:r w:rsidR="00545118">
        <w:t>V</w:t>
      </w:r>
      <w:r>
        <w:t>iz, desenvolvido por Ferman (2013).</w:t>
      </w:r>
      <w:bookmarkEnd w:id="804"/>
    </w:p>
    <w:p w:rsidR="00681332" w:rsidRDefault="00681332" w:rsidP="007628F1">
      <w:r>
        <w:t>A Figura 2</w:t>
      </w:r>
      <w:r w:rsidR="00D210CE">
        <w:t>5</w:t>
      </w:r>
      <w:r>
        <w:t xml:space="preserve"> mostra a combinação dos parâmetros para a métrica </w:t>
      </w:r>
      <w:r w:rsidRPr="00681332">
        <w:rPr>
          <w:i/>
        </w:rPr>
        <w:t>throughput</w:t>
      </w:r>
      <w:r>
        <w:t xml:space="preserve">. Pelo gráfico, observa-se, que a cidade de São Paulo apresentou o melhor </w:t>
      </w:r>
      <w:r w:rsidRPr="00681332">
        <w:rPr>
          <w:i/>
        </w:rPr>
        <w:t>throughput</w:t>
      </w:r>
      <w:r>
        <w:t xml:space="preserve"> em 2012 e Indaiatuba venceu em 2010.</w:t>
      </w:r>
    </w:p>
    <w:p w:rsidR="007628F1" w:rsidRPr="003E257F" w:rsidRDefault="007628F1" w:rsidP="007628F1">
      <w:r>
        <w:t xml:space="preserve">A grande vantagem de se utilizar esse tipo de ferramenta é que </w:t>
      </w:r>
      <w:r w:rsidR="00272A77">
        <w:t>não foi necessário codificar nenhuma consulta SPARQL</w:t>
      </w:r>
      <w:r w:rsidR="00AE0307">
        <w:t xml:space="preserve"> para gerar a visualização</w:t>
      </w:r>
      <w:r w:rsidR="00272A77">
        <w:t xml:space="preserve">. Entretanto, a ferramenta espera que os dados estejam necessariamente expressos </w:t>
      </w:r>
      <w:ins w:id="805" w:author="Revisor" w:date="2013-12-04T18:22:00Z">
        <w:r w:rsidR="00306694">
          <w:t xml:space="preserve">segundo o </w:t>
        </w:r>
      </w:ins>
      <w:del w:id="806" w:author="Revisor" w:date="2013-12-04T18:22:00Z">
        <w:r w:rsidR="00272A77" w:rsidDel="00306694">
          <w:delText xml:space="preserve">em </w:delText>
        </w:r>
      </w:del>
      <w:r w:rsidR="00272A77" w:rsidRPr="004D52D0">
        <w:rPr>
          <w:i/>
        </w:rPr>
        <w:t>Data Cube Vocabulary</w:t>
      </w:r>
      <w:r w:rsidR="00272A77">
        <w:rPr>
          <w:rStyle w:val="FootnoteReference"/>
          <w:i/>
        </w:rPr>
        <w:footnoteReference w:id="74"/>
      </w:r>
      <w:r w:rsidR="00272A77">
        <w:t>, que é um vocabulário recomendado para publicar dados modelados multi</w:t>
      </w:r>
      <w:r w:rsidR="007F6AAF">
        <w:t>dimen</w:t>
      </w:r>
      <w:r w:rsidR="00272A77">
        <w:t>sionalmente. Caso os dados não estejam expressos nesse vocabulário, é necessário transformá-los através de um processo</w:t>
      </w:r>
      <w:r w:rsidR="00034486">
        <w:t xml:space="preserve"> de ETC.</w:t>
      </w:r>
    </w:p>
    <w:p w:rsidR="00B356A8" w:rsidRPr="007628F1" w:rsidRDefault="00D94E76" w:rsidP="00E24F8F">
      <w:pPr>
        <w:pStyle w:val="Secao"/>
        <w:spacing w:before="360" w:after="360"/>
      </w:pPr>
      <w:bookmarkStart w:id="807" w:name="_Toc373787552"/>
      <w:r w:rsidRPr="007628F1">
        <w:t>Transições</w:t>
      </w:r>
      <w:r w:rsidR="00B356A8" w:rsidRPr="007628F1">
        <w:t xml:space="preserve"> entre as fases</w:t>
      </w:r>
      <w:bookmarkEnd w:id="807"/>
    </w:p>
    <w:p w:rsidR="00B356A8" w:rsidRDefault="00B356A8" w:rsidP="00B356A8">
      <w:r w:rsidRPr="0070142F">
        <w:t>Como vimos na introdução deste cap</w:t>
      </w:r>
      <w:r>
        <w:t xml:space="preserve">ítulo, mostramos </w:t>
      </w:r>
      <w:r w:rsidR="008A6A59">
        <w:t xml:space="preserve">apenas </w:t>
      </w:r>
      <w:r>
        <w:t xml:space="preserve">as conclusões de cada fase, isto é, como cada uma delas está atualmente no final do projeto. Entretanto, para chegar </w:t>
      </w:r>
      <w:r>
        <w:lastRenderedPageBreak/>
        <w:t>até o final, ocorreram muitas interações entre as fases e várias vezes foi necessário mudar a estratégia, rever a solução e implementá-la. É importante ressaltar, novamente, que, apesar de ser normal voltar uma ou mais etapas do Processo, se uma análise mais cautelosa de cada uma delas fosse realizada, muitas dessas interações seriam poupadas logo menos tempo seria gasto no Processo até chegar à fase das Aplicações. Tempo esse que poderia ser investido em novas aplicações ou outras otimizações ao invés de voltar para etapas anteriores. Nesta seção vamos mencionar superficialmente algumas das interações específicas que ocorreram no projeto PingER LOD.</w:t>
      </w:r>
    </w:p>
    <w:p w:rsidR="00B356A8" w:rsidRDefault="00B356A8" w:rsidP="00B356A8">
      <w:r>
        <w:t xml:space="preserve">Na etapa da Análise do Domínio, na seleção dos dados, foi considerado publicar em LOD os dados de medida com a dimensão temporal em seu menor grão (maior detalhe) disponível, isto é, em hora. Todavia, o </w:t>
      </w:r>
      <w:r w:rsidR="00A5717D">
        <w:t>líder</w:t>
      </w:r>
      <w:r>
        <w:t xml:space="preserve"> do </w:t>
      </w:r>
      <w:r w:rsidR="00A5717D">
        <w:t>PingER</w:t>
      </w:r>
      <w:r>
        <w:t xml:space="preserve"> alertou que seriam dados demais e por isso selecionamos (ingenuamente) publicar todos os dados diários (grão dia), desde 1998.</w:t>
      </w:r>
    </w:p>
    <w:p w:rsidR="00B356A8" w:rsidRDefault="00B356A8" w:rsidP="00B356A8">
      <w:r>
        <w:t>Já na etapa de triplificação dos dados, ao tentar carregar todos os dados diários, verificamos que</w:t>
      </w:r>
      <w:r w:rsidR="000A3DBE">
        <w:t xml:space="preserve"> o </w:t>
      </w:r>
      <w:r>
        <w:t xml:space="preserve">tempo </w:t>
      </w:r>
      <w:r w:rsidR="000A3DBE">
        <w:t>para</w:t>
      </w:r>
      <w:r>
        <w:t xml:space="preserve"> car</w:t>
      </w:r>
      <w:r w:rsidR="000A3DBE">
        <w:t>regar todas as triplas seria</w:t>
      </w:r>
      <w:r>
        <w:t xml:space="preserve"> impraticável. Então, voltamos novamente à etapa de seleção dos dados e tentamos triplificar apenas dados diários dos últimos 365 dias. O processo de ETC desses dados também ficou extremamente longo, impraticável. Finalmente, resolvemos selecionar apenas dados dos últimos 60 dias e então sim a quantidade de dados ficou palpável e o tempo de ETC ficou razoável. Além disso, ao longo dos meses com as tarefas sendo automaticamente executadas, teremos dados dos últimos 365 dias. E isso foi bom o suficiente para o </w:t>
      </w:r>
      <w:r w:rsidR="00895AD8">
        <w:t>líder</w:t>
      </w:r>
      <w:r w:rsidR="000A3DBE">
        <w:t xml:space="preserve"> do PingER</w:t>
      </w:r>
      <w:r>
        <w:t>.</w:t>
      </w:r>
    </w:p>
    <w:p w:rsidR="00B356A8" w:rsidRDefault="00B356A8" w:rsidP="00B356A8">
      <w:r>
        <w:t>Além dessas interações, até chegar naquele modelo da ontologia apresentado na seção 4.2, fizemos várias sugestões e alternativas. Tentamos utilizar a ontologia MOMENT respeitando a estrutura fundamental dela e fizemos todo o processo de ETC utilizando-a como esquema dos dados. Ao rodar as consultas (etapa das aplicações e consumo dos dados), verificamos que ela atrapalhava o desempenho e algumas das relações possuíam desvio de semântica. Tivemos que voltar a essa etapa frequentemente para ajustar ou remodelar completamente a ontologia para o projeto PingER LOD.</w:t>
      </w:r>
    </w:p>
    <w:p w:rsidR="00BF3479" w:rsidRDefault="00B356A8" w:rsidP="00837C0D">
      <w:r>
        <w:t>Outras interações ocorreram que nos fizeram transitar várias vezes entre as etapas do processo, mas elas não foram tão expressivas quanto às mencionadas.</w:t>
      </w:r>
    </w:p>
    <w:p w:rsidR="00BF3479" w:rsidRDefault="00BF3479">
      <w:pPr>
        <w:spacing w:after="200" w:line="276" w:lineRule="auto"/>
        <w:ind w:firstLine="0"/>
      </w:pPr>
      <w:r>
        <w:br w:type="page"/>
      </w:r>
    </w:p>
    <w:p w:rsidR="005D17D7" w:rsidRDefault="00A82E92" w:rsidP="00E24F8F">
      <w:pPr>
        <w:pStyle w:val="Capitulo"/>
        <w:spacing w:before="360" w:after="360"/>
      </w:pPr>
      <w:bookmarkStart w:id="808" w:name="_Toc373787553"/>
      <w:r w:rsidRPr="0041370F">
        <w:lastRenderedPageBreak/>
        <w:t>Conclusão</w:t>
      </w:r>
      <w:bookmarkEnd w:id="808"/>
    </w:p>
    <w:p w:rsidR="0041370F" w:rsidRDefault="005A2CFB" w:rsidP="00E24F8F">
      <w:pPr>
        <w:pStyle w:val="Secao"/>
        <w:spacing w:before="360" w:after="360"/>
      </w:pPr>
      <w:bookmarkStart w:id="809" w:name="_Toc373787554"/>
      <w:r>
        <w:t>Trabalhos futuros</w:t>
      </w:r>
      <w:bookmarkEnd w:id="809"/>
    </w:p>
    <w:p w:rsidR="00486985" w:rsidRDefault="00DD1008" w:rsidP="00486985">
      <w:r>
        <w:t>Os trabalhos futuros podem ser divididos em trabalhos para a web semântica em geral e trabalhos para o projeto PingER LOD.</w:t>
      </w:r>
    </w:p>
    <w:p w:rsidR="00DD1008" w:rsidRDefault="00DD1008" w:rsidP="00F20FC3">
      <w:pPr>
        <w:pStyle w:val="MyListaLetras"/>
        <w:numPr>
          <w:ilvl w:val="0"/>
          <w:numId w:val="18"/>
        </w:numPr>
        <w:spacing w:before="120" w:after="120"/>
      </w:pPr>
      <w:commentRangeStart w:id="810"/>
      <w:r>
        <w:t xml:space="preserve">Web </w:t>
      </w:r>
      <w:r w:rsidRPr="00E24F8F">
        <w:t>Semântica</w:t>
      </w:r>
    </w:p>
    <w:p w:rsidR="00DD1008" w:rsidRPr="008B7A9E" w:rsidRDefault="0076403B" w:rsidP="001B0A16">
      <w:pPr>
        <w:pStyle w:val="MyListaLetras"/>
        <w:numPr>
          <w:ilvl w:val="0"/>
          <w:numId w:val="0"/>
        </w:numPr>
        <w:spacing w:before="120" w:after="120"/>
        <w:ind w:left="1069"/>
        <w:rPr>
          <w:lang w:val="pt-BR"/>
        </w:rPr>
      </w:pPr>
      <w:r w:rsidRPr="008B7A9E">
        <w:rPr>
          <w:lang w:val="pt-BR"/>
        </w:rPr>
        <w:t>Apesar de já existirem pesquisas nestas áreas, os seguintes tópicos poderiam ser mais estudados:</w:t>
      </w:r>
    </w:p>
    <w:p w:rsidR="0076403B" w:rsidRDefault="0076403B" w:rsidP="0076403B">
      <w:pPr>
        <w:pStyle w:val="ListParagraph"/>
        <w:rPr>
          <w:lang w:val="pt-BR"/>
        </w:rPr>
      </w:pPr>
      <w:r w:rsidRPr="0076403B">
        <w:rPr>
          <w:lang w:val="pt-BR"/>
        </w:rPr>
        <w:t xml:space="preserve">Otimizações de queries SPARQL – Como os processadores de query </w:t>
      </w:r>
      <w:r>
        <w:rPr>
          <w:lang w:val="pt-BR"/>
        </w:rPr>
        <w:t xml:space="preserve">SPARQL </w:t>
      </w:r>
      <w:r w:rsidRPr="0076403B">
        <w:rPr>
          <w:lang w:val="pt-BR"/>
        </w:rPr>
        <w:t>funcionam?</w:t>
      </w:r>
      <w:r>
        <w:rPr>
          <w:lang w:val="pt-BR"/>
        </w:rPr>
        <w:t xml:space="preserve"> Durante a execução de algumas delas, foi observado que uma leve alteração na query (sendo seu resultado o mesmo) fazia o tempo de execução aumentar </w:t>
      </w:r>
      <w:r w:rsidR="009F4A64">
        <w:rPr>
          <w:lang w:val="pt-BR"/>
        </w:rPr>
        <w:t>significativamente</w:t>
      </w:r>
      <w:r>
        <w:rPr>
          <w:lang w:val="pt-BR"/>
        </w:rPr>
        <w:t>. Provavelmente isso depende do otimizador de consulta do SGBD RDF na qual a query foi executada. De qualquer maneira, é preciso investigar como as queries poderiam ficar mais rápidas.</w:t>
      </w:r>
    </w:p>
    <w:p w:rsidR="007C6FA7" w:rsidRDefault="007C6FA7" w:rsidP="0076403B">
      <w:pPr>
        <w:pStyle w:val="ListParagraph"/>
        <w:rPr>
          <w:lang w:val="pt-BR"/>
        </w:rPr>
      </w:pPr>
      <w:r>
        <w:rPr>
          <w:lang w:val="pt-BR"/>
        </w:rPr>
        <w:t>Otimizações de consultas federadas – Como vimos (2.4.4), as consultas SPARQL Federadas são promissoras e parecem ser muito importantes para o conceito de LOD. Entretanto, ainda é preciso muita pesquisa e desenvolvimento tecnológico para deixá-las realmente eficientes.</w:t>
      </w:r>
    </w:p>
    <w:p w:rsidR="0076403B" w:rsidRDefault="0076403B" w:rsidP="0076403B">
      <w:pPr>
        <w:pStyle w:val="ListParagraph"/>
        <w:rPr>
          <w:lang w:val="pt-BR"/>
        </w:rPr>
      </w:pPr>
      <w:r>
        <w:rPr>
          <w:lang w:val="pt-BR"/>
        </w:rPr>
        <w:t>Indexação das triplas na camada física – Existe muita diferença entre os SGBD</w:t>
      </w:r>
      <w:r w:rsidR="00A8321E">
        <w:rPr>
          <w:lang w:val="pt-BR"/>
        </w:rPr>
        <w:t>s</w:t>
      </w:r>
      <w:r>
        <w:rPr>
          <w:lang w:val="pt-BR"/>
        </w:rPr>
        <w:t xml:space="preserve"> RDF em relação a isso. Qual será a melhor abordagem? Qual será o melhor SGBD RDF</w:t>
      </w:r>
      <w:r w:rsidR="00A8321E">
        <w:rPr>
          <w:lang w:val="pt-BR"/>
        </w:rPr>
        <w:t xml:space="preserve"> para um determinado projeto</w:t>
      </w:r>
      <w:r>
        <w:rPr>
          <w:lang w:val="pt-BR"/>
        </w:rPr>
        <w:t>? É preciso pesquisar para ter resultados mais claros.</w:t>
      </w:r>
    </w:p>
    <w:p w:rsidR="0076403B" w:rsidRDefault="0076403B" w:rsidP="0076403B">
      <w:pPr>
        <w:pStyle w:val="ListParagraph"/>
        <w:rPr>
          <w:lang w:val="pt-BR"/>
        </w:rPr>
      </w:pPr>
      <w:r>
        <w:rPr>
          <w:lang w:val="pt-BR"/>
        </w:rPr>
        <w:t>Ontologia interferindo no desempenho – Foi verificado que modificações sutis na ontologia do domínio alteram significativamente o tempo de execução das queries. Mais investigações poderiam ser feitas nessa área.</w:t>
      </w:r>
    </w:p>
    <w:p w:rsidR="0076403B" w:rsidRDefault="0076403B" w:rsidP="0076403B">
      <w:pPr>
        <w:pStyle w:val="ListParagraph"/>
        <w:rPr>
          <w:lang w:val="pt-BR"/>
        </w:rPr>
      </w:pPr>
      <w:r>
        <w:rPr>
          <w:lang w:val="pt-BR"/>
        </w:rPr>
        <w:t xml:space="preserve">LOD e processamento de Big Data – Otimizações para </w:t>
      </w:r>
      <w:r w:rsidRPr="0076403B">
        <w:rPr>
          <w:i/>
          <w:lang w:val="pt-BR"/>
        </w:rPr>
        <w:t>datasets</w:t>
      </w:r>
      <w:r>
        <w:rPr>
          <w:lang w:val="pt-BR"/>
        </w:rPr>
        <w:t xml:space="preserve"> realmente gigantes se faz cada v</w:t>
      </w:r>
      <w:r w:rsidR="004073A8">
        <w:rPr>
          <w:lang w:val="pt-BR"/>
        </w:rPr>
        <w:t xml:space="preserve">ez mais necessário, visto que </w:t>
      </w:r>
      <w:r>
        <w:rPr>
          <w:lang w:val="pt-BR"/>
        </w:rPr>
        <w:t xml:space="preserve">banco de dados RDF com no mínimo 1 milhão de triplas é </w:t>
      </w:r>
      <w:r w:rsidR="009F4A64">
        <w:rPr>
          <w:lang w:val="pt-BR"/>
        </w:rPr>
        <w:t>consideravelmente</w:t>
      </w:r>
      <w:r>
        <w:rPr>
          <w:lang w:val="pt-BR"/>
        </w:rPr>
        <w:t xml:space="preserve"> comum. Sabe-se que já existem SGBDs RDF que processam até 1 trilhão de triplas (reveja seção 3.3).</w:t>
      </w:r>
    </w:p>
    <w:p w:rsidR="009F4A64" w:rsidRDefault="009F4A64" w:rsidP="000C2CA8">
      <w:pPr>
        <w:pStyle w:val="ListParagraph"/>
        <w:rPr>
          <w:lang w:val="pt-BR"/>
        </w:rPr>
      </w:pPr>
      <w:r w:rsidRPr="00E24F8F">
        <w:rPr>
          <w:lang w:val="pt-BR"/>
        </w:rPr>
        <w:t>Ferramentas web de visualização e modelagem de ontologias</w:t>
      </w:r>
      <w:r w:rsidR="0076403B" w:rsidRPr="00E24F8F">
        <w:rPr>
          <w:lang w:val="pt-BR"/>
        </w:rPr>
        <w:t xml:space="preserve"> </w:t>
      </w:r>
      <w:r w:rsidRPr="00E24F8F">
        <w:rPr>
          <w:lang w:val="pt-BR"/>
        </w:rPr>
        <w:t xml:space="preserve">– Uma das maneiras de popularizar a web semântica será construindo cada vez mais tecnologias que utilizem e facilitem seus conceitos. Uma ferramenta web de visualização interativa </w:t>
      </w:r>
      <w:r w:rsidRPr="00E24F8F">
        <w:rPr>
          <w:lang w:val="pt-BR"/>
        </w:rPr>
        <w:lastRenderedPageBreak/>
        <w:t>da ontologia seria extremame</w:t>
      </w:r>
      <w:r w:rsidR="000C2CA8">
        <w:rPr>
          <w:lang w:val="pt-BR"/>
        </w:rPr>
        <w:t xml:space="preserve">nte útil já que é a ontologia </w:t>
      </w:r>
      <w:r w:rsidRPr="00E24F8F">
        <w:rPr>
          <w:lang w:val="pt-BR"/>
        </w:rPr>
        <w:t>a base para entender o que os dados signif</w:t>
      </w:r>
      <w:r w:rsidR="00E24F8F" w:rsidRPr="00E24F8F">
        <w:rPr>
          <w:lang w:val="pt-BR"/>
        </w:rPr>
        <w:t>icam e como eles estão ligados.</w:t>
      </w:r>
    </w:p>
    <w:p w:rsidR="008B7A9E" w:rsidRPr="0032556F" w:rsidRDefault="008B7A9E" w:rsidP="00072348">
      <w:pPr>
        <w:pStyle w:val="ListParagraph"/>
        <w:rPr>
          <w:lang w:val="pt-BR"/>
        </w:rPr>
      </w:pPr>
      <w:r w:rsidRPr="0032556F">
        <w:rPr>
          <w:lang w:val="pt-BR"/>
        </w:rPr>
        <w:t>Pesquisar os aspectos sociológicos e psicológicos de popularização da tecnologia. Trazer um lado mais humano</w:t>
      </w:r>
      <w:r w:rsidR="00FD2F4D" w:rsidRPr="0032556F">
        <w:rPr>
          <w:lang w:val="pt-BR"/>
        </w:rPr>
        <w:t>, com uma linguagem mais simples e popular,</w:t>
      </w:r>
      <w:r w:rsidRPr="0032556F">
        <w:rPr>
          <w:lang w:val="pt-BR"/>
        </w:rPr>
        <w:t xml:space="preserve"> a essa grande quantidade de tecnologias aparentemente complexas e difíceis de serem entendidas a quem nunca teve contato ainda talvez seja importante para alavancar o crescimento e popularização da web semântica.</w:t>
      </w:r>
      <w:commentRangeEnd w:id="810"/>
      <w:r w:rsidR="00306694">
        <w:rPr>
          <w:rStyle w:val="CommentReference"/>
          <w:lang w:val="pt-BR"/>
        </w:rPr>
        <w:commentReference w:id="810"/>
      </w:r>
    </w:p>
    <w:p w:rsidR="009F4A64" w:rsidRPr="00E24F8F" w:rsidRDefault="009F4A64" w:rsidP="009F4A64">
      <w:pPr>
        <w:pStyle w:val="ListParagraph"/>
        <w:numPr>
          <w:ilvl w:val="0"/>
          <w:numId w:val="0"/>
        </w:numPr>
        <w:ind w:left="1020"/>
        <w:rPr>
          <w:rFonts w:eastAsiaTheme="majorEastAsia" w:cstheme="majorBidi"/>
          <w:b/>
          <w:bCs/>
          <w:caps/>
          <w:szCs w:val="28"/>
          <w:lang w:val="pt-BR"/>
        </w:rPr>
      </w:pPr>
    </w:p>
    <w:p w:rsidR="009F4A64" w:rsidRPr="0081221E" w:rsidRDefault="009F4A64" w:rsidP="00F20FC3">
      <w:pPr>
        <w:pStyle w:val="MyListaLetras"/>
        <w:numPr>
          <w:ilvl w:val="0"/>
          <w:numId w:val="18"/>
        </w:numPr>
        <w:spacing w:before="120" w:after="120"/>
      </w:pPr>
      <w:r w:rsidRPr="0081221E">
        <w:t>PingER LOD</w:t>
      </w:r>
    </w:p>
    <w:p w:rsidR="009F4A64" w:rsidRPr="0055704E" w:rsidRDefault="009F4A64" w:rsidP="00CB7237">
      <w:pPr>
        <w:pStyle w:val="ListParagraph"/>
        <w:rPr>
          <w:lang w:val="pt-BR"/>
        </w:rPr>
      </w:pPr>
      <w:r w:rsidRPr="0081221E">
        <w:rPr>
          <w:lang w:val="pt-BR"/>
        </w:rPr>
        <w:t xml:space="preserve">Muitas universidades monitoradas pelo PingER não estão sendo capturadas utilizando a abordagem mencionada na seção 4.3.2. </w:t>
      </w:r>
      <w:r w:rsidRPr="0055704E">
        <w:rPr>
          <w:lang w:val="pt-BR"/>
        </w:rPr>
        <w:t>Poderia investigar como aumentar a quantidade de universidades de modo a mostr</w:t>
      </w:r>
      <w:r w:rsidR="00CF6715">
        <w:rPr>
          <w:lang w:val="pt-BR"/>
        </w:rPr>
        <w:t>ar um gráfico mais rico (4.5.2)</w:t>
      </w:r>
      <w:r w:rsidRPr="0055704E">
        <w:rPr>
          <w:lang w:val="pt-BR"/>
        </w:rPr>
        <w:t>.</w:t>
      </w:r>
      <w:r w:rsidR="0055704E" w:rsidRPr="0055704E">
        <w:rPr>
          <w:lang w:val="pt-BR"/>
        </w:rPr>
        <w:t xml:space="preserve"> </w:t>
      </w:r>
      <w:r w:rsidR="0055704E">
        <w:rPr>
          <w:lang w:val="pt-BR"/>
        </w:rPr>
        <w:t xml:space="preserve">Talvez utilizar </w:t>
      </w:r>
      <w:r w:rsidR="00B40381">
        <w:rPr>
          <w:lang w:val="pt-BR"/>
        </w:rPr>
        <w:t>ferramentas especializadas em identificar links com a DBPedia (exemplo, DBPedia Spotlight</w:t>
      </w:r>
      <w:r w:rsidR="00B40381">
        <w:rPr>
          <w:rStyle w:val="FootnoteReference"/>
          <w:lang w:val="pt-BR"/>
        </w:rPr>
        <w:footnoteReference w:id="75"/>
      </w:r>
      <w:r w:rsidR="00B40381">
        <w:rPr>
          <w:lang w:val="pt-BR"/>
        </w:rPr>
        <w:t>) ou ainda utilizar diferentes b</w:t>
      </w:r>
      <w:r w:rsidR="0055704E">
        <w:rPr>
          <w:lang w:val="pt-BR"/>
        </w:rPr>
        <w:t>ase de dados RDF sobre universidades.</w:t>
      </w:r>
    </w:p>
    <w:p w:rsidR="00CB7237" w:rsidRPr="00CB7237" w:rsidRDefault="00CB7237" w:rsidP="00CB7237">
      <w:pPr>
        <w:pStyle w:val="ListParagraph"/>
        <w:rPr>
          <w:lang w:val="pt-BR"/>
        </w:rPr>
      </w:pPr>
      <w:r w:rsidRPr="00CB7237">
        <w:rPr>
          <w:lang w:val="pt-BR"/>
        </w:rPr>
        <w:t xml:space="preserve">O sistema de atualização </w:t>
      </w:r>
      <w:r>
        <w:rPr>
          <w:lang w:val="pt-BR"/>
        </w:rPr>
        <w:t xml:space="preserve">de dados </w:t>
      </w:r>
      <w:r w:rsidRPr="00CB7237">
        <w:rPr>
          <w:lang w:val="pt-BR"/>
        </w:rPr>
        <w:t>da base est</w:t>
      </w:r>
      <w:r>
        <w:rPr>
          <w:lang w:val="pt-BR"/>
        </w:rPr>
        <w:t>á ineficiente. Se, por exemplo, um nó de rede mudar de nome, o sistema armazenará 2 nomes: o antigo e o novo, sem distinção de semântica. É preciso consertar isso para deixar os dados mais consistentes.</w:t>
      </w:r>
    </w:p>
    <w:p w:rsidR="007C6FA7" w:rsidRDefault="009F4A64" w:rsidP="00CB7237">
      <w:pPr>
        <w:pStyle w:val="ListParagraph"/>
        <w:rPr>
          <w:lang w:val="pt-BR"/>
        </w:rPr>
      </w:pPr>
      <w:r w:rsidRPr="00444E65">
        <w:rPr>
          <w:lang w:val="pt-BR"/>
        </w:rPr>
        <w:t xml:space="preserve">A base de dados RDF gerada no projeto ainda não está no DataHub, nem no LOD Cloud e SPARQLES (seções 2.5.2 e 4.4). É preciso </w:t>
      </w:r>
      <w:r w:rsidR="00B40381">
        <w:rPr>
          <w:lang w:val="pt-BR"/>
        </w:rPr>
        <w:t>adicionar</w:t>
      </w:r>
      <w:r w:rsidRPr="00444E65">
        <w:rPr>
          <w:lang w:val="pt-BR"/>
        </w:rPr>
        <w:t xml:space="preserve"> para aumentar a possibilidade dos dados do PingER LOD serem descobertos e utilizados pela comunidade.</w:t>
      </w:r>
      <w:r w:rsidR="00444E65" w:rsidRPr="00444E65">
        <w:rPr>
          <w:lang w:val="pt-BR"/>
        </w:rPr>
        <w:t xml:space="preserve"> </w:t>
      </w:r>
      <w:r w:rsidRPr="00444E65">
        <w:rPr>
          <w:lang w:val="pt-BR"/>
        </w:rPr>
        <w:t xml:space="preserve">Publicar o </w:t>
      </w:r>
      <w:r w:rsidRPr="00444E65">
        <w:rPr>
          <w:i/>
          <w:lang w:val="pt-BR"/>
        </w:rPr>
        <w:t>Dump RDF</w:t>
      </w:r>
      <w:r w:rsidRPr="00444E65">
        <w:rPr>
          <w:lang w:val="pt-BR"/>
        </w:rPr>
        <w:t xml:space="preserve"> (</w:t>
      </w:r>
      <w:r w:rsidR="00CB7237" w:rsidRPr="00444E65">
        <w:rPr>
          <w:lang w:val="pt-BR"/>
        </w:rPr>
        <w:t>2.5.2</w:t>
      </w:r>
      <w:r w:rsidR="00444E65" w:rsidRPr="00444E65">
        <w:rPr>
          <w:lang w:val="pt-BR"/>
        </w:rPr>
        <w:t>) dos dados da base e</w:t>
      </w:r>
      <w:r w:rsidR="00444E65">
        <w:rPr>
          <w:lang w:val="pt-BR"/>
        </w:rPr>
        <w:t xml:space="preserve"> a</w:t>
      </w:r>
      <w:r w:rsidR="007C6FA7" w:rsidRPr="00444E65">
        <w:rPr>
          <w:lang w:val="pt-BR"/>
        </w:rPr>
        <w:t>dicionar descritores mais informativos do BD RDF, utilizando vocabulário VOID (</w:t>
      </w:r>
      <w:r w:rsidR="007C6FA7" w:rsidRPr="00444E65">
        <w:rPr>
          <w:lang w:val="pt-BR"/>
        </w:rPr>
        <w:fldChar w:fldCharType="begin"/>
      </w:r>
      <w:r w:rsidR="007C6FA7" w:rsidRPr="00444E65">
        <w:rPr>
          <w:lang w:val="pt-BR"/>
        </w:rPr>
        <w:instrText xml:space="preserve"> REF _Ref372674489 \r \h </w:instrText>
      </w:r>
      <w:r w:rsidR="007C6FA7" w:rsidRPr="00444E65">
        <w:rPr>
          <w:lang w:val="pt-BR"/>
        </w:rPr>
      </w:r>
      <w:r w:rsidR="007C6FA7" w:rsidRPr="00444E65">
        <w:rPr>
          <w:lang w:val="pt-BR"/>
        </w:rPr>
        <w:fldChar w:fldCharType="separate"/>
      </w:r>
      <w:r w:rsidR="0088310F">
        <w:rPr>
          <w:lang w:val="pt-BR"/>
        </w:rPr>
        <w:t>2.4.3.1</w:t>
      </w:r>
      <w:r w:rsidR="007C6FA7" w:rsidRPr="00444E65">
        <w:rPr>
          <w:lang w:val="pt-BR"/>
        </w:rPr>
        <w:fldChar w:fldCharType="end"/>
      </w:r>
      <w:r w:rsidR="007C6FA7" w:rsidRPr="00444E65">
        <w:rPr>
          <w:lang w:val="pt-BR"/>
        </w:rPr>
        <w:t>)</w:t>
      </w:r>
      <w:r w:rsidR="00444E65">
        <w:rPr>
          <w:lang w:val="pt-BR"/>
        </w:rPr>
        <w:t xml:space="preserve"> ajudará nisso.</w:t>
      </w:r>
    </w:p>
    <w:p w:rsidR="00B40381" w:rsidRDefault="00B40381" w:rsidP="00B40381">
      <w:pPr>
        <w:pStyle w:val="Secao"/>
        <w:spacing w:before="360" w:after="360"/>
      </w:pPr>
      <w:bookmarkStart w:id="811" w:name="_Toc373787555"/>
      <w:commentRangeStart w:id="812"/>
      <w:r>
        <w:t>Considerações finais</w:t>
      </w:r>
      <w:bookmarkEnd w:id="811"/>
      <w:commentRangeEnd w:id="812"/>
      <w:r w:rsidR="00306694">
        <w:rPr>
          <w:rStyle w:val="CommentReference"/>
          <w:rFonts w:eastAsiaTheme="minorEastAsia" w:cstheme="minorBidi"/>
          <w:bCs w:val="0"/>
        </w:rPr>
        <w:commentReference w:id="812"/>
      </w:r>
    </w:p>
    <w:p w:rsidR="00B40381" w:rsidRDefault="00B40381" w:rsidP="00B40381">
      <w:r>
        <w:t>Esse trabalho de conclusão de curso apresentou uma visão essencialmente prática de um Processo de Publicação de Linked Open Data e mostrou a aplicação dele num cenário de dados de medida de desempenho de rede, o projeto PingER, operado pelo SLAC Stanford Linear Accelerator Laboratory.</w:t>
      </w:r>
    </w:p>
    <w:p w:rsidR="00B40381" w:rsidRDefault="00B40381" w:rsidP="00B40381">
      <w:r>
        <w:lastRenderedPageBreak/>
        <w:t>No capítulo 2, foram reunidos os principais aspectos conceituais e tecnológicos da web semântica, utilizando uma abordagem prática objetivando publicar dados em padrões LOD. Como resultado, o material produzido naquele capítulo pode ser aproveitado para mostrar resumidamente os tópicos fundamentais envolvidos na área.</w:t>
      </w:r>
    </w:p>
    <w:p w:rsidR="00B40381" w:rsidRDefault="00B40381" w:rsidP="00B40381">
      <w:r>
        <w:t>No capítulo 3, foi introduzido o Processo de Publicação de Linked Open Data, o qual foi proposto após várias dificuldades enfrentadas durante o desenvolvimento do projeto. O Processo proposto</w:t>
      </w:r>
      <w:r w:rsidRPr="0008213E">
        <w:t xml:space="preserve"> </w:t>
      </w:r>
      <w:r>
        <w:t>orienta como desenvolver, desde a concepção, um projeto de publicação de LOD e, se for seguido, as dificuldades para publicar seriam aliviadas. Como contribuição à comunidade, esse Processo poderia ser publicado porque serviria de material de referência fácil e resumido, ideal para novatos na área a fim de publicar seus dados em LOD.</w:t>
      </w:r>
    </w:p>
    <w:p w:rsidR="00B40381" w:rsidRDefault="00B40381" w:rsidP="00B40381">
      <w:r>
        <w:t>No capítulo 4, mostramos a aplicação do Processo sobre os dados de medida de desempenho de rede, os dados do PingER. Toda a evolução do projeto PingER LOD foi apresentada, desde a fase inicial de concepção até o final, com as aplicações e consumo dos dados. As dificuldades enfrentadas e as vantagens proporcionadas ao PingER e à comunidade foram ressaltadas em cada etapa do Processo, de acordo com suas características específicas. Destacadamente, a tentativa de reuso da ontologia MOMENT gerou uma análise da ontologia que pode ser utilizada para sugerir melhorias. Além disso, a ontologia proposta pelo projeto pode ser reutilizada (estendida ou adaptada) para outros projetos de domínio de medidas de rede.</w:t>
      </w:r>
    </w:p>
    <w:p w:rsidR="00B40381" w:rsidRDefault="00B40381" w:rsidP="00B40381">
      <w:r>
        <w:t xml:space="preserve">Portanto, o desenvolvimento desse trabalho </w:t>
      </w:r>
      <w:ins w:id="813" w:author="Revisor" w:date="2013-12-04T18:27:00Z">
        <w:r w:rsidR="001C783D">
          <w:t>exigiu</w:t>
        </w:r>
      </w:ins>
      <w:ins w:id="814" w:author="Revisor" w:date="2013-12-04T18:25:00Z">
        <w:r w:rsidR="00306694">
          <w:t xml:space="preserve"> um</w:t>
        </w:r>
      </w:ins>
      <w:ins w:id="815" w:author="Revisor" w:date="2013-12-04T18:27:00Z">
        <w:r w:rsidR="001C783D">
          <w:t>a</w:t>
        </w:r>
      </w:ins>
      <w:ins w:id="816" w:author="Revisor" w:date="2013-12-04T18:25:00Z">
        <w:r w:rsidR="00306694">
          <w:t xml:space="preserve"> imers</w:t>
        </w:r>
      </w:ins>
      <w:ins w:id="817" w:author="Revisor" w:date="2013-12-04T18:26:00Z">
        <w:r w:rsidR="00306694">
          <w:t xml:space="preserve">ão nas diversas questões envolvidas em um projeto de publicação de dados em LOD, </w:t>
        </w:r>
      </w:ins>
      <w:ins w:id="818" w:author="Revisor" w:date="2013-12-04T18:27:00Z">
        <w:r w:rsidR="001C783D">
          <w:t xml:space="preserve">e </w:t>
        </w:r>
      </w:ins>
      <w:ins w:id="819" w:author="Revisor" w:date="2013-12-04T18:26:00Z">
        <w:r w:rsidR="00306694">
          <w:t xml:space="preserve">nos </w:t>
        </w:r>
      </w:ins>
      <w:r>
        <w:t xml:space="preserve">permitiu </w:t>
      </w:r>
      <w:ins w:id="820" w:author="Revisor" w:date="2013-12-04T18:27:00Z">
        <w:r w:rsidR="001C783D">
          <w:t>uma visão mais crítica do estado da arte da web semântica hoje.</w:t>
        </w:r>
      </w:ins>
      <w:del w:id="821" w:author="Revisor" w:date="2013-12-04T18:27:00Z">
        <w:r w:rsidDel="001C783D">
          <w:delText xml:space="preserve">extenso consumo e produção de conhecimento e aplicações </w:delText>
        </w:r>
        <w:r w:rsidRPr="00E24E36" w:rsidDel="001C783D">
          <w:rPr>
            <w:i/>
          </w:rPr>
          <w:delText>de</w:delText>
        </w:r>
        <w:r w:rsidDel="001C783D">
          <w:delText xml:space="preserve"> e </w:delText>
        </w:r>
        <w:r w:rsidRPr="00E24E36" w:rsidDel="001C783D">
          <w:rPr>
            <w:i/>
          </w:rPr>
          <w:delText>para</w:delText>
        </w:r>
        <w:r w:rsidDel="001C783D">
          <w:delText xml:space="preserve"> uma proeminente área da Ciência da Computação e Informação: Web Semântica.</w:delText>
        </w:r>
      </w:del>
      <w:r>
        <w:t xml:space="preserve"> Adicionalmente, foi de </w:t>
      </w:r>
      <w:ins w:id="822" w:author="Revisor" w:date="2013-12-04T18:27:00Z">
        <w:r w:rsidR="001C783D">
          <w:t>considerável</w:t>
        </w:r>
      </w:ins>
      <w:del w:id="823" w:author="Revisor" w:date="2013-12-04T18:27:00Z">
        <w:r w:rsidDel="001C783D">
          <w:delText>expressiva</w:delText>
        </w:r>
      </w:del>
      <w:r>
        <w:t xml:space="preserve"> utilidade ao SLAC porque, por ter sido o primeiro trabalho essencialmente nessa área naquele Laboratório, gerou interesse de seus membros </w:t>
      </w:r>
      <w:ins w:id="824" w:author="Revisor" w:date="2013-12-04T18:28:00Z">
        <w:r w:rsidR="001C783D">
          <w:t>pelo</w:t>
        </w:r>
      </w:ins>
      <w:del w:id="825" w:author="Revisor" w:date="2013-12-04T18:28:00Z">
        <w:r w:rsidDel="001C783D">
          <w:delText>no</w:delText>
        </w:r>
      </w:del>
      <w:r>
        <w:t xml:space="preserve"> assunto. Além disso, ainda produziu diversas aplicações aos dados do PingER, algumas delas </w:t>
      </w:r>
      <w:ins w:id="826" w:author="Revisor" w:date="2013-12-04T18:28:00Z">
        <w:r w:rsidR="001C783D">
          <w:t>ainda não previstas naquele momento</w:t>
        </w:r>
      </w:ins>
      <w:del w:id="827" w:author="Revisor" w:date="2013-12-04T18:28:00Z">
        <w:r w:rsidDel="001C783D">
          <w:delText>nunca antes imaginadas</w:delText>
        </w:r>
      </w:del>
      <w:r>
        <w:t xml:space="preserve"> e, principalmente, os abriu para a comunidade através de uma forma padronizada (padrões LOD) provendo fácil acesso público e interoperabilidade. Em adição aos aspectos tecnológicos, este trabalho despertou maior interesse dos membros do PingER em monitorar ainda mais nós de rede brasileiros. Ademais, como efeito colateral, devido ao intenso consumo por esse projeto dos dados gerados pelo PingER, algumas anomalias foram detectadas e reparadas. </w:t>
      </w:r>
    </w:p>
    <w:p w:rsidR="00B40381" w:rsidRPr="00B40381" w:rsidRDefault="00B40381" w:rsidP="00B40381">
      <w:r>
        <w:t xml:space="preserve">Finalmente, durante o desenvolvimento deste trabalho, foi necessário intenso contato com artigos científicos, o que estimulou o interesse em pesquisar aprofundadamente os </w:t>
      </w:r>
      <w:r>
        <w:lastRenderedPageBreak/>
        <w:t xml:space="preserve">detalhes por detrás de toda essa área que tem cada vez mais ganhado força. Web semântica ainda tem características de tecnologia em desenvolvimento, porém ela tem claro potencial em evoluir muito mais, se tornar popular e ir até além das proporções sonhadas por Berners-Lee (BERNERS-LEE; SHADBOLT; HALL, 2006). Para isso, é necessário desenvolver aplicações que consumam as tecnologias e conceitos da web semântica e produzir significativamente mais conhecimento científico e avanços tecnológicos na área, de modo que se entenda ainda mais todos os conceitos envolvidos, se identifique as demandas específicas da sociedade e estimule a população a utilizar </w:t>
      </w:r>
      <w:del w:id="828" w:author="Revisor" w:date="2013-12-04T18:29:00Z">
        <w:r w:rsidDel="001C783D">
          <w:delText>as</w:delText>
        </w:r>
      </w:del>
      <w:r>
        <w:t xml:space="preserve"> tecnologias </w:t>
      </w:r>
      <w:ins w:id="829" w:author="Revisor" w:date="2013-12-04T18:29:00Z">
        <w:r w:rsidR="001C783D">
          <w:t>com grande valor potencial</w:t>
        </w:r>
      </w:ins>
      <w:del w:id="830" w:author="Revisor" w:date="2013-12-04T18:29:00Z">
        <w:r w:rsidDel="001C783D">
          <w:delText>interessantes e poderosas</w:delText>
        </w:r>
      </w:del>
      <w:r>
        <w:t>.</w:t>
      </w:r>
    </w:p>
    <w:p w:rsidR="00E24F8F" w:rsidRDefault="00E24F8F" w:rsidP="00E24F8F">
      <w:pPr>
        <w:ind w:left="680" w:firstLine="0"/>
      </w:pPr>
    </w:p>
    <w:p w:rsidR="00E24F8F" w:rsidRDefault="00E24F8F">
      <w:pPr>
        <w:spacing w:after="200" w:line="276" w:lineRule="auto"/>
        <w:ind w:firstLine="0"/>
      </w:pPr>
      <w:r>
        <w:br w:type="page"/>
      </w:r>
    </w:p>
    <w:p w:rsidR="00442BE5" w:rsidRPr="00CD7A2A" w:rsidRDefault="00442BE5" w:rsidP="00E24F8F">
      <w:pPr>
        <w:pStyle w:val="Capitulo"/>
        <w:numPr>
          <w:ilvl w:val="0"/>
          <w:numId w:val="0"/>
        </w:numPr>
        <w:spacing w:before="360" w:after="360"/>
        <w:jc w:val="center"/>
        <w:rPr>
          <w:lang w:val="en-US"/>
        </w:rPr>
      </w:pPr>
      <w:bookmarkStart w:id="831" w:name="_Toc373787556"/>
      <w:r w:rsidRPr="00CD7A2A">
        <w:rPr>
          <w:lang w:val="en-US"/>
        </w:rPr>
        <w:lastRenderedPageBreak/>
        <w:t>REFERÊNCIAS</w:t>
      </w:r>
      <w:bookmarkEnd w:id="831"/>
    </w:p>
    <w:p w:rsidR="00855B91" w:rsidRPr="00855B91" w:rsidRDefault="00855B91" w:rsidP="00442BE5">
      <w:pPr>
        <w:pStyle w:val="MYBibliografia"/>
        <w:spacing w:after="360"/>
      </w:pPr>
      <w:r>
        <w:rPr>
          <w:lang w:val="en-US"/>
        </w:rPr>
        <w:t xml:space="preserve">3KBO. </w:t>
      </w:r>
      <w:r w:rsidRPr="00855B91">
        <w:rPr>
          <w:b/>
          <w:lang w:val="en-US"/>
        </w:rPr>
        <w:t>Strategies for Building Semantic Web Applications:</w:t>
      </w:r>
      <w:r w:rsidRPr="00855B91">
        <w:rPr>
          <w:lang w:val="en-US"/>
        </w:rPr>
        <w:t xml:space="preserve"> Geonames. </w:t>
      </w:r>
      <w:r w:rsidRPr="00855B91">
        <w:t xml:space="preserve">2013. Disponível em </w:t>
      </w:r>
      <w:hyperlink r:id="rId37" w:history="1">
        <w:r w:rsidRPr="00F63B9D">
          <w:rPr>
            <w:rStyle w:val="Hyperlink"/>
          </w:rPr>
          <w:t>http://notes.3kbo.com/node/30</w:t>
        </w:r>
      </w:hyperlink>
      <w:r w:rsidRPr="00855B91">
        <w:t>.</w:t>
      </w:r>
      <w:r>
        <w:t xml:space="preserve"> </w:t>
      </w:r>
      <w:r w:rsidRPr="00855B91">
        <w:t>Acessado em nov. 2013.</w:t>
      </w:r>
    </w:p>
    <w:p w:rsidR="00442BE5" w:rsidRPr="00750927" w:rsidRDefault="00442BE5" w:rsidP="00442BE5">
      <w:pPr>
        <w:pStyle w:val="MYBibliografia"/>
        <w:spacing w:after="360"/>
        <w:rPr>
          <w:rStyle w:val="CharNormal"/>
        </w:rPr>
      </w:pPr>
      <w:r w:rsidRPr="00AE7C54">
        <w:rPr>
          <w:lang w:val="en-US"/>
        </w:rPr>
        <w:t xml:space="preserve">ALPERT, </w:t>
      </w:r>
      <w:proofErr w:type="gramStart"/>
      <w:r w:rsidRPr="00AE7C54">
        <w:rPr>
          <w:lang w:val="en-US"/>
        </w:rPr>
        <w:t>Jesse.;</w:t>
      </w:r>
      <w:proofErr w:type="gramEnd"/>
      <w:r w:rsidRPr="00AE7C54">
        <w:rPr>
          <w:lang w:val="en-US"/>
        </w:rPr>
        <w:t xml:space="preserve"> HAJAJ, Nissan. </w:t>
      </w:r>
      <w:r w:rsidRPr="00E24F8F">
        <w:rPr>
          <w:b/>
          <w:lang w:val="en-US"/>
        </w:rPr>
        <w:t>We knew the web was big</w:t>
      </w:r>
      <w:r w:rsidRPr="00E24F8F">
        <w:rPr>
          <w:lang w:val="en-US"/>
        </w:rPr>
        <w:t xml:space="preserve">. </w:t>
      </w:r>
      <w:r w:rsidRPr="008B7A9E">
        <w:t xml:space="preserve">Google Official Blog. 2008. Disponível em: </w:t>
      </w:r>
      <w:hyperlink r:id="rId38" w:history="1">
        <w:r w:rsidRPr="00A32AA3">
          <w:rPr>
            <w:rStyle w:val="MyLink"/>
          </w:rPr>
          <w:t>http://googleblog.blogspot.com.br/2008/07/we-knew-web-was-big.html</w:t>
        </w:r>
      </w:hyperlink>
      <w:r w:rsidRPr="00A32AA3">
        <w:rPr>
          <w:rStyle w:val="CharNormal"/>
        </w:rPr>
        <w:t>.</w:t>
      </w:r>
      <w:r>
        <w:rPr>
          <w:rStyle w:val="CharNormal"/>
        </w:rPr>
        <w:t xml:space="preserve"> </w:t>
      </w:r>
      <w:r w:rsidRPr="00750927">
        <w:rPr>
          <w:rStyle w:val="CharNormal"/>
        </w:rPr>
        <w:t>Acessado em</w:t>
      </w:r>
      <w:r>
        <w:rPr>
          <w:rStyle w:val="CharNormal"/>
        </w:rPr>
        <w:t>:</w:t>
      </w:r>
      <w:r w:rsidRPr="00750927">
        <w:rPr>
          <w:rStyle w:val="CharNormal"/>
        </w:rPr>
        <w:t xml:space="preserve"> nov. 2013.</w:t>
      </w:r>
    </w:p>
    <w:p w:rsidR="00456269" w:rsidRPr="00456269" w:rsidRDefault="00456269" w:rsidP="00442BE5">
      <w:pPr>
        <w:pStyle w:val="MYBibliografia"/>
        <w:spacing w:after="360"/>
      </w:pPr>
      <w:r w:rsidRPr="00456269">
        <w:t xml:space="preserve">ARAÚJO, Gomes Sabino de. </w:t>
      </w:r>
      <w:r w:rsidRPr="00F919E8">
        <w:rPr>
          <w:b/>
        </w:rPr>
        <w:t>Consultas SPARQL federadas</w:t>
      </w:r>
      <w:r w:rsidRPr="00F919E8">
        <w:t xml:space="preserve">. 2012. </w:t>
      </w:r>
      <w:r w:rsidRPr="00456269">
        <w:t>Universidade Federal do Rio de Janeiro, Instituto de Matem</w:t>
      </w:r>
      <w:r>
        <w:t>ática, Departamento de Ciência da Computação.</w:t>
      </w:r>
    </w:p>
    <w:p w:rsidR="00304226" w:rsidRDefault="00304226" w:rsidP="00442BE5">
      <w:pPr>
        <w:pStyle w:val="MYBibliografia"/>
        <w:spacing w:after="360"/>
        <w:rPr>
          <w:lang w:val="en-US"/>
        </w:rPr>
      </w:pPr>
      <w:proofErr w:type="gramStart"/>
      <w:r w:rsidRPr="00C73229">
        <w:rPr>
          <w:lang w:val="en-US"/>
        </w:rPr>
        <w:t>AUER, Sören</w:t>
      </w:r>
      <w:r>
        <w:rPr>
          <w:lang w:val="en-US"/>
        </w:rPr>
        <w:t xml:space="preserve"> </w:t>
      </w:r>
      <w:r w:rsidRPr="00304226">
        <w:rPr>
          <w:i/>
          <w:lang w:val="en-US"/>
        </w:rPr>
        <w:t>et al</w:t>
      </w:r>
      <w:r>
        <w:rPr>
          <w:lang w:val="en-US"/>
        </w:rPr>
        <w:t xml:space="preserve">. </w:t>
      </w:r>
      <w:r w:rsidRPr="00304226">
        <w:rPr>
          <w:lang w:val="en-US"/>
        </w:rPr>
        <w:t>Managing the Life-Cycle of Linked Data with the LOD2 Stack</w:t>
      </w:r>
      <w:r>
        <w:rPr>
          <w:lang w:val="en-US"/>
        </w:rPr>
        <w:t>.</w:t>
      </w:r>
      <w:proofErr w:type="gramEnd"/>
      <w:r>
        <w:rPr>
          <w:lang w:val="en-US"/>
        </w:rPr>
        <w:t xml:space="preserve"> </w:t>
      </w:r>
      <w:r w:rsidRPr="00304226">
        <w:rPr>
          <w:i/>
          <w:lang w:val="en-US"/>
        </w:rPr>
        <w:t>In</w:t>
      </w:r>
      <w:r>
        <w:rPr>
          <w:i/>
          <w:lang w:val="en-US"/>
        </w:rPr>
        <w:t>:</w:t>
      </w:r>
      <w:r w:rsidR="00F307F0">
        <w:rPr>
          <w:i/>
          <w:lang w:val="en-US"/>
        </w:rPr>
        <w:t xml:space="preserve"> </w:t>
      </w:r>
      <w:r w:rsidR="00F307F0">
        <w:rPr>
          <w:lang w:val="en-US"/>
        </w:rPr>
        <w:t xml:space="preserve">CUDRÉ-MAUROUX, E. </w:t>
      </w:r>
      <w:r w:rsidR="00F307F0" w:rsidRPr="00F307F0">
        <w:rPr>
          <w:i/>
          <w:lang w:val="en-US"/>
        </w:rPr>
        <w:t>et al</w:t>
      </w:r>
      <w:r w:rsidR="00F307F0">
        <w:rPr>
          <w:lang w:val="en-US"/>
        </w:rPr>
        <w:t xml:space="preserve">. </w:t>
      </w:r>
      <w:r w:rsidRPr="00F307F0">
        <w:rPr>
          <w:b/>
          <w:lang w:val="en-US"/>
        </w:rPr>
        <w:t>The Semantic Web – ISWC 2012</w:t>
      </w:r>
      <w:r w:rsidR="00F307F0">
        <w:rPr>
          <w:lang w:val="en-US"/>
        </w:rPr>
        <w:t>:</w:t>
      </w:r>
      <w:r w:rsidRPr="00F307F0">
        <w:rPr>
          <w:lang w:val="en-US"/>
        </w:rPr>
        <w:t xml:space="preserve"> </w:t>
      </w:r>
      <w:r w:rsidR="00F307F0" w:rsidRPr="00F307F0">
        <w:rPr>
          <w:lang w:val="en-US"/>
        </w:rPr>
        <w:t>Lecture Notes in Computer Science</w:t>
      </w:r>
      <w:r w:rsidR="00F307F0">
        <w:rPr>
          <w:lang w:val="en-US"/>
        </w:rPr>
        <w:t xml:space="preserve">. Alemanha, </w:t>
      </w:r>
      <w:r w:rsidR="00F307F0" w:rsidRPr="00F307F0">
        <w:rPr>
          <w:lang w:val="en-US"/>
        </w:rPr>
        <w:t>Springer Berlin Heidelberg</w:t>
      </w:r>
      <w:r w:rsidR="00F307F0">
        <w:rPr>
          <w:lang w:val="en-US"/>
        </w:rPr>
        <w:t>, 2012a. p. 1-16.</w:t>
      </w:r>
    </w:p>
    <w:p w:rsidR="00304226" w:rsidRDefault="00442BE5" w:rsidP="00442BE5">
      <w:pPr>
        <w:pStyle w:val="MYBibliografia"/>
        <w:spacing w:after="360"/>
        <w:rPr>
          <w:lang w:val="en-US"/>
        </w:rPr>
      </w:pPr>
      <w:proofErr w:type="gramStart"/>
      <w:r w:rsidRPr="00C73229">
        <w:rPr>
          <w:lang w:val="en-US"/>
        </w:rPr>
        <w:t>AUER, Sören; RICHERT, Thomas; TRAMP, Sebastian; MARTIN, Michael; FRISCHMUTH, Philipp.</w:t>
      </w:r>
      <w:proofErr w:type="gramEnd"/>
      <w:r w:rsidRPr="00C73229">
        <w:rPr>
          <w:lang w:val="en-US"/>
        </w:rPr>
        <w:t xml:space="preserve"> </w:t>
      </w:r>
      <w:proofErr w:type="gramStart"/>
      <w:r w:rsidRPr="00C73229">
        <w:rPr>
          <w:b/>
          <w:bCs/>
          <w:lang w:val="en-US"/>
        </w:rPr>
        <w:t>OntoWiki – An Authoring, Publication and Visualization Interface for the Data Web</w:t>
      </w:r>
      <w:r w:rsidR="00F307F0">
        <w:rPr>
          <w:lang w:val="en-US"/>
        </w:rPr>
        <w:t>.</w:t>
      </w:r>
      <w:proofErr w:type="gramEnd"/>
      <w:r w:rsidR="00F307F0">
        <w:rPr>
          <w:lang w:val="en-US"/>
        </w:rPr>
        <w:t xml:space="preserve"> </w:t>
      </w:r>
      <w:proofErr w:type="gramStart"/>
      <w:r w:rsidR="00F307F0">
        <w:rPr>
          <w:lang w:val="en-US"/>
        </w:rPr>
        <w:t>Alemanha,</w:t>
      </w:r>
      <w:r w:rsidRPr="00C73229">
        <w:rPr>
          <w:lang w:val="en-US"/>
        </w:rPr>
        <w:t xml:space="preserve"> 2012</w:t>
      </w:r>
      <w:r w:rsidR="00F307F0">
        <w:rPr>
          <w:lang w:val="en-US"/>
        </w:rPr>
        <w:t>b.</w:t>
      </w:r>
      <w:proofErr w:type="gramEnd"/>
    </w:p>
    <w:p w:rsidR="006E6240" w:rsidRPr="00F919E8" w:rsidRDefault="006E6240" w:rsidP="00442BE5">
      <w:pPr>
        <w:pStyle w:val="MYBibliografia"/>
        <w:spacing w:after="360"/>
        <w:rPr>
          <w:lang w:val="en-US"/>
        </w:rPr>
      </w:pPr>
      <w:proofErr w:type="gramStart"/>
      <w:r w:rsidRPr="006E6240">
        <w:rPr>
          <w:lang w:val="en-US"/>
        </w:rPr>
        <w:t>BERLIN SPARQL BENCHMARK.</w:t>
      </w:r>
      <w:proofErr w:type="gramEnd"/>
      <w:r w:rsidRPr="006E6240">
        <w:rPr>
          <w:lang w:val="en-US"/>
        </w:rPr>
        <w:t xml:space="preserve"> </w:t>
      </w:r>
      <w:proofErr w:type="gramStart"/>
      <w:r w:rsidRPr="006E6240">
        <w:rPr>
          <w:b/>
          <w:lang w:val="en-US"/>
        </w:rPr>
        <w:t>Berlin SPARQL Benchmark</w:t>
      </w:r>
      <w:r w:rsidR="007200A9">
        <w:rPr>
          <w:b/>
          <w:lang w:val="en-US"/>
        </w:rPr>
        <w:t xml:space="preserve"> </w:t>
      </w:r>
      <w:r w:rsidRPr="006E6240">
        <w:rPr>
          <w:b/>
          <w:lang w:val="en-US"/>
        </w:rPr>
        <w:t>V3.1 Results</w:t>
      </w:r>
      <w:r>
        <w:rPr>
          <w:lang w:val="en-US"/>
        </w:rPr>
        <w:t>.</w:t>
      </w:r>
      <w:proofErr w:type="gramEnd"/>
      <w:r>
        <w:rPr>
          <w:lang w:val="en-US"/>
        </w:rPr>
        <w:t xml:space="preserve"> </w:t>
      </w:r>
      <w:r w:rsidRPr="004235F6">
        <w:t xml:space="preserve">2013. </w:t>
      </w:r>
      <w:r w:rsidR="009D2B0C" w:rsidRPr="004235F6">
        <w:t xml:space="preserve">Centrum Wiskunde &amp; Informatica, </w:t>
      </w:r>
      <w:r w:rsidRPr="004235F6">
        <w:t xml:space="preserve">Berlin, Alemanha. Disponível em: </w:t>
      </w:r>
      <w:hyperlink r:id="rId39" w:history="1">
        <w:r w:rsidRPr="004235F6">
          <w:rPr>
            <w:rStyle w:val="Hyperlink"/>
          </w:rPr>
          <w:t>http://wifo5-03.informatik.uni-mannheim.de/bizer/berlinsparqlbenchmark/results/V7/</w:t>
        </w:r>
      </w:hyperlink>
      <w:r w:rsidRPr="004235F6">
        <w:rPr>
          <w:rStyle w:val="CharNormal"/>
        </w:rPr>
        <w:t xml:space="preserve">. </w:t>
      </w:r>
      <w:r w:rsidRPr="00F919E8">
        <w:rPr>
          <w:rStyle w:val="CharNormal"/>
          <w:lang w:val="en-US"/>
        </w:rPr>
        <w:t xml:space="preserve">Acessado em: </w:t>
      </w:r>
      <w:proofErr w:type="gramStart"/>
      <w:r w:rsidRPr="00F919E8">
        <w:rPr>
          <w:rStyle w:val="CharNormal"/>
          <w:lang w:val="en-US"/>
        </w:rPr>
        <w:t>nov</w:t>
      </w:r>
      <w:proofErr w:type="gramEnd"/>
      <w:r w:rsidRPr="00F919E8">
        <w:rPr>
          <w:rStyle w:val="CharNormal"/>
          <w:lang w:val="en-US"/>
        </w:rPr>
        <w:t>. 2013.</w:t>
      </w:r>
    </w:p>
    <w:p w:rsidR="00442BE5" w:rsidRDefault="00442BE5" w:rsidP="00442BE5">
      <w:pPr>
        <w:pStyle w:val="MYBibliografia"/>
        <w:spacing w:after="360"/>
        <w:rPr>
          <w:rStyle w:val="CharNormal"/>
        </w:rPr>
      </w:pPr>
      <w:r w:rsidRPr="00925F79">
        <w:rPr>
          <w:lang w:val="en-US"/>
        </w:rPr>
        <w:t>BERNERS-LEE</w:t>
      </w:r>
      <w:r>
        <w:rPr>
          <w:lang w:val="en-US"/>
        </w:rPr>
        <w:t xml:space="preserve">, Tim. </w:t>
      </w:r>
      <w:proofErr w:type="gramStart"/>
      <w:r w:rsidRPr="00925F79">
        <w:rPr>
          <w:b/>
          <w:iCs/>
          <w:lang w:val="en-US"/>
        </w:rPr>
        <w:t>An attempt to give a high-level plan of the architecture of the Semantic WWW</w:t>
      </w:r>
      <w:r>
        <w:rPr>
          <w:iCs/>
          <w:lang w:val="en-US"/>
        </w:rPr>
        <w:t>.</w:t>
      </w:r>
      <w:proofErr w:type="gramEnd"/>
      <w:r>
        <w:rPr>
          <w:iCs/>
          <w:lang w:val="en-US"/>
        </w:rPr>
        <w:t xml:space="preserve"> 1998. </w:t>
      </w:r>
      <w:r w:rsidRPr="006E6240">
        <w:t xml:space="preserve">Disponível em: </w:t>
      </w:r>
      <w:hyperlink r:id="rId40" w:history="1">
        <w:r w:rsidRPr="003906D3">
          <w:rPr>
            <w:rStyle w:val="MyLink"/>
          </w:rPr>
          <w:t>http://www.w3.org/DesignIssues/Semantic.html</w:t>
        </w:r>
      </w:hyperlink>
      <w:r w:rsidRPr="00A32AA3">
        <w:rPr>
          <w:rStyle w:val="CharNormal"/>
        </w:rPr>
        <w:t>.</w:t>
      </w:r>
      <w:r>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Pr="0032556F" w:rsidRDefault="002F1E9E" w:rsidP="00442BE5">
      <w:pPr>
        <w:pStyle w:val="MYBibliografia"/>
        <w:spacing w:after="360"/>
        <w:rPr>
          <w:rStyle w:val="CharNormal"/>
          <w:lang w:val="en-US"/>
        </w:rPr>
      </w:pPr>
      <w:r w:rsidRPr="008B7A9E">
        <w:t>____</w:t>
      </w:r>
      <w:r w:rsidR="00442BE5" w:rsidRPr="008B7A9E">
        <w:t xml:space="preserve">. </w:t>
      </w:r>
      <w:r w:rsidR="00442BE5" w:rsidRPr="008B7A9E">
        <w:rPr>
          <w:b/>
        </w:rPr>
        <w:t>Linked Data</w:t>
      </w:r>
      <w:r w:rsidR="00442BE5" w:rsidRPr="008B7A9E">
        <w:rPr>
          <w:iCs/>
        </w:rPr>
        <w:t>.</w:t>
      </w:r>
      <w:r w:rsidR="00442BE5" w:rsidRPr="008B7A9E">
        <w:rPr>
          <w:b/>
          <w:iCs/>
        </w:rPr>
        <w:t xml:space="preserve"> </w:t>
      </w:r>
      <w:r w:rsidR="00442BE5" w:rsidRPr="008B7A9E">
        <w:rPr>
          <w:iCs/>
        </w:rPr>
        <w:t xml:space="preserve">2009. </w:t>
      </w:r>
      <w:r w:rsidR="00442BE5" w:rsidRPr="00A32AA3">
        <w:t xml:space="preserve">Disponível em: </w:t>
      </w:r>
      <w:hyperlink r:id="rId41" w:history="1">
        <w:r w:rsidR="00442BE5" w:rsidRPr="00297BE4">
          <w:rPr>
            <w:rStyle w:val="MyLink"/>
          </w:rPr>
          <w:t>http://www.w3.org/DesignIssues/LinkedData.html</w:t>
        </w:r>
      </w:hyperlink>
      <w:r w:rsidR="00442BE5" w:rsidRPr="00AD38AE">
        <w:rPr>
          <w:rStyle w:val="CharNormal"/>
        </w:rPr>
        <w:t>.</w:t>
      </w:r>
      <w:r w:rsidR="00442BE5">
        <w:rPr>
          <w:rStyle w:val="CharNormal"/>
        </w:rPr>
        <w:t xml:space="preserve"> </w:t>
      </w:r>
      <w:r w:rsidR="00442BE5" w:rsidRPr="0032556F">
        <w:rPr>
          <w:rStyle w:val="CharNormal"/>
          <w:lang w:val="en-US"/>
        </w:rPr>
        <w:t xml:space="preserve">Acessado em: </w:t>
      </w:r>
      <w:proofErr w:type="gramStart"/>
      <w:r w:rsidR="00442BE5" w:rsidRPr="0032556F">
        <w:rPr>
          <w:rStyle w:val="CharNormal"/>
          <w:lang w:val="en-US"/>
        </w:rPr>
        <w:t>nov</w:t>
      </w:r>
      <w:proofErr w:type="gramEnd"/>
      <w:r w:rsidR="00442BE5" w:rsidRPr="0032556F">
        <w:rPr>
          <w:rStyle w:val="CharNormal"/>
          <w:lang w:val="en-US"/>
        </w:rPr>
        <w:t>. 2013.</w:t>
      </w:r>
    </w:p>
    <w:p w:rsidR="00442BE5" w:rsidRDefault="00442BE5" w:rsidP="00442BE5">
      <w:pPr>
        <w:pStyle w:val="MYBibliografia"/>
        <w:spacing w:after="360"/>
        <w:rPr>
          <w:rStyle w:val="CharNormal"/>
        </w:rPr>
      </w:pPr>
      <w:proofErr w:type="gramStart"/>
      <w:r w:rsidRPr="001D7976">
        <w:rPr>
          <w:lang w:val="en-US"/>
        </w:rPr>
        <w:t>BERNERS-LEE, Tim.; CAILLIAU, Robert.</w:t>
      </w:r>
      <w:proofErr w:type="gramEnd"/>
      <w:r w:rsidRPr="001D7976">
        <w:rPr>
          <w:lang w:val="en-US"/>
        </w:rPr>
        <w:t xml:space="preserve"> </w:t>
      </w:r>
      <w:r w:rsidRPr="00925F79">
        <w:rPr>
          <w:b/>
          <w:lang w:val="en-US"/>
        </w:rPr>
        <w:t xml:space="preserve">WorldWideWeb: </w:t>
      </w:r>
      <w:r w:rsidRPr="00F307F0">
        <w:rPr>
          <w:lang w:val="en-US"/>
        </w:rPr>
        <w:t>Proposal for a HyperText Project</w:t>
      </w:r>
      <w:r>
        <w:rPr>
          <w:lang w:val="en-US"/>
        </w:rPr>
        <w:t xml:space="preserve">. </w:t>
      </w:r>
      <w:r w:rsidRPr="00925F79">
        <w:t xml:space="preserve">1990. Disponível em: </w:t>
      </w:r>
      <w:hyperlink r:id="rId42" w:history="1">
        <w:r w:rsidRPr="00925F79">
          <w:rPr>
            <w:rStyle w:val="MyLink"/>
          </w:rPr>
          <w:t>http://www.w3.org/Proposal.html</w:t>
        </w:r>
      </w:hyperlink>
      <w:r w:rsidRPr="00925F79">
        <w:rPr>
          <w:rStyle w:val="CharNormal"/>
        </w:rPr>
        <w:t>.</w:t>
      </w:r>
      <w:r>
        <w:rPr>
          <w:rStyle w:val="CharNormal"/>
        </w:rPr>
        <w:t xml:space="preserve"> Acessado em: nov. 2013.</w:t>
      </w:r>
    </w:p>
    <w:p w:rsidR="00442BE5" w:rsidRPr="00442BE5" w:rsidRDefault="00442BE5" w:rsidP="00442BE5">
      <w:pPr>
        <w:pStyle w:val="MYBibliografia"/>
        <w:spacing w:after="360"/>
        <w:rPr>
          <w:rStyle w:val="CharNormal"/>
        </w:rPr>
      </w:pPr>
      <w:r w:rsidRPr="00925F79">
        <w:rPr>
          <w:lang w:val="en-US"/>
        </w:rPr>
        <w:t>BERNERS-LEE, T</w:t>
      </w:r>
      <w:r>
        <w:rPr>
          <w:lang w:val="en-US"/>
        </w:rPr>
        <w:t xml:space="preserve">im.; SHADBOLT, </w:t>
      </w:r>
      <w:proofErr w:type="gramStart"/>
      <w:r>
        <w:rPr>
          <w:lang w:val="en-US"/>
        </w:rPr>
        <w:t>Nigel.;</w:t>
      </w:r>
      <w:proofErr w:type="gramEnd"/>
      <w:r>
        <w:rPr>
          <w:lang w:val="en-US"/>
        </w:rPr>
        <w:t xml:space="preserve"> HALL, Wendy. </w:t>
      </w:r>
      <w:r w:rsidRPr="00B979BB">
        <w:rPr>
          <w:b/>
          <w:lang w:val="en-US"/>
        </w:rPr>
        <w:t xml:space="preserve">The Semantic Web revisited. </w:t>
      </w:r>
      <w:proofErr w:type="gramStart"/>
      <w:r w:rsidRPr="00750927">
        <w:rPr>
          <w:lang w:val="en-US"/>
        </w:rPr>
        <w:t>IEEE, 2006.</w:t>
      </w:r>
      <w:proofErr w:type="gramEnd"/>
      <w:r w:rsidRPr="00750927">
        <w:rPr>
          <w:lang w:val="en-US"/>
        </w:rPr>
        <w:t xml:space="preserve"> </w:t>
      </w:r>
      <w:r w:rsidRPr="00B979BB">
        <w:t xml:space="preserve">Disponível em: </w:t>
      </w:r>
      <w:hyperlink r:id="rId43" w:history="1">
        <w:r w:rsidRPr="00B979BB">
          <w:rPr>
            <w:rStyle w:val="MyLink"/>
          </w:rPr>
          <w:t>http://eprints.soton.ac.uk/262614/1/Semantic_Web_Revisted.pdf</w:t>
        </w:r>
      </w:hyperlink>
      <w:hyperlink r:id="rId44" w:history="1"/>
      <w:r w:rsidRPr="00925F79">
        <w:rPr>
          <w:rStyle w:val="CharNormal"/>
        </w:rPr>
        <w:t>.</w:t>
      </w:r>
      <w:r>
        <w:rPr>
          <w:rStyle w:val="CharNormal"/>
        </w:rPr>
        <w:t xml:space="preserve"> </w:t>
      </w:r>
      <w:r w:rsidRPr="00442BE5">
        <w:rPr>
          <w:rStyle w:val="CharNormal"/>
        </w:rPr>
        <w:t>Acessado em: nov. 2013.</w:t>
      </w:r>
    </w:p>
    <w:p w:rsidR="00442BE5" w:rsidRPr="002D2193" w:rsidRDefault="00442BE5" w:rsidP="00442BE5">
      <w:pPr>
        <w:pStyle w:val="MYBibliografia"/>
        <w:spacing w:after="360"/>
      </w:pPr>
      <w:r>
        <w:rPr>
          <w:rStyle w:val="CharNormal"/>
        </w:rPr>
        <w:t xml:space="preserve">BIO ONTOLOGY. </w:t>
      </w:r>
      <w:r w:rsidRPr="002D2193">
        <w:rPr>
          <w:rStyle w:val="CharNormal"/>
          <w:b/>
        </w:rPr>
        <w:t>Comparison of triple stores</w:t>
      </w:r>
      <w:r>
        <w:rPr>
          <w:rStyle w:val="CharNormal"/>
        </w:rPr>
        <w:t xml:space="preserve">. 2010. </w:t>
      </w:r>
      <w:r w:rsidRPr="00BD2D6E">
        <w:t xml:space="preserve">Disponível em: </w:t>
      </w:r>
      <w:r w:rsidRPr="004D1E96">
        <w:rPr>
          <w:rStyle w:val="MyLink"/>
        </w:rPr>
        <w:t>http://www.bioontology.org/wiki/images/6/6a/Triple_Stores.pd</w:t>
      </w:r>
      <w:r w:rsidRPr="000257B9">
        <w:rPr>
          <w:rStyle w:val="MyLink"/>
        </w:rPr>
        <w:t>f</w:t>
      </w:r>
      <w:r w:rsidRPr="000257B9">
        <w:t>.</w:t>
      </w:r>
      <w:r>
        <w:rPr>
          <w:rStyle w:val="CharNormal"/>
        </w:rPr>
        <w:t xml:space="preserve"> A</w:t>
      </w:r>
      <w:r w:rsidRPr="00925F79">
        <w:rPr>
          <w:rStyle w:val="CharNormal"/>
        </w:rPr>
        <w:t>cessado em</w:t>
      </w:r>
      <w:r>
        <w:rPr>
          <w:rStyle w:val="CharNormal"/>
        </w:rPr>
        <w:t>:</w:t>
      </w:r>
      <w:r w:rsidRPr="00925F79">
        <w:rPr>
          <w:rStyle w:val="CharNormal"/>
        </w:rPr>
        <w:t xml:space="preserve"> nov. 2013.</w:t>
      </w:r>
    </w:p>
    <w:p w:rsidR="00442BE5" w:rsidRPr="00442BE5" w:rsidRDefault="00442BE5" w:rsidP="00442BE5">
      <w:pPr>
        <w:pStyle w:val="MYBibliografia"/>
        <w:spacing w:after="360"/>
        <w:rPr>
          <w:lang w:val="en-US"/>
        </w:rPr>
      </w:pPr>
      <w:proofErr w:type="gramStart"/>
      <w:r w:rsidRPr="002D2193">
        <w:rPr>
          <w:rStyle w:val="CharNormal"/>
          <w:lang w:val="en-US"/>
        </w:rPr>
        <w:t>BIZER, Christian; SCHULTZ, Andreas.</w:t>
      </w:r>
      <w:proofErr w:type="gramEnd"/>
      <w:r w:rsidRPr="002D2193">
        <w:rPr>
          <w:rStyle w:val="CharNormal"/>
          <w:lang w:val="en-US"/>
        </w:rPr>
        <w:t xml:space="preserve"> </w:t>
      </w:r>
      <w:proofErr w:type="gramStart"/>
      <w:r w:rsidRPr="002D2193">
        <w:rPr>
          <w:rStyle w:val="CharNormal"/>
          <w:b/>
          <w:lang w:val="en-US"/>
        </w:rPr>
        <w:t>The Berlin SPARQL Benchmark</w:t>
      </w:r>
      <w:r w:rsidRPr="002D2193">
        <w:rPr>
          <w:rStyle w:val="CharNormal"/>
          <w:lang w:val="en-US"/>
        </w:rPr>
        <w:t>.</w:t>
      </w:r>
      <w:proofErr w:type="gramEnd"/>
      <w:r w:rsidRPr="002D2193">
        <w:rPr>
          <w:rStyle w:val="CharNormal"/>
          <w:lang w:val="en-US"/>
        </w:rPr>
        <w:t xml:space="preserve"> </w:t>
      </w:r>
      <w:r w:rsidRPr="00750927">
        <w:rPr>
          <w:rStyle w:val="CharNormal"/>
          <w:lang w:val="en-US"/>
        </w:rPr>
        <w:t xml:space="preserve">Web-based Systems Group, Freie </w:t>
      </w:r>
      <w:r w:rsidRPr="00750927">
        <w:rPr>
          <w:lang w:val="en-US"/>
        </w:rPr>
        <w:t xml:space="preserve">Universität Berlin, 2010. Disponível em: </w:t>
      </w:r>
      <w:r w:rsidR="00EE29C0">
        <w:fldChar w:fldCharType="begin"/>
      </w:r>
      <w:r w:rsidR="00EE29C0" w:rsidRPr="00EE29C0">
        <w:rPr>
          <w:lang w:val="en-US"/>
          <w:rPrChange w:id="832" w:author="Renan" w:date="2013-12-02T20:23:00Z">
            <w:rPr/>
          </w:rPrChange>
        </w:rPr>
        <w:instrText xml:space="preserve"> HYPERLINK "http://wifo5-03.informatik.uni-mannheim.de/bizer/pub/Bizer-Schultz-Berlin-SPARQL-Benchmark-IJSWIS.pdf" </w:instrText>
      </w:r>
      <w:r w:rsidR="00EE29C0">
        <w:fldChar w:fldCharType="separate"/>
      </w:r>
      <w:r w:rsidRPr="00442BE5">
        <w:rPr>
          <w:rStyle w:val="MyLink"/>
          <w:lang w:val="en-US"/>
        </w:rPr>
        <w:t>http://wifo5-03.informatik.uni-mannheim.de/bizer/pub/Bizer-Schultz-Berlin-SPARQL-Benchmark-IJSWIS.pdf</w:t>
      </w:r>
      <w:r w:rsidR="00EE29C0">
        <w:rPr>
          <w:rStyle w:val="MyLink"/>
          <w:lang w:val="en-US"/>
        </w:rPr>
        <w:fldChar w:fldCharType="end"/>
      </w:r>
      <w:r w:rsidRPr="00750927">
        <w:rPr>
          <w:rStyle w:val="MyLink"/>
          <w:lang w:val="en-US"/>
        </w:rPr>
        <w:t>.</w:t>
      </w:r>
      <w:r w:rsidRPr="00750927">
        <w:rPr>
          <w:rStyle w:val="CharNormal"/>
          <w:lang w:val="en-US"/>
        </w:rPr>
        <w:t xml:space="preserve"> </w:t>
      </w:r>
      <w:r w:rsidRPr="00442BE5">
        <w:rPr>
          <w:rStyle w:val="CharNormal"/>
          <w:lang w:val="en-US"/>
        </w:rPr>
        <w:t xml:space="preserve">Acessado em: </w:t>
      </w:r>
      <w:proofErr w:type="gramStart"/>
      <w:r w:rsidRPr="00442BE5">
        <w:rPr>
          <w:rStyle w:val="CharNormal"/>
          <w:lang w:val="en-US"/>
        </w:rPr>
        <w:t>nov</w:t>
      </w:r>
      <w:proofErr w:type="gramEnd"/>
      <w:r w:rsidRPr="00442BE5">
        <w:rPr>
          <w:rStyle w:val="CharNormal"/>
          <w:lang w:val="en-US"/>
        </w:rPr>
        <w:t>. 2013.</w:t>
      </w:r>
    </w:p>
    <w:p w:rsidR="00442BE5" w:rsidRDefault="00442BE5" w:rsidP="00442BE5">
      <w:pPr>
        <w:pStyle w:val="MYBibliografia"/>
        <w:spacing w:after="360"/>
        <w:rPr>
          <w:rStyle w:val="CharNormal"/>
        </w:rPr>
      </w:pPr>
      <w:r w:rsidRPr="00641F4C">
        <w:rPr>
          <w:rStyle w:val="CharNormal"/>
          <w:lang w:val="en-US"/>
        </w:rPr>
        <w:lastRenderedPageBreak/>
        <w:t xml:space="preserve">BLOOMBERG BUSINESSWEEK. </w:t>
      </w:r>
      <w:proofErr w:type="gramStart"/>
      <w:r w:rsidRPr="00641F4C">
        <w:rPr>
          <w:rStyle w:val="CharNormal"/>
          <w:b/>
          <w:lang w:val="en-US"/>
        </w:rPr>
        <w:t>Q&amp;A with Tim Berners-Lee.</w:t>
      </w:r>
      <w:proofErr w:type="gramEnd"/>
      <w:r w:rsidRPr="00641F4C">
        <w:rPr>
          <w:rStyle w:val="CharNormal"/>
          <w:b/>
          <w:lang w:val="en-US"/>
        </w:rPr>
        <w:t xml:space="preserve"> </w:t>
      </w:r>
      <w:r w:rsidRPr="00750927">
        <w:rPr>
          <w:rStyle w:val="CharNormal"/>
          <w:b/>
          <w:lang w:val="en-US"/>
        </w:rPr>
        <w:t>Bloomberg Technology</w:t>
      </w:r>
      <w:r w:rsidRPr="00750927">
        <w:rPr>
          <w:rStyle w:val="CharNormal"/>
          <w:lang w:val="en-US"/>
        </w:rPr>
        <w:t xml:space="preserve">, 2007. </w:t>
      </w:r>
      <w:r w:rsidRPr="00750927">
        <w:rPr>
          <w:lang w:val="en-US"/>
        </w:rPr>
        <w:t xml:space="preserve">Disponível em: </w:t>
      </w:r>
      <w:r w:rsidR="00EE29C0">
        <w:fldChar w:fldCharType="begin"/>
      </w:r>
      <w:r w:rsidR="00EE29C0" w:rsidRPr="00EE29C0">
        <w:rPr>
          <w:lang w:val="en-US"/>
          <w:rPrChange w:id="833" w:author="Renan" w:date="2013-12-02T20:23:00Z">
            <w:rPr/>
          </w:rPrChange>
        </w:rPr>
        <w:instrText xml:space="preserve"> HYPERLINK "http://www.businessweek.com/stories/2007-04-09/q-and-a-with-tim-berners-leebusinessweek-business-news-stock-market-and-financial-advice" </w:instrText>
      </w:r>
      <w:r w:rsidR="00EE29C0">
        <w:fldChar w:fldCharType="separate"/>
      </w:r>
      <w:r w:rsidRPr="00442BE5">
        <w:rPr>
          <w:rStyle w:val="MyLink"/>
          <w:lang w:val="en-US"/>
        </w:rPr>
        <w:t>http://www.businessweek.com/stories/2007-04-09/q-and-a-with-tim-berners-leebusinessweek-business-news-stock-market-and-financial-advice</w:t>
      </w:r>
      <w:r w:rsidR="00EE29C0">
        <w:rPr>
          <w:rStyle w:val="MyLink"/>
          <w:lang w:val="en-US"/>
        </w:rPr>
        <w:fldChar w:fldCharType="end"/>
      </w:r>
      <w:r w:rsidRPr="00750927">
        <w:rPr>
          <w:rStyle w:val="MyLink"/>
          <w:lang w:val="en-US"/>
        </w:rPr>
        <w:t>.</w:t>
      </w:r>
      <w:r w:rsidRPr="00750927">
        <w:rPr>
          <w:rStyle w:val="CharNormal"/>
          <w:lang w:val="en-US"/>
        </w:rPr>
        <w:t xml:space="preserve"> </w:t>
      </w:r>
      <w:r w:rsidRPr="00925F79">
        <w:rPr>
          <w:rStyle w:val="CharNormal"/>
        </w:rPr>
        <w:t>Acessado em</w:t>
      </w:r>
      <w:r>
        <w:rPr>
          <w:rStyle w:val="CharNormal"/>
        </w:rPr>
        <w:t>:</w:t>
      </w:r>
      <w:r w:rsidRPr="00925F79">
        <w:rPr>
          <w:rStyle w:val="CharNormal"/>
        </w:rPr>
        <w:t xml:space="preserve"> nov. 2013.</w:t>
      </w:r>
    </w:p>
    <w:p w:rsidR="00442BE5" w:rsidRPr="00F43016" w:rsidRDefault="00442BE5" w:rsidP="00442BE5">
      <w:pPr>
        <w:pStyle w:val="MYBibliografia"/>
        <w:spacing w:after="360"/>
        <w:rPr>
          <w:rStyle w:val="CharNormal"/>
        </w:rPr>
      </w:pPr>
      <w:proofErr w:type="gramStart"/>
      <w:r w:rsidRPr="005D4C31">
        <w:rPr>
          <w:rStyle w:val="CharNormal"/>
          <w:lang w:val="en-US"/>
        </w:rPr>
        <w:t>BUIL-ARANDA, Carlos; HOGAN, Aidan; UMBRICH, Jürgen; VANDENBUSSCHE, Pierre-Yves.</w:t>
      </w:r>
      <w:proofErr w:type="gramEnd"/>
      <w:r w:rsidRPr="005D4C31">
        <w:rPr>
          <w:rStyle w:val="CharNormal"/>
          <w:lang w:val="en-US"/>
        </w:rPr>
        <w:t xml:space="preserve"> </w:t>
      </w:r>
      <w:r w:rsidRPr="00D9132E">
        <w:rPr>
          <w:rStyle w:val="CharNormal"/>
          <w:b/>
          <w:lang w:val="en-US"/>
        </w:rPr>
        <w:t>SPARQL web-querying infrastructure: ready for action?</w:t>
      </w:r>
      <w:r>
        <w:rPr>
          <w:rStyle w:val="CharNormal"/>
          <w:b/>
          <w:lang w:val="en-US"/>
        </w:rPr>
        <w:t xml:space="preserve"> </w:t>
      </w:r>
      <w:proofErr w:type="gramStart"/>
      <w:r>
        <w:rPr>
          <w:rStyle w:val="CharNormal"/>
          <w:lang w:val="en-US"/>
        </w:rPr>
        <w:t>PUC-Chile, National University of Ireland, Fujitsu Limited, 2013.</w:t>
      </w:r>
      <w:proofErr w:type="gramEnd"/>
      <w:r>
        <w:rPr>
          <w:rStyle w:val="CharNormal"/>
          <w:lang w:val="en-US"/>
        </w:rPr>
        <w:t xml:space="preserve"> </w:t>
      </w:r>
      <w:r w:rsidRPr="00CD7A2A">
        <w:rPr>
          <w:lang w:val="en-US"/>
        </w:rPr>
        <w:t xml:space="preserve">Disponível em: </w:t>
      </w:r>
      <w:r w:rsidR="00D35888">
        <w:fldChar w:fldCharType="begin"/>
      </w:r>
      <w:r w:rsidR="00D35888" w:rsidRPr="006A4692">
        <w:rPr>
          <w:lang w:val="en-US"/>
          <w:rPrChange w:id="834" w:author="Revisor" w:date="2014-03-24T07:07:00Z">
            <w:rPr/>
          </w:rPrChange>
        </w:rPr>
        <w:instrText xml:space="preserve"> HYPERLINK "http://vmwebsrv01.deri.ie/sites/default/files/publications/paperiswc.pdf" </w:instrText>
      </w:r>
      <w:r w:rsidR="00D35888">
        <w:fldChar w:fldCharType="separate"/>
      </w:r>
      <w:r w:rsidRPr="00CD7A2A">
        <w:rPr>
          <w:rStyle w:val="MyLink"/>
          <w:lang w:val="en-US"/>
        </w:rPr>
        <w:t>http://vmwebsrv01.deri.ie/sites/default/files/publications/paperiswc.pdf</w:t>
      </w:r>
      <w:r w:rsidR="00D35888">
        <w:rPr>
          <w:rStyle w:val="MyLink"/>
          <w:lang w:val="en-US"/>
        </w:rPr>
        <w:fldChar w:fldCharType="end"/>
      </w:r>
      <w:r w:rsidRPr="00CD7A2A">
        <w:rPr>
          <w:rStyle w:val="CharNormal"/>
          <w:lang w:val="en-US"/>
        </w:rPr>
        <w:t xml:space="preserve">. </w:t>
      </w:r>
      <w:r w:rsidRPr="00F43016">
        <w:rPr>
          <w:rStyle w:val="CharNormal"/>
        </w:rPr>
        <w:t>Acessado em: nov. 2013.</w:t>
      </w:r>
    </w:p>
    <w:p w:rsidR="00D727E2" w:rsidRPr="00D727E2" w:rsidRDefault="00D727E2" w:rsidP="00442BE5">
      <w:pPr>
        <w:pStyle w:val="MYBibliografia"/>
        <w:spacing w:after="360"/>
        <w:rPr>
          <w:rStyle w:val="CharNormal"/>
        </w:rPr>
      </w:pPr>
      <w:r w:rsidRPr="006C0518">
        <w:rPr>
          <w:rStyle w:val="CharNormal"/>
        </w:rPr>
        <w:t xml:space="preserve">CAMPOS, Maria Luiza Machado. </w:t>
      </w:r>
      <w:r w:rsidRPr="006C0518">
        <w:rPr>
          <w:rStyle w:val="CharNormal"/>
          <w:b/>
        </w:rPr>
        <w:t>Notas e apresentações de aula.</w:t>
      </w:r>
      <w:r>
        <w:rPr>
          <w:rStyle w:val="CharNormal"/>
        </w:rPr>
        <w:t xml:space="preserve"> 2013. Universidade Federal do Rio de Janeiro, Instituto de Matemática, Departamento de Ciência da Computação.</w:t>
      </w:r>
    </w:p>
    <w:p w:rsidR="00442BE5" w:rsidRPr="005F090F" w:rsidRDefault="00442BE5" w:rsidP="00442BE5">
      <w:pPr>
        <w:pStyle w:val="MYBibliografia"/>
        <w:spacing w:after="360"/>
        <w:rPr>
          <w:b/>
          <w:bCs/>
        </w:rPr>
      </w:pPr>
      <w:r w:rsidRPr="005F090F">
        <w:rPr>
          <w:rStyle w:val="CharNormal"/>
          <w:lang w:val="en-US"/>
        </w:rPr>
        <w:t>COTTRELL, L</w:t>
      </w:r>
      <w:r>
        <w:rPr>
          <w:rStyle w:val="CharNormal"/>
          <w:lang w:val="en-US"/>
        </w:rPr>
        <w:t>es</w:t>
      </w:r>
      <w:r w:rsidRPr="005F090F">
        <w:rPr>
          <w:rStyle w:val="CharNormal"/>
          <w:lang w:val="en-US"/>
        </w:rPr>
        <w:t xml:space="preserve">. </w:t>
      </w:r>
      <w:r w:rsidRPr="005F090F">
        <w:rPr>
          <w:b/>
          <w:bCs/>
          <w:lang w:val="en-US"/>
        </w:rPr>
        <w:t>Internet End-to-end Performance Monitoring</w:t>
      </w:r>
      <w:r w:rsidRPr="005F090F">
        <w:rPr>
          <w:bCs/>
          <w:lang w:val="en-US"/>
        </w:rPr>
        <w:t>.</w:t>
      </w:r>
      <w:r>
        <w:rPr>
          <w:b/>
          <w:bCs/>
          <w:lang w:val="en-US"/>
        </w:rPr>
        <w:t xml:space="preserve"> </w:t>
      </w:r>
      <w:r w:rsidRPr="005F090F">
        <w:rPr>
          <w:bCs/>
        </w:rPr>
        <w:t>2001.</w:t>
      </w:r>
      <w:r w:rsidR="007200A9">
        <w:rPr>
          <w:bCs/>
        </w:rPr>
        <w:t xml:space="preserve"> </w:t>
      </w:r>
      <w:r>
        <w:t xml:space="preserve">Disponível em: </w:t>
      </w:r>
      <w:hyperlink r:id="rId45" w:history="1">
        <w:r w:rsidRPr="005F090F">
          <w:rPr>
            <w:rStyle w:val="MyLink"/>
          </w:rPr>
          <w:t>http://www-iepm.slac.stanford.edu/</w:t>
        </w:r>
      </w:hyperlink>
      <w:r w:rsidRPr="005F090F">
        <w:rPr>
          <w:rStyle w:val="MyLink"/>
        </w:rPr>
        <w:t>.</w:t>
      </w:r>
      <w:r>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Pr="005F090F" w:rsidRDefault="002F1E9E" w:rsidP="00442BE5">
      <w:pPr>
        <w:pStyle w:val="MYBibliografia"/>
        <w:spacing w:after="360"/>
        <w:rPr>
          <w:b/>
          <w:bCs/>
        </w:rPr>
      </w:pPr>
      <w:r w:rsidRPr="00AE7C54">
        <w:t>____</w:t>
      </w:r>
      <w:r w:rsidR="00442BE5" w:rsidRPr="00AE7C54">
        <w:rPr>
          <w:rStyle w:val="CharNormal"/>
        </w:rPr>
        <w:t xml:space="preserve">. </w:t>
      </w:r>
      <w:r w:rsidR="00442BE5" w:rsidRPr="00AE7C54">
        <w:rPr>
          <w:rStyle w:val="CharNormal"/>
          <w:b/>
        </w:rPr>
        <w:t>PingER and the digital divide</w:t>
      </w:r>
      <w:r w:rsidR="00442BE5" w:rsidRPr="00AE7C54">
        <w:rPr>
          <w:bCs/>
        </w:rPr>
        <w:t>.</w:t>
      </w:r>
      <w:r w:rsidR="00442BE5" w:rsidRPr="00AE7C54">
        <w:rPr>
          <w:b/>
          <w:bCs/>
        </w:rPr>
        <w:t xml:space="preserve"> </w:t>
      </w:r>
      <w:r w:rsidR="00442BE5" w:rsidRPr="005F090F">
        <w:rPr>
          <w:bCs/>
        </w:rPr>
        <w:t>2</w:t>
      </w:r>
      <w:r w:rsidR="00442BE5">
        <w:rPr>
          <w:bCs/>
        </w:rPr>
        <w:t>011</w:t>
      </w:r>
      <w:r w:rsidR="00442BE5" w:rsidRPr="005F090F">
        <w:rPr>
          <w:bCs/>
        </w:rPr>
        <w:t>.</w:t>
      </w:r>
      <w:r w:rsidR="007200A9">
        <w:rPr>
          <w:bCs/>
        </w:rPr>
        <w:t xml:space="preserve"> </w:t>
      </w:r>
      <w:r w:rsidR="00442BE5">
        <w:t xml:space="preserve">Disponível em: </w:t>
      </w:r>
      <w:hyperlink r:id="rId46" w:history="1">
        <w:r w:rsidR="00442BE5" w:rsidRPr="004D1E96">
          <w:rPr>
            <w:rStyle w:val="MyLink"/>
          </w:rPr>
          <w:t>https://confluence.slac.stanford.edu/download/attachments/123309267/brochure.docx</w:t>
        </w:r>
      </w:hyperlink>
      <w:r w:rsidR="00442BE5" w:rsidRPr="004D1E96">
        <w:rPr>
          <w:rStyle w:val="MyLink"/>
        </w:rPr>
        <w:t>.</w:t>
      </w:r>
      <w:r w:rsidR="00442BE5">
        <w:rPr>
          <w:rStyle w:val="CharNormal"/>
        </w:rPr>
        <w:t xml:space="preserve"> </w:t>
      </w:r>
      <w:r w:rsidR="00442BE5" w:rsidRPr="00925F79">
        <w:rPr>
          <w:rStyle w:val="CharNormal"/>
        </w:rPr>
        <w:t>Acessado em</w:t>
      </w:r>
      <w:r w:rsidR="00442BE5">
        <w:rPr>
          <w:rStyle w:val="CharNormal"/>
        </w:rPr>
        <w:t>:</w:t>
      </w:r>
      <w:r w:rsidR="00442BE5" w:rsidRPr="00925F79">
        <w:rPr>
          <w:rStyle w:val="CharNormal"/>
        </w:rPr>
        <w:t xml:space="preserve"> nov. 2013.</w:t>
      </w:r>
    </w:p>
    <w:p w:rsidR="00442BE5" w:rsidRPr="005D4C31" w:rsidRDefault="002F1E9E" w:rsidP="00442BE5">
      <w:pPr>
        <w:pStyle w:val="MYBibliografia"/>
        <w:spacing w:after="360"/>
        <w:rPr>
          <w:rStyle w:val="CharNormal"/>
        </w:rPr>
      </w:pPr>
      <w:r w:rsidRPr="008B7A9E">
        <w:t>____</w:t>
      </w:r>
      <w:r w:rsidR="00442BE5" w:rsidRPr="00750927">
        <w:rPr>
          <w:rStyle w:val="CharNormal"/>
        </w:rPr>
        <w:t xml:space="preserve">. </w:t>
      </w:r>
      <w:r w:rsidR="00442BE5" w:rsidRPr="00750927">
        <w:rPr>
          <w:rStyle w:val="CharNormal"/>
          <w:b/>
        </w:rPr>
        <w:t>PingER Case Studies</w:t>
      </w:r>
      <w:r w:rsidR="00442BE5" w:rsidRPr="00750927">
        <w:rPr>
          <w:rStyle w:val="CharNormal"/>
        </w:rPr>
        <w:t xml:space="preserve">. </w:t>
      </w:r>
      <w:r w:rsidR="00442BE5" w:rsidRPr="00FD4B64">
        <w:rPr>
          <w:rStyle w:val="CharNormal"/>
        </w:rPr>
        <w:t xml:space="preserve">2013. </w:t>
      </w:r>
      <w:r w:rsidR="00442BE5">
        <w:t xml:space="preserve">Disponível em: </w:t>
      </w:r>
      <w:hyperlink r:id="rId47" w:history="1">
        <w:r w:rsidR="00442BE5" w:rsidRPr="00B30BD1">
          <w:rPr>
            <w:rStyle w:val="MyLink"/>
          </w:rPr>
          <w:t>https://confluence.slac.stanford.edu/display/IEPM/PingER+Case+Studies</w:t>
        </w:r>
      </w:hyperlink>
      <w:r w:rsidR="00442BE5" w:rsidRPr="005F090F">
        <w:rPr>
          <w:rStyle w:val="MyLink"/>
        </w:rPr>
        <w:t>.</w:t>
      </w:r>
      <w:r w:rsidR="00442BE5">
        <w:rPr>
          <w:rStyle w:val="CharNormal"/>
        </w:rPr>
        <w:t xml:space="preserve"> </w:t>
      </w:r>
      <w:r w:rsidR="00442BE5" w:rsidRPr="005D4C31">
        <w:rPr>
          <w:rStyle w:val="CharNormal"/>
        </w:rPr>
        <w:t>Acessado em: nov. 2013.</w:t>
      </w:r>
    </w:p>
    <w:p w:rsidR="00442BE5" w:rsidRDefault="00442BE5" w:rsidP="00442BE5">
      <w:pPr>
        <w:pStyle w:val="MYBibliografia"/>
        <w:spacing w:after="360"/>
        <w:rPr>
          <w:rStyle w:val="CharNormal"/>
          <w:lang w:val="en-US"/>
        </w:rPr>
      </w:pPr>
      <w:proofErr w:type="gramStart"/>
      <w:r w:rsidRPr="00201121">
        <w:rPr>
          <w:lang w:val="en-US"/>
        </w:rPr>
        <w:t>COTTRELL, Les; MATTHEWS, Warren.</w:t>
      </w:r>
      <w:proofErr w:type="gramEnd"/>
      <w:r w:rsidRPr="00201121">
        <w:rPr>
          <w:lang w:val="en-US"/>
        </w:rPr>
        <w:t xml:space="preserve"> </w:t>
      </w:r>
      <w:r w:rsidRPr="00201121">
        <w:rPr>
          <w:b/>
          <w:bCs/>
          <w:lang w:val="en-US"/>
        </w:rPr>
        <w:t>The PingER Project: Active Internet Performance Monitoring for the HENP Community</w:t>
      </w:r>
      <w:r w:rsidRPr="00201121">
        <w:rPr>
          <w:lang w:val="en-US"/>
        </w:rPr>
        <w:t xml:space="preserve">. v. 38, p. 130-136. </w:t>
      </w:r>
      <w:r w:rsidRPr="00760A5A">
        <w:t xml:space="preserve">2000. </w:t>
      </w:r>
      <w:r w:rsidRPr="00BD2D6E">
        <w:t xml:space="preserve">Disponível em: </w:t>
      </w:r>
      <w:hyperlink r:id="rId48" w:history="1">
        <w:r w:rsidRPr="00760A5A">
          <w:rPr>
            <w:rStyle w:val="MyLink"/>
          </w:rPr>
          <w:t>http://www.ece.ucdavis.edu/~chuah/classes/eec274/eec274-s06/refs/00PingER.pdf</w:t>
        </w:r>
      </w:hyperlink>
      <w:r w:rsidRPr="00760A5A">
        <w:rPr>
          <w:rStyle w:val="CharNormal"/>
        </w:rPr>
        <w:t xml:space="preserve">. </w:t>
      </w:r>
      <w:r w:rsidRPr="00B4467D">
        <w:rPr>
          <w:rStyle w:val="CharNormal"/>
          <w:lang w:val="en-US"/>
        </w:rPr>
        <w:t xml:space="preserve">Acessado em: </w:t>
      </w:r>
      <w:proofErr w:type="gramStart"/>
      <w:r w:rsidRPr="00B4467D">
        <w:rPr>
          <w:rStyle w:val="CharNormal"/>
          <w:lang w:val="en-US"/>
        </w:rPr>
        <w:t>nov</w:t>
      </w:r>
      <w:proofErr w:type="gramEnd"/>
      <w:r w:rsidRPr="00B4467D">
        <w:rPr>
          <w:rStyle w:val="CharNormal"/>
          <w:lang w:val="en-US"/>
        </w:rPr>
        <w:t>. 2013.</w:t>
      </w:r>
    </w:p>
    <w:p w:rsidR="00C22912" w:rsidRPr="00C22912" w:rsidRDefault="00C22912" w:rsidP="00442BE5">
      <w:pPr>
        <w:pStyle w:val="MYBibliografia"/>
        <w:spacing w:after="360"/>
      </w:pPr>
      <w:r>
        <w:rPr>
          <w:rStyle w:val="CharNormal"/>
          <w:lang w:val="en-US"/>
        </w:rPr>
        <w:t xml:space="preserve">CYGANIAK, Richard; HAUSENBLAS, Michael; ALEXANDER, Keith; ZHAO, Jun. </w:t>
      </w:r>
      <w:r>
        <w:rPr>
          <w:rStyle w:val="CharNormal"/>
          <w:b/>
          <w:lang w:val="en-US"/>
        </w:rPr>
        <w:t>Describing Linked Datasets</w:t>
      </w:r>
      <w:r>
        <w:rPr>
          <w:rStyle w:val="CharNormal"/>
          <w:lang w:val="en-US"/>
        </w:rPr>
        <w:t>: o</w:t>
      </w:r>
      <w:r w:rsidRPr="00C22912">
        <w:rPr>
          <w:rStyle w:val="CharNormal"/>
          <w:lang w:val="en-US"/>
        </w:rPr>
        <w:t xml:space="preserve">n the Design and Usage of voiD, the “Vocabulary </w:t>
      </w:r>
      <w:r w:rsidR="000257B9">
        <w:rPr>
          <w:rStyle w:val="CharNormal"/>
          <w:lang w:val="en-US"/>
        </w:rPr>
        <w:t>o</w:t>
      </w:r>
      <w:r w:rsidRPr="00C22912">
        <w:rPr>
          <w:rStyle w:val="CharNormal"/>
          <w:lang w:val="en-US"/>
        </w:rPr>
        <w:t>f Interlinked Datasets”</w:t>
      </w:r>
      <w:r>
        <w:rPr>
          <w:rStyle w:val="CharNormal"/>
          <w:lang w:val="en-US"/>
        </w:rPr>
        <w:t xml:space="preserve">. </w:t>
      </w:r>
      <w:r w:rsidRPr="00C22912">
        <w:rPr>
          <w:rStyle w:val="CharNormal"/>
        </w:rPr>
        <w:t xml:space="preserve">2009. </w:t>
      </w:r>
      <w:r w:rsidRPr="00BD2D6E">
        <w:t xml:space="preserve">Disponível em: </w:t>
      </w:r>
      <w:r w:rsidRPr="00C22912">
        <w:t>http://richard.cyganiak.de/2008/papers/void-ldow2009.pdf</w:t>
      </w:r>
      <w:r w:rsidRPr="00760A5A">
        <w:rPr>
          <w:rStyle w:val="CharNormal"/>
        </w:rPr>
        <w:t xml:space="preserve">. </w:t>
      </w:r>
      <w:r w:rsidRPr="00C22912">
        <w:rPr>
          <w:rStyle w:val="CharNormal"/>
        </w:rPr>
        <w:t>Acessado em: nov. 2013</w:t>
      </w:r>
      <w:r w:rsidRPr="00C22912">
        <w:t xml:space="preserve"> </w:t>
      </w:r>
    </w:p>
    <w:p w:rsidR="00442BE5" w:rsidRPr="00750927" w:rsidRDefault="00442BE5" w:rsidP="00442BE5">
      <w:pPr>
        <w:pStyle w:val="MYBibliografia"/>
        <w:spacing w:after="360"/>
        <w:rPr>
          <w:rStyle w:val="CharNormal"/>
          <w:lang w:val="en-US"/>
        </w:rPr>
      </w:pPr>
      <w:proofErr w:type="gramStart"/>
      <w:r w:rsidRPr="00BD2D6E">
        <w:rPr>
          <w:bCs/>
          <w:lang w:val="en-US"/>
        </w:rPr>
        <w:t xml:space="preserve">DJURIC, Dragan; GAŠEVIC, Dragan; DEVEDŽIC, </w:t>
      </w:r>
      <w:r>
        <w:rPr>
          <w:bCs/>
          <w:lang w:val="en-US"/>
        </w:rPr>
        <w:t>Vladan.</w:t>
      </w:r>
      <w:proofErr w:type="gramEnd"/>
      <w:r>
        <w:rPr>
          <w:bCs/>
          <w:lang w:val="en-US"/>
        </w:rPr>
        <w:t xml:space="preserve"> </w:t>
      </w:r>
      <w:proofErr w:type="gramStart"/>
      <w:r w:rsidRPr="00BD2D6E">
        <w:rPr>
          <w:b/>
          <w:bCs/>
          <w:lang w:val="en-US"/>
        </w:rPr>
        <w:t>The Tao of Modeling Spaces</w:t>
      </w:r>
      <w:r>
        <w:rPr>
          <w:bCs/>
          <w:lang w:val="en-US"/>
        </w:rPr>
        <w:t>.</w:t>
      </w:r>
      <w:proofErr w:type="gramEnd"/>
      <w:r>
        <w:rPr>
          <w:bCs/>
          <w:lang w:val="en-US"/>
        </w:rPr>
        <w:t xml:space="preserve"> Journal </w:t>
      </w:r>
      <w:proofErr w:type="gramStart"/>
      <w:r>
        <w:rPr>
          <w:bCs/>
          <w:lang w:val="en-US"/>
        </w:rPr>
        <w:t>Of</w:t>
      </w:r>
      <w:proofErr w:type="gramEnd"/>
      <w:r>
        <w:rPr>
          <w:bCs/>
          <w:lang w:val="en-US"/>
        </w:rPr>
        <w:t xml:space="preserve"> Object Technology: ETH Zurich, 2006. </w:t>
      </w:r>
      <w:r w:rsidRPr="00750927">
        <w:rPr>
          <w:lang w:val="en-US"/>
        </w:rPr>
        <w:t xml:space="preserve">Disponível em: </w:t>
      </w:r>
      <w:r w:rsidRPr="00750927">
        <w:rPr>
          <w:rStyle w:val="MyLink"/>
          <w:lang w:val="en-US"/>
        </w:rPr>
        <w:t>http://www.jot.fm/issues/issue_2006_11/article4/article4.pdf.</w:t>
      </w:r>
      <w:r w:rsidRPr="00750927">
        <w:rPr>
          <w:rStyle w:val="CharNormal"/>
          <w:lang w:val="en-US"/>
        </w:rPr>
        <w:t xml:space="preserve"> Acessado em: </w:t>
      </w:r>
      <w:proofErr w:type="gramStart"/>
      <w:r w:rsidRPr="00750927">
        <w:rPr>
          <w:rStyle w:val="CharNormal"/>
          <w:lang w:val="en-US"/>
        </w:rPr>
        <w:t>nov</w:t>
      </w:r>
      <w:proofErr w:type="gramEnd"/>
      <w:r w:rsidRPr="00750927">
        <w:rPr>
          <w:rStyle w:val="CharNormal"/>
          <w:lang w:val="en-US"/>
        </w:rPr>
        <w:t>. 2013.</w:t>
      </w:r>
    </w:p>
    <w:p w:rsidR="00442BE5" w:rsidRPr="00442BE5" w:rsidRDefault="00442BE5" w:rsidP="00442BE5">
      <w:pPr>
        <w:pStyle w:val="MYBibliografia"/>
        <w:spacing w:after="360"/>
        <w:rPr>
          <w:rStyle w:val="CharNormal"/>
          <w:lang w:val="en-US"/>
        </w:rPr>
      </w:pPr>
      <w:proofErr w:type="gramStart"/>
      <w:r w:rsidRPr="00750927">
        <w:rPr>
          <w:rStyle w:val="CharNormal"/>
          <w:lang w:val="en-US"/>
        </w:rPr>
        <w:t>EUROPEAN COMMISSION.</w:t>
      </w:r>
      <w:proofErr w:type="gramEnd"/>
      <w:r w:rsidRPr="00750927">
        <w:rPr>
          <w:rStyle w:val="CharNormal"/>
          <w:lang w:val="en-US"/>
        </w:rPr>
        <w:t xml:space="preserve"> </w:t>
      </w:r>
      <w:r w:rsidRPr="00750927">
        <w:rPr>
          <w:b/>
          <w:bCs/>
          <w:lang w:val="en-US"/>
        </w:rPr>
        <w:t>FP7: the future of European Union research policy</w:t>
      </w:r>
      <w:r>
        <w:rPr>
          <w:bCs/>
          <w:lang w:val="en-US"/>
        </w:rPr>
        <w:t xml:space="preserve">. </w:t>
      </w:r>
      <w:proofErr w:type="gramStart"/>
      <w:r>
        <w:rPr>
          <w:bCs/>
          <w:lang w:val="en-US"/>
        </w:rPr>
        <w:t>Research &amp; Innovation, 2012.</w:t>
      </w:r>
      <w:proofErr w:type="gramEnd"/>
      <w:r>
        <w:rPr>
          <w:bCs/>
          <w:lang w:val="en-US"/>
        </w:rPr>
        <w:t xml:space="preserve"> </w:t>
      </w:r>
      <w:r w:rsidRPr="00442BE5">
        <w:rPr>
          <w:lang w:val="en-US"/>
        </w:rPr>
        <w:t xml:space="preserve">Disponível em: </w:t>
      </w:r>
      <w:r w:rsidR="00EE29C0">
        <w:fldChar w:fldCharType="begin"/>
      </w:r>
      <w:r w:rsidR="00EE29C0" w:rsidRPr="00C947CF">
        <w:rPr>
          <w:lang w:val="en-US"/>
          <w:rPrChange w:id="835" w:author="Renan" w:date="2013-12-02T20:23:00Z">
            <w:rPr/>
          </w:rPrChange>
        </w:rPr>
        <w:instrText xml:space="preserve"> HYPERLINK "http://ec.europa.eu/research/fp7/index_en.cfm" </w:instrText>
      </w:r>
      <w:r w:rsidR="00EE29C0">
        <w:fldChar w:fldCharType="separate"/>
      </w:r>
      <w:r w:rsidRPr="00442BE5">
        <w:rPr>
          <w:rStyle w:val="MyLink"/>
          <w:lang w:val="en-US"/>
        </w:rPr>
        <w:t>http://ec.europa.eu/research/fp7/index_en.cfm</w:t>
      </w:r>
      <w:r w:rsidR="00EE29C0">
        <w:rPr>
          <w:rStyle w:val="MyLink"/>
          <w:lang w:val="en-US"/>
        </w:rPr>
        <w:fldChar w:fldCharType="end"/>
      </w:r>
      <w:r w:rsidRPr="00442BE5">
        <w:rPr>
          <w:rStyle w:val="CharNormal"/>
          <w:lang w:val="en-US"/>
        </w:rPr>
        <w:t xml:space="preserve">. Acessado em: </w:t>
      </w:r>
      <w:proofErr w:type="gramStart"/>
      <w:r w:rsidRPr="00442BE5">
        <w:rPr>
          <w:rStyle w:val="CharNormal"/>
          <w:lang w:val="en-US"/>
        </w:rPr>
        <w:t>nov</w:t>
      </w:r>
      <w:proofErr w:type="gramEnd"/>
      <w:r w:rsidRPr="00442BE5">
        <w:rPr>
          <w:rStyle w:val="CharNormal"/>
          <w:lang w:val="en-US"/>
        </w:rPr>
        <w:t>. 2013.</w:t>
      </w:r>
    </w:p>
    <w:p w:rsidR="00442BE5" w:rsidRDefault="00EE29C0" w:rsidP="00442BE5">
      <w:pPr>
        <w:pStyle w:val="MYBibliografia"/>
        <w:spacing w:after="360"/>
        <w:rPr>
          <w:rStyle w:val="CharNormal"/>
        </w:rPr>
      </w:pPr>
      <w:r>
        <w:fldChar w:fldCharType="begin"/>
      </w:r>
      <w:r w:rsidRPr="00C947CF">
        <w:rPr>
          <w:lang w:val="en-US"/>
          <w:rPrChange w:id="836" w:author="Renan" w:date="2013-12-02T20:23:00Z">
            <w:rPr/>
          </w:rPrChange>
        </w:rPr>
        <w:instrText xml:space="preserve"> HYPERLINK "https://svn.fp7-moment.eu/svn/moment/public/Ontology/" </w:instrText>
      </w:r>
      <w:r>
        <w:fldChar w:fldCharType="end"/>
      </w:r>
      <w:r w:rsidR="00442BE5" w:rsidRPr="00557F93">
        <w:rPr>
          <w:lang w:val="en-US"/>
        </w:rPr>
        <w:t>EUROPEAN TELECOMMUNICATIONS STANDARDS INSTITUTE</w:t>
      </w:r>
      <w:r w:rsidR="00442BE5">
        <w:rPr>
          <w:lang w:val="en-US"/>
        </w:rPr>
        <w:t xml:space="preserve">. </w:t>
      </w:r>
      <w:proofErr w:type="gramStart"/>
      <w:r w:rsidR="00442BE5" w:rsidRPr="00557F93">
        <w:rPr>
          <w:b/>
          <w:lang w:val="en-US"/>
        </w:rPr>
        <w:t xml:space="preserve">Measurement Ontology for IP traffic (MOI); Requirements for IP traffic measurement ontologies </w:t>
      </w:r>
      <w:r w:rsidR="00442BE5">
        <w:rPr>
          <w:b/>
          <w:lang w:val="en-US"/>
        </w:rPr>
        <w:t>development</w:t>
      </w:r>
      <w:r w:rsidR="00442BE5">
        <w:rPr>
          <w:lang w:val="en-US"/>
        </w:rPr>
        <w:t>.</w:t>
      </w:r>
      <w:proofErr w:type="gramEnd"/>
      <w:r w:rsidR="00442BE5">
        <w:rPr>
          <w:lang w:val="en-US"/>
        </w:rPr>
        <w:t xml:space="preserve"> </w:t>
      </w:r>
      <w:r w:rsidR="00442BE5" w:rsidRPr="00442BE5">
        <w:t xml:space="preserve">V1.1.1. ETSI Industry Specification Group (IGS). 2012. </w:t>
      </w:r>
      <w:r w:rsidR="00442BE5" w:rsidRPr="00557F93">
        <w:t xml:space="preserve">Disponível em: </w:t>
      </w:r>
      <w:hyperlink r:id="rId49" w:history="1">
        <w:r w:rsidR="00442BE5" w:rsidRPr="00557F93">
          <w:rPr>
            <w:rStyle w:val="MyLink"/>
          </w:rPr>
          <w:t>http://www.etsi.org/deliver/etsi_gs/MOI/001_099/002/01.01.01_60/gs_moi002v010101p.pdf</w:t>
        </w:r>
      </w:hyperlink>
      <w:r w:rsidR="00442BE5" w:rsidRPr="00557F93">
        <w:rPr>
          <w:rStyle w:val="MyLink"/>
        </w:rPr>
        <w:t>.</w:t>
      </w:r>
      <w:r w:rsidR="00442BE5" w:rsidRPr="00557F93">
        <w:rPr>
          <w:rStyle w:val="CharNormal"/>
        </w:rPr>
        <w:t xml:space="preserve"> </w:t>
      </w:r>
      <w:r w:rsidR="00442BE5" w:rsidRPr="00750927">
        <w:rPr>
          <w:rStyle w:val="CharNormal"/>
        </w:rPr>
        <w:t>Acessado em: nov. 2013.</w:t>
      </w:r>
    </w:p>
    <w:p w:rsidR="003904B9" w:rsidRDefault="003904B9" w:rsidP="00442BE5">
      <w:pPr>
        <w:pStyle w:val="MYBibliografia"/>
        <w:spacing w:after="360"/>
        <w:rPr>
          <w:bCs/>
        </w:rPr>
      </w:pPr>
      <w:r>
        <w:t>FERMAN</w:t>
      </w:r>
      <w:r w:rsidRPr="00456269">
        <w:t xml:space="preserve">, </w:t>
      </w:r>
      <w:r>
        <w:t>F</w:t>
      </w:r>
      <w:r w:rsidR="005C071B">
        <w:t>a</w:t>
      </w:r>
      <w:r>
        <w:t>bio</w:t>
      </w:r>
      <w:r w:rsidRPr="00456269">
        <w:t xml:space="preserve">. </w:t>
      </w:r>
      <w:r w:rsidRPr="003904B9">
        <w:rPr>
          <w:b/>
        </w:rPr>
        <w:t xml:space="preserve">Operadores Analíticos </w:t>
      </w:r>
      <w:r>
        <w:rPr>
          <w:b/>
        </w:rPr>
        <w:t>p</w:t>
      </w:r>
      <w:r w:rsidRPr="003904B9">
        <w:rPr>
          <w:b/>
        </w:rPr>
        <w:t xml:space="preserve">ara Dados Estatísticos </w:t>
      </w:r>
      <w:r>
        <w:rPr>
          <w:b/>
        </w:rPr>
        <w:t>n</w:t>
      </w:r>
      <w:r w:rsidRPr="003904B9">
        <w:rPr>
          <w:b/>
        </w:rPr>
        <w:t xml:space="preserve">a Web </w:t>
      </w:r>
      <w:r>
        <w:rPr>
          <w:b/>
        </w:rPr>
        <w:t>d</w:t>
      </w:r>
      <w:r w:rsidRPr="003904B9">
        <w:rPr>
          <w:b/>
        </w:rPr>
        <w:t>e Dados</w:t>
      </w:r>
      <w:r w:rsidRPr="00F919E8">
        <w:t>. 201</w:t>
      </w:r>
      <w:r>
        <w:t>3</w:t>
      </w:r>
      <w:r w:rsidRPr="00F919E8">
        <w:t xml:space="preserve">. </w:t>
      </w:r>
      <w:r w:rsidRPr="00456269">
        <w:t>Universidade Federal do Rio de Janeiro, Instituto de Matem</w:t>
      </w:r>
      <w:r>
        <w:t>ática, Departamento de Ciência da Computação.</w:t>
      </w:r>
    </w:p>
    <w:p w:rsidR="00442BE5" w:rsidRDefault="00442BE5" w:rsidP="00442BE5">
      <w:pPr>
        <w:pStyle w:val="MYBibliografia"/>
        <w:spacing w:after="360"/>
        <w:rPr>
          <w:rStyle w:val="CharNormal"/>
        </w:rPr>
      </w:pPr>
      <w:r w:rsidRPr="00750927">
        <w:rPr>
          <w:bCs/>
        </w:rPr>
        <w:t xml:space="preserve">FRANCONI, Enrico. </w:t>
      </w:r>
      <w:r w:rsidRPr="00750927">
        <w:rPr>
          <w:b/>
          <w:bCs/>
        </w:rPr>
        <w:t>Description Logics: Tutorial Cource Information</w:t>
      </w:r>
      <w:r w:rsidRPr="00750927">
        <w:rPr>
          <w:bCs/>
        </w:rPr>
        <w:t xml:space="preserve">. </w:t>
      </w:r>
      <w:r w:rsidRPr="009E3446">
        <w:rPr>
          <w:bCs/>
        </w:rPr>
        <w:t xml:space="preserve">2002. </w:t>
      </w:r>
      <w:r>
        <w:t xml:space="preserve">Disponível em: </w:t>
      </w:r>
      <w:hyperlink r:id="rId50" w:history="1">
        <w:r w:rsidRPr="009E3446">
          <w:rPr>
            <w:rStyle w:val="MyLink"/>
          </w:rPr>
          <w:t>http://www.inf.unibz.it/~franconi/dl/course/</w:t>
        </w:r>
      </w:hyperlink>
      <w:r w:rsidRPr="00B979BB">
        <w:rPr>
          <w:rStyle w:val="CharNormal"/>
        </w:rPr>
        <w:t>.</w:t>
      </w:r>
      <w:r>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Pr="00442BE5" w:rsidRDefault="00442BE5" w:rsidP="00442BE5">
      <w:pPr>
        <w:pStyle w:val="MYBibliografia"/>
        <w:spacing w:after="360"/>
        <w:rPr>
          <w:rStyle w:val="CharNormal"/>
          <w:lang w:val="en-US"/>
        </w:rPr>
      </w:pPr>
      <w:r w:rsidRPr="008A28BC">
        <w:t xml:space="preserve">GEONAMES. </w:t>
      </w:r>
      <w:r w:rsidRPr="008A28BC">
        <w:rPr>
          <w:b/>
        </w:rPr>
        <w:t>GeoNames Ontology</w:t>
      </w:r>
      <w:r w:rsidRPr="008A28BC">
        <w:t xml:space="preserve">. </w:t>
      </w:r>
      <w:r w:rsidRPr="008A28BC">
        <w:rPr>
          <w:bCs/>
        </w:rPr>
        <w:t>20</w:t>
      </w:r>
      <w:r>
        <w:rPr>
          <w:bCs/>
        </w:rPr>
        <w:t>13</w:t>
      </w:r>
      <w:r w:rsidRPr="008A28BC">
        <w:rPr>
          <w:bCs/>
        </w:rPr>
        <w:t xml:space="preserve">. </w:t>
      </w:r>
      <w:r w:rsidRPr="00A32AA3">
        <w:t>Disponível em:</w:t>
      </w:r>
      <w:r w:rsidR="007200A9">
        <w:t xml:space="preserve"> </w:t>
      </w:r>
      <w:hyperlink r:id="rId51" w:history="1">
        <w:r w:rsidRPr="008A28BC">
          <w:rPr>
            <w:rStyle w:val="MyLink"/>
          </w:rPr>
          <w:t>http://www.geonames.org/ontology/documentation.html</w:t>
        </w:r>
      </w:hyperlink>
      <w:r w:rsidRPr="00B979BB">
        <w:rPr>
          <w:rStyle w:val="CharNormal"/>
        </w:rPr>
        <w:t>.</w:t>
      </w:r>
      <w:r>
        <w:rPr>
          <w:rStyle w:val="CharNormal"/>
        </w:rPr>
        <w:t xml:space="preserve"> </w:t>
      </w:r>
      <w:r w:rsidRPr="00442BE5">
        <w:rPr>
          <w:rStyle w:val="CharNormal"/>
          <w:lang w:val="en-US"/>
        </w:rPr>
        <w:t xml:space="preserve">Acessado em: </w:t>
      </w:r>
      <w:proofErr w:type="gramStart"/>
      <w:r w:rsidRPr="00442BE5">
        <w:rPr>
          <w:rStyle w:val="CharNormal"/>
          <w:lang w:val="en-US"/>
        </w:rPr>
        <w:t>nov</w:t>
      </w:r>
      <w:proofErr w:type="gramEnd"/>
      <w:r w:rsidRPr="00442BE5">
        <w:rPr>
          <w:rStyle w:val="CharNormal"/>
          <w:lang w:val="en-US"/>
        </w:rPr>
        <w:t>. 2013.</w:t>
      </w:r>
    </w:p>
    <w:p w:rsidR="00442BE5" w:rsidRPr="00BB3C32" w:rsidRDefault="00442BE5" w:rsidP="00442BE5">
      <w:pPr>
        <w:pStyle w:val="MYBibliografia"/>
        <w:spacing w:after="360"/>
        <w:rPr>
          <w:lang w:val="en-US"/>
        </w:rPr>
      </w:pPr>
      <w:r w:rsidRPr="001903A4">
        <w:rPr>
          <w:lang w:val="en-US"/>
        </w:rPr>
        <w:t xml:space="preserve">GRUBER, </w:t>
      </w:r>
      <w:r w:rsidR="002F1E9E" w:rsidRPr="00BD2D6E">
        <w:rPr>
          <w:bCs/>
          <w:lang w:val="en-US"/>
        </w:rPr>
        <w:t>Thomas</w:t>
      </w:r>
      <w:r w:rsidR="002F1E9E">
        <w:rPr>
          <w:lang w:val="en-US"/>
        </w:rPr>
        <w:t xml:space="preserve"> </w:t>
      </w:r>
      <w:r w:rsidRPr="001903A4">
        <w:rPr>
          <w:lang w:val="en-US"/>
        </w:rPr>
        <w:t xml:space="preserve">R. </w:t>
      </w:r>
      <w:proofErr w:type="gramStart"/>
      <w:r w:rsidRPr="00BB3C32">
        <w:rPr>
          <w:b/>
          <w:lang w:val="en-US"/>
        </w:rPr>
        <w:t>A translation approach to portable ontology specifications</w:t>
      </w:r>
      <w:r w:rsidRPr="001903A4">
        <w:rPr>
          <w:lang w:val="en-US"/>
        </w:rPr>
        <w:t>.</w:t>
      </w:r>
      <w:proofErr w:type="gramEnd"/>
      <w:r w:rsidRPr="001903A4">
        <w:rPr>
          <w:lang w:val="en-US"/>
        </w:rPr>
        <w:t xml:space="preserve"> </w:t>
      </w:r>
      <w:proofErr w:type="gramStart"/>
      <w:r w:rsidRPr="00A83DBC">
        <w:rPr>
          <w:lang w:val="en-US"/>
        </w:rPr>
        <w:t>QRZOHGJH $FTXLVLWLRQ, [S.l.], v. 5, p. 199-220, 1993.</w:t>
      </w:r>
      <w:proofErr w:type="gramEnd"/>
    </w:p>
    <w:p w:rsidR="00442BE5" w:rsidRDefault="00075EF6" w:rsidP="00442BE5">
      <w:pPr>
        <w:pStyle w:val="MYBibliografia"/>
        <w:spacing w:after="360"/>
        <w:rPr>
          <w:rStyle w:val="CharNormal"/>
        </w:rPr>
      </w:pPr>
      <w:proofErr w:type="gramStart"/>
      <w:r>
        <w:rPr>
          <w:lang w:val="en-US"/>
        </w:rPr>
        <w:t>GUARINO, N.</w:t>
      </w:r>
      <w:proofErr w:type="gramEnd"/>
      <w:r w:rsidR="00442BE5" w:rsidRPr="00BB3C32">
        <w:rPr>
          <w:lang w:val="en-US"/>
        </w:rPr>
        <w:t xml:space="preserve"> </w:t>
      </w:r>
      <w:proofErr w:type="gramStart"/>
      <w:r w:rsidR="00442BE5" w:rsidRPr="00BB3C32">
        <w:rPr>
          <w:b/>
          <w:lang w:val="en-US"/>
        </w:rPr>
        <w:t>Some ontological principles for designing upper level lexical resources</w:t>
      </w:r>
      <w:r w:rsidR="00442BE5" w:rsidRPr="00BB3C32">
        <w:rPr>
          <w:lang w:val="en-US"/>
        </w:rPr>
        <w:t>.</w:t>
      </w:r>
      <w:proofErr w:type="gramEnd"/>
      <w:r w:rsidR="00442BE5" w:rsidRPr="00BB3C32">
        <w:rPr>
          <w:lang w:val="en-US"/>
        </w:rPr>
        <w:t xml:space="preserve"> In: INTERNATIONAL CONFERENCE ON LANGUAGE RESOURCES AND EVOLUTION, </w:t>
      </w:r>
      <w:proofErr w:type="gramStart"/>
      <w:r w:rsidR="00442BE5" w:rsidRPr="00BB3C32">
        <w:rPr>
          <w:lang w:val="en-US"/>
        </w:rPr>
        <w:t>1.,</w:t>
      </w:r>
      <w:proofErr w:type="gramEnd"/>
      <w:r w:rsidR="00442BE5" w:rsidRPr="00BB3C32">
        <w:rPr>
          <w:lang w:val="en-US"/>
        </w:rPr>
        <w:t xml:space="preserve"> 1998, Granada. </w:t>
      </w:r>
      <w:proofErr w:type="gramStart"/>
      <w:r w:rsidR="00442BE5" w:rsidRPr="008B7A9E">
        <w:rPr>
          <w:lang w:val="en-US"/>
        </w:rPr>
        <w:t xml:space="preserve">3URFHHGLQJV. </w:t>
      </w:r>
      <w:r w:rsidR="00442BE5" w:rsidRPr="00BB3C32">
        <w:t>1998.</w:t>
      </w:r>
      <w:proofErr w:type="gramEnd"/>
      <w:r w:rsidR="00442BE5" w:rsidRPr="00BB3C32">
        <w:t xml:space="preserve"> Disponível em: </w:t>
      </w:r>
      <w:hyperlink r:id="rId52" w:tgtFrame="_blank" w:history="1">
        <w:r w:rsidR="00442BE5" w:rsidRPr="00BB3C32">
          <w:rPr>
            <w:rStyle w:val="MyLink"/>
          </w:rPr>
          <w:t>http://www.loa-cnr.it/Papers/LREC98.pdf</w:t>
        </w:r>
      </w:hyperlink>
      <w:r w:rsidR="00442BE5" w:rsidRPr="00BB3C32">
        <w:t xml:space="preserve">. </w:t>
      </w:r>
      <w:r w:rsidR="00442BE5" w:rsidRPr="00925F79">
        <w:rPr>
          <w:rStyle w:val="CharNormal"/>
        </w:rPr>
        <w:t>Acessado em</w:t>
      </w:r>
      <w:r w:rsidR="00442BE5">
        <w:rPr>
          <w:rStyle w:val="CharNormal"/>
        </w:rPr>
        <w:t>:</w:t>
      </w:r>
      <w:r w:rsidR="00442BE5" w:rsidRPr="00925F79">
        <w:rPr>
          <w:rStyle w:val="CharNormal"/>
        </w:rPr>
        <w:t xml:space="preserve"> nov. 2013.</w:t>
      </w:r>
    </w:p>
    <w:p w:rsidR="00442BE5" w:rsidRPr="006A4692" w:rsidRDefault="00442BE5" w:rsidP="00442BE5">
      <w:pPr>
        <w:pStyle w:val="MYBibliografia"/>
        <w:spacing w:after="360"/>
        <w:rPr>
          <w:rPrChange w:id="837" w:author="Revisor" w:date="2014-03-24T07:07:00Z">
            <w:rPr>
              <w:lang w:val="en-US"/>
            </w:rPr>
          </w:rPrChange>
        </w:rPr>
      </w:pPr>
      <w:r w:rsidRPr="006A4692">
        <w:rPr>
          <w:rPrChange w:id="838" w:author="Revisor" w:date="2014-03-24T07:07:00Z">
            <w:rPr>
              <w:lang w:val="en-US"/>
            </w:rPr>
          </w:rPrChange>
        </w:rPr>
        <w:t xml:space="preserve">GUARINO, N.; CARRARA, M.; GIARETTA, P. </w:t>
      </w:r>
      <w:r w:rsidRPr="006A4692">
        <w:rPr>
          <w:b/>
          <w:rPrChange w:id="839" w:author="Revisor" w:date="2014-03-24T07:07:00Z">
            <w:rPr>
              <w:b/>
              <w:lang w:val="en-US"/>
            </w:rPr>
          </w:rPrChange>
        </w:rPr>
        <w:t>An ontology of meta-level categories</w:t>
      </w:r>
      <w:r w:rsidRPr="006A4692">
        <w:rPr>
          <w:rPrChange w:id="840" w:author="Revisor" w:date="2014-03-24T07:07:00Z">
            <w:rPr>
              <w:lang w:val="en-US"/>
            </w:rPr>
          </w:rPrChange>
        </w:rPr>
        <w:t>. LADSEB-CNR Int. Rep. 6/93, Preliminary version, nov. 1993</w:t>
      </w:r>
    </w:p>
    <w:p w:rsidR="005349A5" w:rsidRDefault="005349A5" w:rsidP="00442BE5">
      <w:pPr>
        <w:pStyle w:val="MYBibliografia"/>
        <w:spacing w:after="360"/>
      </w:pPr>
      <w:proofErr w:type="gramStart"/>
      <w:r w:rsidRPr="005349A5">
        <w:rPr>
          <w:lang w:val="en-US"/>
        </w:rPr>
        <w:t>GUINARD, Dominique; TRIFA, Vlad.</w:t>
      </w:r>
      <w:proofErr w:type="gramEnd"/>
      <w:r w:rsidRPr="005349A5">
        <w:rPr>
          <w:lang w:val="en-US"/>
        </w:rPr>
        <w:t xml:space="preserve"> </w:t>
      </w:r>
      <w:r w:rsidRPr="005349A5">
        <w:rPr>
          <w:b/>
          <w:lang w:val="en-US"/>
        </w:rPr>
        <w:t>Towards the Web of Things</w:t>
      </w:r>
      <w:r w:rsidRPr="005349A5">
        <w:rPr>
          <w:lang w:val="en-US"/>
        </w:rPr>
        <w:t xml:space="preserve">: Web Mahups for Embedded Devices. </w:t>
      </w:r>
      <w:r w:rsidRPr="005349A5">
        <w:t>Institute for Pervasive Computing, Suíça, 2009.</w:t>
      </w:r>
    </w:p>
    <w:p w:rsidR="00D727E2" w:rsidRPr="005D63C4" w:rsidRDefault="00D727E2" w:rsidP="00442BE5">
      <w:pPr>
        <w:pStyle w:val="MYBibliografia"/>
        <w:spacing w:after="360"/>
        <w:rPr>
          <w:lang w:val="en-US"/>
        </w:rPr>
      </w:pPr>
      <w:r>
        <w:rPr>
          <w:rStyle w:val="CharNormal"/>
        </w:rPr>
        <w:t xml:space="preserve">GUIZZARDI, Giancarlo. </w:t>
      </w:r>
      <w:r>
        <w:rPr>
          <w:rStyle w:val="CharNormal"/>
          <w:b/>
        </w:rPr>
        <w:t xml:space="preserve">Uma abordagem metodológica de desenvolvimento para e com reuso, baseada em ontologias formais de domínio. </w:t>
      </w:r>
      <w:r w:rsidRPr="003860F4">
        <w:rPr>
          <w:rStyle w:val="CharNormal"/>
        </w:rPr>
        <w:t>20</w:t>
      </w:r>
      <w:r>
        <w:rPr>
          <w:rStyle w:val="CharNormal"/>
        </w:rPr>
        <w:t>00</w:t>
      </w:r>
      <w:r w:rsidRPr="003860F4">
        <w:rPr>
          <w:rStyle w:val="CharNormal"/>
        </w:rPr>
        <w:t>.</w:t>
      </w:r>
      <w:r>
        <w:rPr>
          <w:rStyle w:val="CharNormal"/>
        </w:rPr>
        <w:t xml:space="preserve"> Universidade Federal do Espírito Santo.</w:t>
      </w:r>
      <w:r w:rsidRPr="003860F4">
        <w:rPr>
          <w:rStyle w:val="CharNormal"/>
        </w:rPr>
        <w:t xml:space="preserve"> </w:t>
      </w:r>
      <w:r w:rsidRPr="00A32AA3">
        <w:t>Disponível em:</w:t>
      </w:r>
      <w:r w:rsidR="007200A9">
        <w:t xml:space="preserve"> </w:t>
      </w:r>
      <w:hyperlink r:id="rId53" w:history="1">
        <w:r w:rsidRPr="003860F4">
          <w:rPr>
            <w:rStyle w:val="Hyperlink"/>
          </w:rPr>
          <w:t>http://www.loa.istc.cnr.it/Guizzardi/MSc.htm</w:t>
        </w:r>
      </w:hyperlink>
      <w:r w:rsidRPr="00B979BB">
        <w:rPr>
          <w:rStyle w:val="CharNormal"/>
        </w:rPr>
        <w:t>.</w:t>
      </w:r>
      <w:r>
        <w:rPr>
          <w:rStyle w:val="CharNormal"/>
        </w:rPr>
        <w:t xml:space="preserve"> </w:t>
      </w:r>
      <w:r w:rsidRPr="005D63C4">
        <w:rPr>
          <w:rStyle w:val="CharNormal"/>
          <w:lang w:val="en-US"/>
        </w:rPr>
        <w:t xml:space="preserve">Acessado em: </w:t>
      </w:r>
      <w:proofErr w:type="gramStart"/>
      <w:r w:rsidRPr="005D63C4">
        <w:rPr>
          <w:rStyle w:val="CharNormal"/>
          <w:lang w:val="en-US"/>
        </w:rPr>
        <w:t>nov</w:t>
      </w:r>
      <w:proofErr w:type="gramEnd"/>
      <w:r w:rsidRPr="005D63C4">
        <w:rPr>
          <w:rStyle w:val="CharNormal"/>
          <w:lang w:val="en-US"/>
        </w:rPr>
        <w:t>. 2013.</w:t>
      </w:r>
    </w:p>
    <w:p w:rsidR="00442BE5" w:rsidRPr="00442BE5" w:rsidRDefault="00442BE5" w:rsidP="00442BE5">
      <w:pPr>
        <w:pStyle w:val="MYBibliografia"/>
        <w:spacing w:after="360"/>
        <w:rPr>
          <w:rStyle w:val="CharNormal"/>
          <w:lang w:val="en-US"/>
        </w:rPr>
      </w:pPr>
      <w:proofErr w:type="gramStart"/>
      <w:r>
        <w:rPr>
          <w:rStyle w:val="CharNormal"/>
          <w:lang w:val="en-US"/>
        </w:rPr>
        <w:t>HARTH</w:t>
      </w:r>
      <w:r w:rsidRPr="00E44CCD">
        <w:rPr>
          <w:rStyle w:val="CharNormal"/>
          <w:lang w:val="en-US"/>
        </w:rPr>
        <w:t xml:space="preserve">, </w:t>
      </w:r>
      <w:r>
        <w:rPr>
          <w:rStyle w:val="CharNormal"/>
          <w:lang w:val="en-US"/>
        </w:rPr>
        <w:t>Andreas; DECKER, Stefan</w:t>
      </w:r>
      <w:r w:rsidRPr="00E44CCD">
        <w:rPr>
          <w:rStyle w:val="CharNormal"/>
          <w:lang w:val="en-US"/>
        </w:rPr>
        <w:t>.</w:t>
      </w:r>
      <w:proofErr w:type="gramEnd"/>
      <w:r>
        <w:rPr>
          <w:rStyle w:val="CharNormal"/>
          <w:lang w:val="en-US"/>
        </w:rPr>
        <w:t xml:space="preserve"> </w:t>
      </w:r>
      <w:proofErr w:type="gramStart"/>
      <w:r>
        <w:rPr>
          <w:rStyle w:val="CharNormal"/>
          <w:b/>
          <w:lang w:val="en-US"/>
        </w:rPr>
        <w:t>Optimized index structures for querying RDF from the web</w:t>
      </w:r>
      <w:r w:rsidRPr="00AA08DE">
        <w:rPr>
          <w:rStyle w:val="CharNormal"/>
          <w:lang w:val="en-US"/>
        </w:rPr>
        <w:t>.</w:t>
      </w:r>
      <w:proofErr w:type="gramEnd"/>
      <w:r>
        <w:rPr>
          <w:rStyle w:val="CharNormal"/>
          <w:b/>
          <w:lang w:val="en-US"/>
        </w:rPr>
        <w:t xml:space="preserve"> </w:t>
      </w:r>
      <w:r>
        <w:rPr>
          <w:rStyle w:val="CharNormal"/>
          <w:lang w:val="en-US"/>
        </w:rPr>
        <w:t>Digital Enterprise Research Institute (DERI), National University of Galway, Ireland,</w:t>
      </w:r>
      <w:r w:rsidR="007200A9">
        <w:rPr>
          <w:rStyle w:val="CharNormal"/>
          <w:lang w:val="en-US"/>
        </w:rPr>
        <w:t xml:space="preserve"> </w:t>
      </w:r>
      <w:r w:rsidRPr="00AA08DE">
        <w:rPr>
          <w:rStyle w:val="CharNormal"/>
          <w:lang w:val="en-US"/>
        </w:rPr>
        <w:t>Freiburg University</w:t>
      </w:r>
      <w:r>
        <w:rPr>
          <w:rStyle w:val="CharNormal"/>
          <w:lang w:val="en-US"/>
        </w:rPr>
        <w:t>, n.d</w:t>
      </w:r>
      <w:r w:rsidRPr="00AA08DE">
        <w:rPr>
          <w:rStyle w:val="CharNormal"/>
          <w:lang w:val="en-US"/>
        </w:rPr>
        <w:t>.</w:t>
      </w:r>
      <w:r w:rsidR="007200A9">
        <w:rPr>
          <w:rStyle w:val="CharNormal"/>
          <w:lang w:val="en-US"/>
        </w:rPr>
        <w:t xml:space="preserve"> </w:t>
      </w:r>
      <w:r w:rsidRPr="007200A9">
        <w:rPr>
          <w:lang w:val="en-US"/>
        </w:rPr>
        <w:t xml:space="preserve">Disponível em: </w:t>
      </w:r>
      <w:r w:rsidR="00D35888">
        <w:fldChar w:fldCharType="begin"/>
      </w:r>
      <w:r w:rsidR="00D35888" w:rsidRPr="00D35888">
        <w:rPr>
          <w:lang w:val="en-US"/>
          <w:rPrChange w:id="841" w:author="Revisor" w:date="2014-03-24T02:00:00Z">
            <w:rPr/>
          </w:rPrChange>
        </w:rPr>
        <w:instrText xml:space="preserve"> HYPERLINK "http://dip.semanticweb.org/documents/Harth-Decker-yars.pdf" </w:instrText>
      </w:r>
      <w:r w:rsidR="00D35888">
        <w:fldChar w:fldCharType="separate"/>
      </w:r>
      <w:r w:rsidRPr="007200A9">
        <w:rPr>
          <w:rStyle w:val="MyLink"/>
          <w:lang w:val="en-US"/>
        </w:rPr>
        <w:t>http://dip.semanticweb.org/documents/Harth-Decker-yars.pdf</w:t>
      </w:r>
      <w:r w:rsidR="00D35888">
        <w:rPr>
          <w:rStyle w:val="MyLink"/>
          <w:lang w:val="en-US"/>
        </w:rPr>
        <w:fldChar w:fldCharType="end"/>
      </w:r>
      <w:r w:rsidRPr="007200A9">
        <w:rPr>
          <w:rStyle w:val="CharNormal"/>
          <w:lang w:val="en-US"/>
        </w:rPr>
        <w:t xml:space="preserve">. </w:t>
      </w:r>
      <w:r w:rsidRPr="00442BE5">
        <w:rPr>
          <w:rStyle w:val="CharNormal"/>
          <w:lang w:val="en-US"/>
        </w:rPr>
        <w:t>Acessad</w:t>
      </w:r>
      <w:r w:rsidRPr="00442BE5">
        <w:rPr>
          <w:rStyle w:val="CharNormal"/>
          <w:lang w:val="en-US"/>
        </w:rPr>
        <w:tab/>
        <w:t xml:space="preserve">o em: </w:t>
      </w:r>
      <w:proofErr w:type="gramStart"/>
      <w:r w:rsidRPr="00442BE5">
        <w:rPr>
          <w:rStyle w:val="CharNormal"/>
          <w:lang w:val="en-US"/>
        </w:rPr>
        <w:t>nov</w:t>
      </w:r>
      <w:proofErr w:type="gramEnd"/>
      <w:r w:rsidRPr="00442BE5">
        <w:rPr>
          <w:rStyle w:val="CharNormal"/>
          <w:lang w:val="en-US"/>
        </w:rPr>
        <w:t>. 2013.</w:t>
      </w:r>
    </w:p>
    <w:p w:rsidR="00442BE5" w:rsidRPr="00442BE5" w:rsidRDefault="00442BE5" w:rsidP="00442BE5">
      <w:pPr>
        <w:pStyle w:val="MYBibliografia"/>
        <w:spacing w:after="360"/>
        <w:rPr>
          <w:rStyle w:val="CharNormal"/>
          <w:lang w:val="en-US"/>
        </w:rPr>
      </w:pPr>
      <w:proofErr w:type="gramStart"/>
      <w:r w:rsidRPr="00750927">
        <w:rPr>
          <w:rStyle w:val="CharNormal"/>
          <w:lang w:val="en-US"/>
        </w:rPr>
        <w:t>HIGH PERFORMANCE COMPUTING AND NETWORKING.</w:t>
      </w:r>
      <w:proofErr w:type="gramEnd"/>
      <w:r w:rsidRPr="00750927">
        <w:rPr>
          <w:rStyle w:val="CharNormal"/>
          <w:b/>
          <w:lang w:val="en-US"/>
        </w:rPr>
        <w:t xml:space="preserve"> </w:t>
      </w:r>
      <w:r w:rsidRPr="00750927">
        <w:rPr>
          <w:b/>
          <w:lang w:val="en-US"/>
        </w:rPr>
        <w:t xml:space="preserve">EU FP7 – Monitoring and measurement in the next generation </w:t>
      </w:r>
      <w:r>
        <w:rPr>
          <w:b/>
          <w:lang w:val="en-US"/>
        </w:rPr>
        <w:t>t</w:t>
      </w:r>
      <w:r w:rsidRPr="00750927">
        <w:rPr>
          <w:b/>
          <w:lang w:val="en-US"/>
        </w:rPr>
        <w:t>echnologies (MOMENT)</w:t>
      </w:r>
      <w:r>
        <w:rPr>
          <w:lang w:val="en-US"/>
        </w:rPr>
        <w:t xml:space="preserve">. </w:t>
      </w:r>
      <w:r w:rsidRPr="00442BE5">
        <w:t xml:space="preserve">2010. </w:t>
      </w:r>
      <w:r w:rsidRPr="00750927">
        <w:t xml:space="preserve">Disponível em: </w:t>
      </w:r>
      <w:hyperlink r:id="rId54" w:history="1">
        <w:r w:rsidRPr="00750927">
          <w:rPr>
            <w:rStyle w:val="MyLink"/>
          </w:rPr>
          <w:t>http://www.hpcn.es/projects/monitoring-and-measurement-in-the-next-generation-technologies-moment/</w:t>
        </w:r>
      </w:hyperlink>
      <w:r w:rsidRPr="00557F93">
        <w:rPr>
          <w:rStyle w:val="CharNormal"/>
        </w:rPr>
        <w:t>.</w:t>
      </w:r>
      <w:r w:rsidRPr="00750927">
        <w:rPr>
          <w:rStyle w:val="CharNormal"/>
        </w:rPr>
        <w:t xml:space="preserve"> </w:t>
      </w:r>
      <w:r w:rsidRPr="00442BE5">
        <w:rPr>
          <w:rStyle w:val="CharNormal"/>
          <w:lang w:val="en-US"/>
        </w:rPr>
        <w:t xml:space="preserve">Acessado em: </w:t>
      </w:r>
      <w:proofErr w:type="gramStart"/>
      <w:r w:rsidRPr="00442BE5">
        <w:rPr>
          <w:rStyle w:val="CharNormal"/>
          <w:lang w:val="en-US"/>
        </w:rPr>
        <w:t>nov</w:t>
      </w:r>
      <w:proofErr w:type="gramEnd"/>
      <w:r w:rsidRPr="00442BE5">
        <w:rPr>
          <w:rStyle w:val="CharNormal"/>
          <w:lang w:val="en-US"/>
        </w:rPr>
        <w:t>. 2013.</w:t>
      </w:r>
    </w:p>
    <w:p w:rsidR="00442BE5" w:rsidRDefault="00442BE5" w:rsidP="00442BE5">
      <w:pPr>
        <w:pStyle w:val="MYBibliografia"/>
        <w:spacing w:after="360"/>
        <w:rPr>
          <w:rStyle w:val="CharNormal"/>
        </w:rPr>
      </w:pPr>
      <w:r w:rsidRPr="00C335D6">
        <w:rPr>
          <w:bCs/>
          <w:lang w:val="en-US"/>
        </w:rPr>
        <w:t xml:space="preserve">HORRIDGE, Matthew. </w:t>
      </w:r>
      <w:proofErr w:type="gramStart"/>
      <w:r w:rsidRPr="00C335D6">
        <w:rPr>
          <w:b/>
          <w:bCs/>
          <w:lang w:val="en-US"/>
        </w:rPr>
        <w:t>A practical guide to building owl ontologies using protégé 4 and co-ode tools</w:t>
      </w:r>
      <w:r w:rsidRPr="00C335D6">
        <w:rPr>
          <w:bCs/>
          <w:lang w:val="en-US"/>
        </w:rPr>
        <w:t>.</w:t>
      </w:r>
      <w:proofErr w:type="gramEnd"/>
      <w:r w:rsidRPr="00C335D6">
        <w:rPr>
          <w:bCs/>
          <w:lang w:val="en-US"/>
        </w:rPr>
        <w:t xml:space="preserve"> </w:t>
      </w:r>
      <w:r>
        <w:t>1.3.ed.</w:t>
      </w:r>
      <w:r w:rsidRPr="00C335D6">
        <w:rPr>
          <w:bCs/>
        </w:rPr>
        <w:t xml:space="preserve"> University of Manchester, 2011. </w:t>
      </w:r>
      <w:r w:rsidRPr="00BD2D6E">
        <w:t xml:space="preserve">Disponível em: </w:t>
      </w:r>
      <w:r w:rsidRPr="00C335D6">
        <w:rPr>
          <w:rStyle w:val="MyLink"/>
        </w:rPr>
        <w:t>http://130.88.198.11/tutorials/protegeowltutorial/resources/ProtegeOWLTutorialP4_v1_3.pdf</w:t>
      </w:r>
      <w:r w:rsidRPr="00BD2D6E">
        <w:rPr>
          <w:rStyle w:val="MyLink"/>
        </w:rPr>
        <w:t>.</w:t>
      </w:r>
      <w:r w:rsidRPr="00BD2D6E">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Pr="00442BE5" w:rsidRDefault="00442BE5" w:rsidP="00442BE5">
      <w:pPr>
        <w:pStyle w:val="MYBibliografia"/>
        <w:spacing w:after="360"/>
        <w:rPr>
          <w:rStyle w:val="CharNormal"/>
          <w:lang w:val="en-US"/>
        </w:rPr>
      </w:pPr>
      <w:r w:rsidRPr="00641F4C">
        <w:rPr>
          <w:bCs/>
          <w:lang w:val="en-US"/>
        </w:rPr>
        <w:lastRenderedPageBreak/>
        <w:t xml:space="preserve">JOHNSON, Bobbie. </w:t>
      </w:r>
      <w:r w:rsidRPr="00641F4C">
        <w:rPr>
          <w:b/>
          <w:bCs/>
          <w:lang w:val="en-US"/>
        </w:rPr>
        <w:t>Where does Wolfram Alpha get its information?</w:t>
      </w:r>
      <w:r>
        <w:rPr>
          <w:b/>
          <w:bCs/>
          <w:lang w:val="en-US"/>
        </w:rPr>
        <w:t xml:space="preserve"> </w:t>
      </w:r>
      <w:r w:rsidRPr="00641F4C">
        <w:rPr>
          <w:bCs/>
        </w:rPr>
        <w:t xml:space="preserve">Guardian, 2009. </w:t>
      </w:r>
      <w:r>
        <w:t xml:space="preserve">Disponível em: </w:t>
      </w:r>
      <w:hyperlink r:id="rId55" w:history="1">
        <w:r w:rsidRPr="00641F4C">
          <w:rPr>
            <w:rStyle w:val="MyLink"/>
          </w:rPr>
          <w:t>http://www.theguardian.com/technology/2009/may/21/1</w:t>
        </w:r>
      </w:hyperlink>
      <w:r w:rsidRPr="005F090F">
        <w:rPr>
          <w:rStyle w:val="MyLink"/>
        </w:rPr>
        <w:t>.</w:t>
      </w:r>
      <w:r>
        <w:rPr>
          <w:rStyle w:val="CharNormal"/>
        </w:rPr>
        <w:t xml:space="preserve"> </w:t>
      </w:r>
      <w:r w:rsidRPr="00442BE5">
        <w:rPr>
          <w:rStyle w:val="CharNormal"/>
          <w:lang w:val="en-US"/>
        </w:rPr>
        <w:t xml:space="preserve">Acessado em: </w:t>
      </w:r>
      <w:proofErr w:type="gramStart"/>
      <w:r w:rsidRPr="00442BE5">
        <w:rPr>
          <w:rStyle w:val="CharNormal"/>
          <w:lang w:val="en-US"/>
        </w:rPr>
        <w:t>nov</w:t>
      </w:r>
      <w:proofErr w:type="gramEnd"/>
      <w:r w:rsidRPr="00442BE5">
        <w:rPr>
          <w:rStyle w:val="CharNormal"/>
          <w:lang w:val="en-US"/>
        </w:rPr>
        <w:t>. 2013.</w:t>
      </w:r>
    </w:p>
    <w:p w:rsidR="000257B9" w:rsidRPr="000257B9" w:rsidRDefault="000257B9" w:rsidP="00442BE5">
      <w:pPr>
        <w:pStyle w:val="MYBibliografia"/>
        <w:spacing w:after="360"/>
        <w:rPr>
          <w:rStyle w:val="CharNormal"/>
          <w:lang w:val="en-US"/>
        </w:rPr>
      </w:pPr>
      <w:proofErr w:type="gramStart"/>
      <w:r>
        <w:rPr>
          <w:rStyle w:val="CharNormal"/>
          <w:lang w:val="en-US"/>
        </w:rPr>
        <w:t>KIMBALL, Ralph; CASERTA, Joe.</w:t>
      </w:r>
      <w:proofErr w:type="gramEnd"/>
      <w:r>
        <w:rPr>
          <w:rStyle w:val="CharNormal"/>
          <w:lang w:val="en-US"/>
        </w:rPr>
        <w:t xml:space="preserve"> </w:t>
      </w:r>
      <w:proofErr w:type="gramStart"/>
      <w:r w:rsidRPr="000257B9">
        <w:rPr>
          <w:rStyle w:val="CharNormal"/>
          <w:b/>
          <w:lang w:val="en-US"/>
        </w:rPr>
        <w:t>The Data Warehouse ETL Toolkit</w:t>
      </w:r>
      <w:r>
        <w:rPr>
          <w:rStyle w:val="CharNormal"/>
          <w:lang w:val="en-US"/>
        </w:rPr>
        <w:t>.</w:t>
      </w:r>
      <w:proofErr w:type="gramEnd"/>
      <w:r>
        <w:rPr>
          <w:rStyle w:val="CharNormal"/>
          <w:lang w:val="en-US"/>
        </w:rPr>
        <w:t xml:space="preserve"> </w:t>
      </w:r>
      <w:r w:rsidRPr="000257B9">
        <w:rPr>
          <w:lang w:val="en-US"/>
        </w:rPr>
        <w:t>Wiley India Pvt. Limited, 2004.</w:t>
      </w:r>
    </w:p>
    <w:p w:rsidR="00442BE5" w:rsidRPr="00442BE5" w:rsidRDefault="00442BE5" w:rsidP="00442BE5">
      <w:pPr>
        <w:pStyle w:val="MYBibliografia"/>
        <w:spacing w:after="360"/>
        <w:rPr>
          <w:rStyle w:val="CharNormal"/>
        </w:rPr>
      </w:pPr>
      <w:r w:rsidRPr="00DE3AD4">
        <w:rPr>
          <w:rStyle w:val="CharNormal"/>
          <w:lang w:val="en-US"/>
        </w:rPr>
        <w:t xml:space="preserve">KOBIE, Nicole. </w:t>
      </w:r>
      <w:r w:rsidRPr="00DE3AD4">
        <w:rPr>
          <w:rStyle w:val="CharNormal"/>
          <w:b/>
          <w:lang w:val="en-US"/>
        </w:rPr>
        <w:t>Q&amp;A: Conrad Wolfram on communicating with apps in Web 3.0</w:t>
      </w:r>
      <w:r w:rsidRPr="00DE3AD4">
        <w:rPr>
          <w:rStyle w:val="CharNormal"/>
          <w:lang w:val="en-US"/>
        </w:rPr>
        <w:t>.</w:t>
      </w:r>
      <w:r>
        <w:rPr>
          <w:rStyle w:val="CharNormal"/>
          <w:lang w:val="en-US"/>
        </w:rPr>
        <w:t xml:space="preserve"> </w:t>
      </w:r>
      <w:r w:rsidRPr="001879E5">
        <w:rPr>
          <w:rStyle w:val="CharNormal"/>
        </w:rPr>
        <w:t>IT PRO, 2010.</w:t>
      </w:r>
      <w:r w:rsidRPr="001879E5">
        <w:t xml:space="preserve"> Disponível em: </w:t>
      </w:r>
      <w:hyperlink r:id="rId56" w:history="1">
        <w:r w:rsidRPr="00B30BD1">
          <w:rPr>
            <w:rStyle w:val="MyLink"/>
          </w:rPr>
          <w:t>http://www.tweakandtrick.com/2012/05/web-30.html</w:t>
        </w:r>
      </w:hyperlink>
      <w:r w:rsidRPr="005F090F">
        <w:rPr>
          <w:rStyle w:val="MyLink"/>
        </w:rPr>
        <w:t>.</w:t>
      </w:r>
      <w:r>
        <w:rPr>
          <w:rStyle w:val="CharNormal"/>
        </w:rPr>
        <w:t xml:space="preserve"> </w:t>
      </w:r>
      <w:r w:rsidRPr="00442BE5">
        <w:rPr>
          <w:rStyle w:val="CharNormal"/>
        </w:rPr>
        <w:t>Acessado em: nov. 2013.</w:t>
      </w:r>
    </w:p>
    <w:p w:rsidR="00442BE5" w:rsidRPr="00750927" w:rsidRDefault="00442BE5" w:rsidP="00442BE5">
      <w:pPr>
        <w:pStyle w:val="MYBibliografia"/>
        <w:spacing w:after="360"/>
        <w:rPr>
          <w:rStyle w:val="CharNormal"/>
          <w:lang w:val="en-US"/>
        </w:rPr>
      </w:pPr>
      <w:r w:rsidRPr="005D4C31">
        <w:rPr>
          <w:rStyle w:val="CharNormal"/>
          <w:lang w:val="en-US"/>
        </w:rPr>
        <w:t xml:space="preserve">LEARN DATA MODELING. </w:t>
      </w:r>
      <w:r w:rsidRPr="005D4C31">
        <w:rPr>
          <w:rStyle w:val="CharNormal"/>
          <w:b/>
          <w:lang w:val="en-US"/>
        </w:rPr>
        <w:t>Star Schema: General information</w:t>
      </w:r>
      <w:r w:rsidRPr="005D4C31">
        <w:rPr>
          <w:rStyle w:val="CharNormal"/>
          <w:lang w:val="en-US"/>
        </w:rPr>
        <w:t xml:space="preserve">. </w:t>
      </w:r>
      <w:r w:rsidRPr="00760A5A">
        <w:rPr>
          <w:rStyle w:val="CharNormal"/>
        </w:rPr>
        <w:t>2012.</w:t>
      </w:r>
      <w:r w:rsidR="007200A9">
        <w:rPr>
          <w:rStyle w:val="CharNormal"/>
        </w:rPr>
        <w:t xml:space="preserve"> </w:t>
      </w:r>
      <w:r w:rsidRPr="00BD2D6E">
        <w:t xml:space="preserve">Disponível em: </w:t>
      </w:r>
      <w:hyperlink r:id="rId57" w:anchor=".UogBUsTUDIF" w:history="1">
        <w:r w:rsidRPr="00760A5A">
          <w:rPr>
            <w:rStyle w:val="MyLink"/>
          </w:rPr>
          <w:t>http://www.learndatamodeling.com/star.php#.UogBUsTUDIF</w:t>
        </w:r>
      </w:hyperlink>
      <w:r w:rsidRPr="00760A5A">
        <w:rPr>
          <w:rStyle w:val="CharNormal"/>
        </w:rPr>
        <w:t xml:space="preserve">. </w:t>
      </w:r>
      <w:r w:rsidRPr="00750927">
        <w:rPr>
          <w:rStyle w:val="CharNormal"/>
          <w:lang w:val="en-US"/>
        </w:rPr>
        <w:t xml:space="preserve">Acessado em: </w:t>
      </w:r>
      <w:proofErr w:type="gramStart"/>
      <w:r w:rsidRPr="00750927">
        <w:rPr>
          <w:rStyle w:val="CharNormal"/>
          <w:lang w:val="en-US"/>
        </w:rPr>
        <w:t>nov</w:t>
      </w:r>
      <w:proofErr w:type="gramEnd"/>
      <w:r w:rsidRPr="00750927">
        <w:rPr>
          <w:rStyle w:val="CharNormal"/>
          <w:lang w:val="en-US"/>
        </w:rPr>
        <w:t>. 2013.</w:t>
      </w:r>
    </w:p>
    <w:p w:rsidR="00956036" w:rsidRDefault="00956036" w:rsidP="00442BE5">
      <w:pPr>
        <w:pStyle w:val="MYBibliografia"/>
        <w:spacing w:after="360"/>
        <w:rPr>
          <w:rStyle w:val="CharNormal"/>
          <w:lang w:val="en-US"/>
        </w:rPr>
      </w:pPr>
      <w:proofErr w:type="gramStart"/>
      <w:r>
        <w:rPr>
          <w:rStyle w:val="CharNormal"/>
          <w:lang w:val="en-US"/>
        </w:rPr>
        <w:t>NAVATHE, Shamkant; ELMASRI, Ramez.</w:t>
      </w:r>
      <w:proofErr w:type="gramEnd"/>
      <w:r>
        <w:rPr>
          <w:rStyle w:val="CharNormal"/>
          <w:lang w:val="en-US"/>
        </w:rPr>
        <w:t xml:space="preserve"> </w:t>
      </w:r>
      <w:proofErr w:type="gramStart"/>
      <w:r w:rsidRPr="00956036">
        <w:rPr>
          <w:b/>
          <w:lang w:val="en-US"/>
        </w:rPr>
        <w:t>Fundamentals of Database Systems</w:t>
      </w:r>
      <w:r>
        <w:rPr>
          <w:lang w:val="en-US"/>
        </w:rPr>
        <w:t>.</w:t>
      </w:r>
      <w:proofErr w:type="gramEnd"/>
      <w:r>
        <w:rPr>
          <w:lang w:val="en-US"/>
        </w:rPr>
        <w:t xml:space="preserve"> </w:t>
      </w:r>
      <w:proofErr w:type="gramStart"/>
      <w:r w:rsidR="00E4688F">
        <w:rPr>
          <w:lang w:val="en-US"/>
        </w:rPr>
        <w:t>6.ed</w:t>
      </w:r>
      <w:proofErr w:type="gramEnd"/>
      <w:r w:rsidR="00E4688F">
        <w:rPr>
          <w:lang w:val="en-US"/>
        </w:rPr>
        <w:t xml:space="preserve">. </w:t>
      </w:r>
      <w:r w:rsidRPr="00956036">
        <w:rPr>
          <w:lang w:val="en-US"/>
        </w:rPr>
        <w:t>Addison-W</w:t>
      </w:r>
      <w:r w:rsidR="00E4688F">
        <w:rPr>
          <w:lang w:val="en-US"/>
        </w:rPr>
        <w:t>esley, 2010.</w:t>
      </w:r>
    </w:p>
    <w:p w:rsidR="00956036" w:rsidRPr="000257B9" w:rsidRDefault="00956036" w:rsidP="00956036">
      <w:pPr>
        <w:pStyle w:val="MYBibliografia"/>
        <w:spacing w:after="360"/>
        <w:rPr>
          <w:rStyle w:val="CharNormal"/>
          <w:lang w:val="en-US"/>
        </w:rPr>
      </w:pPr>
      <w:proofErr w:type="gramStart"/>
      <w:r>
        <w:rPr>
          <w:rStyle w:val="CharNormal"/>
          <w:lang w:val="en-US"/>
        </w:rPr>
        <w:t>KIMBALL, Ralph; CASERTA, Joe.</w:t>
      </w:r>
      <w:proofErr w:type="gramEnd"/>
      <w:r>
        <w:rPr>
          <w:rStyle w:val="CharNormal"/>
          <w:lang w:val="en-US"/>
        </w:rPr>
        <w:t xml:space="preserve"> </w:t>
      </w:r>
      <w:proofErr w:type="gramStart"/>
      <w:r w:rsidRPr="000257B9">
        <w:rPr>
          <w:rStyle w:val="CharNormal"/>
          <w:b/>
          <w:lang w:val="en-US"/>
        </w:rPr>
        <w:t>The Data Warehouse ETL Toolkit</w:t>
      </w:r>
      <w:r>
        <w:rPr>
          <w:rStyle w:val="CharNormal"/>
          <w:lang w:val="en-US"/>
        </w:rPr>
        <w:t>.</w:t>
      </w:r>
      <w:proofErr w:type="gramEnd"/>
      <w:r>
        <w:rPr>
          <w:rStyle w:val="CharNormal"/>
          <w:lang w:val="en-US"/>
        </w:rPr>
        <w:t xml:space="preserve"> </w:t>
      </w:r>
      <w:r w:rsidRPr="000257B9">
        <w:rPr>
          <w:lang w:val="en-US"/>
        </w:rPr>
        <w:t>Wiley India Pvt. Limited, 2004.</w:t>
      </w:r>
    </w:p>
    <w:p w:rsidR="00442BE5" w:rsidRPr="00C514C4" w:rsidRDefault="00442BE5" w:rsidP="00442BE5">
      <w:pPr>
        <w:pStyle w:val="MYBibliografia"/>
        <w:spacing w:after="360"/>
        <w:rPr>
          <w:rStyle w:val="CharNormal"/>
        </w:rPr>
      </w:pPr>
      <w:proofErr w:type="gramStart"/>
      <w:r w:rsidRPr="00C514C4">
        <w:rPr>
          <w:rStyle w:val="CharNormal"/>
          <w:lang w:val="en-US"/>
        </w:rPr>
        <w:t>NOBEL PRIZE.</w:t>
      </w:r>
      <w:proofErr w:type="gramEnd"/>
      <w:r w:rsidRPr="00C514C4">
        <w:rPr>
          <w:rStyle w:val="CharNormal"/>
          <w:lang w:val="en-US"/>
        </w:rPr>
        <w:t xml:space="preserve"> </w:t>
      </w:r>
      <w:proofErr w:type="gramStart"/>
      <w:r w:rsidRPr="00C514C4">
        <w:rPr>
          <w:rStyle w:val="CharNormal"/>
          <w:b/>
          <w:lang w:val="en-US"/>
        </w:rPr>
        <w:t>The Nobel Prize in Physics 2013</w:t>
      </w:r>
      <w:r>
        <w:rPr>
          <w:rStyle w:val="CharNormal"/>
          <w:lang w:val="en-US"/>
        </w:rPr>
        <w:t>.</w:t>
      </w:r>
      <w:proofErr w:type="gramEnd"/>
      <w:r>
        <w:rPr>
          <w:rStyle w:val="CharNormal"/>
          <w:lang w:val="en-US"/>
        </w:rPr>
        <w:t xml:space="preserve"> </w:t>
      </w:r>
      <w:r w:rsidRPr="00C514C4">
        <w:rPr>
          <w:rStyle w:val="CharNormal"/>
        </w:rPr>
        <w:t xml:space="preserve">Nobel Media, 2013. </w:t>
      </w:r>
      <w:r>
        <w:t xml:space="preserve">Disponível em: </w:t>
      </w:r>
      <w:hyperlink r:id="rId58" w:history="1">
        <w:r w:rsidRPr="00C514C4">
          <w:rPr>
            <w:rStyle w:val="MyLink"/>
          </w:rPr>
          <w:t>http://www.nobelprize.org/nobel_prizes/physics/laureates/2013/</w:t>
        </w:r>
      </w:hyperlink>
      <w:r w:rsidRPr="00B979BB">
        <w:rPr>
          <w:rStyle w:val="CharNormal"/>
        </w:rPr>
        <w:t>.</w:t>
      </w:r>
      <w:r>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Default="00442BE5" w:rsidP="00442BE5">
      <w:pPr>
        <w:pStyle w:val="MYBibliografia"/>
        <w:spacing w:after="360"/>
        <w:rPr>
          <w:rStyle w:val="CharNormal"/>
        </w:rPr>
      </w:pPr>
      <w:r>
        <w:rPr>
          <w:rStyle w:val="CharNormal"/>
        </w:rPr>
        <w:t>ONTOTEX</w:t>
      </w:r>
      <w:r w:rsidR="00075EF6">
        <w:rPr>
          <w:rStyle w:val="CharNormal"/>
        </w:rPr>
        <w:t>T</w:t>
      </w:r>
      <w:r>
        <w:rPr>
          <w:rStyle w:val="CharNormal"/>
        </w:rPr>
        <w:t xml:space="preserve">. </w:t>
      </w:r>
      <w:r w:rsidRPr="00DE15B2">
        <w:rPr>
          <w:rStyle w:val="CharNormal"/>
          <w:b/>
        </w:rPr>
        <w:t>OWLIM</w:t>
      </w:r>
      <w:r>
        <w:rPr>
          <w:rStyle w:val="CharNormal"/>
        </w:rPr>
        <w:t xml:space="preserve">. 2013. </w:t>
      </w:r>
      <w:r w:rsidRPr="008A28BC">
        <w:t xml:space="preserve">Disponível em: </w:t>
      </w:r>
      <w:hyperlink r:id="rId59" w:history="1">
        <w:r w:rsidRPr="00BB3C32">
          <w:rPr>
            <w:rStyle w:val="MyLink"/>
          </w:rPr>
          <w:t>http://www.ontotext.com/owlim</w:t>
        </w:r>
      </w:hyperlink>
      <w:r w:rsidRPr="008A28BC">
        <w:rPr>
          <w:rStyle w:val="MyLink"/>
        </w:rPr>
        <w:t>.</w:t>
      </w:r>
      <w:r w:rsidRPr="008A28BC">
        <w:rPr>
          <w:rStyle w:val="CharNormal"/>
        </w:rPr>
        <w:t xml:space="preserve"> </w:t>
      </w:r>
      <w:r w:rsidRPr="00750927">
        <w:rPr>
          <w:rStyle w:val="CharNormal"/>
        </w:rPr>
        <w:t>Acessado em: nov. 2013.</w:t>
      </w:r>
    </w:p>
    <w:p w:rsidR="00442BE5" w:rsidRPr="00066934" w:rsidRDefault="00075EF6" w:rsidP="00442BE5">
      <w:pPr>
        <w:pStyle w:val="MYBibliografia"/>
        <w:spacing w:after="360"/>
        <w:rPr>
          <w:rStyle w:val="CharNormal"/>
        </w:rPr>
      </w:pPr>
      <w:r w:rsidRPr="008B7A9E">
        <w:t>____</w:t>
      </w:r>
      <w:r w:rsidR="00442BE5">
        <w:rPr>
          <w:rStyle w:val="CharNormal"/>
        </w:rPr>
        <w:t xml:space="preserve">. </w:t>
      </w:r>
      <w:r w:rsidR="00442BE5" w:rsidRPr="00066934">
        <w:rPr>
          <w:rStyle w:val="CharNormal"/>
          <w:b/>
        </w:rPr>
        <w:t>Semantic Repository</w:t>
      </w:r>
      <w:r w:rsidR="00442BE5">
        <w:rPr>
          <w:rStyle w:val="CharNormal"/>
        </w:rPr>
        <w:t xml:space="preserve">. 2013. </w:t>
      </w:r>
      <w:r w:rsidR="00442BE5" w:rsidRPr="00A32AA3">
        <w:t xml:space="preserve">Disponível em: </w:t>
      </w:r>
      <w:hyperlink r:id="rId60" w:history="1">
        <w:r w:rsidR="00442BE5" w:rsidRPr="00066934">
          <w:rPr>
            <w:rStyle w:val="MyLink"/>
          </w:rPr>
          <w:t>http://www.ontotext.com/semantic-repository</w:t>
        </w:r>
      </w:hyperlink>
      <w:r w:rsidR="00442BE5" w:rsidRPr="00B979BB">
        <w:rPr>
          <w:rStyle w:val="CharNormal"/>
        </w:rPr>
        <w:t>.</w:t>
      </w:r>
      <w:r w:rsidR="00442BE5">
        <w:rPr>
          <w:rStyle w:val="CharNormal"/>
        </w:rPr>
        <w:t xml:space="preserve"> </w:t>
      </w:r>
      <w:r w:rsidR="00442BE5" w:rsidRPr="00925F79">
        <w:rPr>
          <w:rStyle w:val="CharNormal"/>
        </w:rPr>
        <w:t>Acessado em</w:t>
      </w:r>
      <w:r w:rsidR="00442BE5">
        <w:rPr>
          <w:rStyle w:val="CharNormal"/>
        </w:rPr>
        <w:t>:</w:t>
      </w:r>
      <w:r w:rsidR="00442BE5" w:rsidRPr="00925F79">
        <w:rPr>
          <w:rStyle w:val="CharNormal"/>
        </w:rPr>
        <w:t xml:space="preserve"> nov. 2013.</w:t>
      </w:r>
    </w:p>
    <w:p w:rsidR="00442BE5" w:rsidRPr="00442BE5" w:rsidRDefault="00442BE5" w:rsidP="00442BE5">
      <w:pPr>
        <w:pStyle w:val="MYBibliografia"/>
        <w:spacing w:after="360"/>
        <w:rPr>
          <w:lang w:val="en-US"/>
        </w:rPr>
      </w:pPr>
      <w:r w:rsidRPr="005D4C31">
        <w:rPr>
          <w:lang w:val="en-US"/>
        </w:rPr>
        <w:t xml:space="preserve">OPEN RDF. </w:t>
      </w:r>
      <w:proofErr w:type="gramStart"/>
      <w:r w:rsidRPr="005D4C31">
        <w:rPr>
          <w:b/>
          <w:lang w:val="en-US"/>
        </w:rPr>
        <w:t>Sesame 2.7 Developer documentation</w:t>
      </w:r>
      <w:r w:rsidRPr="005D4C31">
        <w:rPr>
          <w:lang w:val="en-US"/>
        </w:rPr>
        <w:t>.</w:t>
      </w:r>
      <w:proofErr w:type="gramEnd"/>
      <w:r w:rsidRPr="005D4C31">
        <w:rPr>
          <w:lang w:val="en-US"/>
        </w:rPr>
        <w:t xml:space="preserve"> </w:t>
      </w:r>
      <w:r w:rsidRPr="00D14C5E">
        <w:t xml:space="preserve">2013. </w:t>
      </w:r>
      <w:r w:rsidRPr="008A28BC">
        <w:t xml:space="preserve">Disponível em: </w:t>
      </w:r>
      <w:hyperlink r:id="rId61" w:history="1">
        <w:r w:rsidRPr="00BB3C32">
          <w:rPr>
            <w:rStyle w:val="MyLink"/>
          </w:rPr>
          <w:t>http://www.openrdf.org/documentation.jsp</w:t>
        </w:r>
      </w:hyperlink>
      <w:r w:rsidRPr="008A28BC">
        <w:rPr>
          <w:rStyle w:val="MyLink"/>
        </w:rPr>
        <w:t>.</w:t>
      </w:r>
      <w:r w:rsidRPr="008A28BC">
        <w:rPr>
          <w:rStyle w:val="CharNormal"/>
        </w:rPr>
        <w:t xml:space="preserve"> </w:t>
      </w:r>
      <w:r w:rsidRPr="00442BE5">
        <w:rPr>
          <w:rStyle w:val="CharNormal"/>
          <w:lang w:val="en-US"/>
        </w:rPr>
        <w:t xml:space="preserve">Acessado em: </w:t>
      </w:r>
      <w:proofErr w:type="gramStart"/>
      <w:r w:rsidRPr="00442BE5">
        <w:rPr>
          <w:rStyle w:val="CharNormal"/>
          <w:lang w:val="en-US"/>
        </w:rPr>
        <w:t>nov</w:t>
      </w:r>
      <w:proofErr w:type="gramEnd"/>
      <w:r w:rsidRPr="00442BE5">
        <w:rPr>
          <w:rStyle w:val="CharNormal"/>
          <w:lang w:val="en-US"/>
        </w:rPr>
        <w:t>. 2013.</w:t>
      </w:r>
    </w:p>
    <w:p w:rsidR="00442BE5" w:rsidRDefault="00442BE5" w:rsidP="00442BE5">
      <w:pPr>
        <w:pStyle w:val="MYBibliografia"/>
        <w:spacing w:after="360"/>
        <w:rPr>
          <w:lang w:val="en-US"/>
        </w:rPr>
      </w:pPr>
      <w:r>
        <w:rPr>
          <w:lang w:val="en-US"/>
        </w:rPr>
        <w:t xml:space="preserve">PIDD, M. </w:t>
      </w:r>
      <w:r w:rsidRPr="00B03B54">
        <w:rPr>
          <w:b/>
          <w:lang w:val="en-US"/>
        </w:rPr>
        <w:t>Tools for Thinking - Modeling in Management Science</w:t>
      </w:r>
      <w:r w:rsidRPr="00B03B54">
        <w:rPr>
          <w:lang w:val="en-US"/>
        </w:rPr>
        <w:t xml:space="preserve">. </w:t>
      </w:r>
      <w:proofErr w:type="gramStart"/>
      <w:r w:rsidRPr="00B03B54">
        <w:rPr>
          <w:lang w:val="en-US"/>
        </w:rPr>
        <w:t>Wiley,</w:t>
      </w:r>
      <w:r>
        <w:rPr>
          <w:lang w:val="en-US"/>
        </w:rPr>
        <w:t xml:space="preserve"> </w:t>
      </w:r>
      <w:r w:rsidRPr="00B03B54">
        <w:rPr>
          <w:lang w:val="en-US"/>
        </w:rPr>
        <w:t>New York, 2000.</w:t>
      </w:r>
      <w:proofErr w:type="gramEnd"/>
    </w:p>
    <w:p w:rsidR="00442BE5" w:rsidRPr="00442BE5" w:rsidRDefault="00442BE5" w:rsidP="00442BE5">
      <w:pPr>
        <w:pStyle w:val="MYBibliografia"/>
        <w:spacing w:after="360"/>
        <w:rPr>
          <w:rStyle w:val="CharNormal"/>
          <w:lang w:val="en-US"/>
        </w:rPr>
      </w:pPr>
      <w:r w:rsidRPr="00750927">
        <w:rPr>
          <w:rStyle w:val="CharNormal"/>
          <w:lang w:val="en-US"/>
        </w:rPr>
        <w:t xml:space="preserve">RAO, SATHYA. </w:t>
      </w:r>
      <w:proofErr w:type="gramStart"/>
      <w:r w:rsidRPr="00750927">
        <w:rPr>
          <w:rStyle w:val="CharNormal"/>
          <w:b/>
          <w:lang w:val="en-US"/>
        </w:rPr>
        <w:t>Monitoring and measurement in the next generation technologies</w:t>
      </w:r>
      <w:r w:rsidRPr="00750927">
        <w:rPr>
          <w:rStyle w:val="CharNormal"/>
          <w:lang w:val="en-US"/>
        </w:rPr>
        <w:t>.</w:t>
      </w:r>
      <w:proofErr w:type="gramEnd"/>
      <w:r>
        <w:rPr>
          <w:rStyle w:val="CharNormal"/>
          <w:lang w:val="en-US"/>
        </w:rPr>
        <w:t xml:space="preserve"> </w:t>
      </w:r>
      <w:r w:rsidRPr="00442BE5">
        <w:rPr>
          <w:rStyle w:val="CharNormal"/>
          <w:lang w:val="en-US"/>
        </w:rPr>
        <w:t xml:space="preserve">2010. </w:t>
      </w:r>
      <w:r w:rsidRPr="00750927">
        <w:rPr>
          <w:lang w:val="en-US"/>
        </w:rPr>
        <w:t xml:space="preserve">Disponível em: </w:t>
      </w:r>
      <w:r w:rsidR="00EE29C0">
        <w:fldChar w:fldCharType="begin"/>
      </w:r>
      <w:r w:rsidR="00EE29C0" w:rsidRPr="00EE29C0">
        <w:rPr>
          <w:lang w:val="en-US"/>
          <w:rPrChange w:id="842" w:author="Renan" w:date="2013-12-02T20:23:00Z">
            <w:rPr/>
          </w:rPrChange>
        </w:rPr>
        <w:instrText xml:space="preserve"> HYPERLINK "ftp://ftp.cordis.europa.eu/pub/fp7/ict/docs/future-networks/projects-moment-factsheet_en.pdf" </w:instrText>
      </w:r>
      <w:r w:rsidR="00EE29C0">
        <w:fldChar w:fldCharType="separate"/>
      </w:r>
      <w:r w:rsidRPr="00750927">
        <w:rPr>
          <w:rStyle w:val="MyLink"/>
          <w:lang w:val="en-US"/>
        </w:rPr>
        <w:t>ftp://ftp.cordis.europa.eu/pub/fp7/ict/docs/future-networks/projects-moment-factsheet_en.pdf</w:t>
      </w:r>
      <w:r w:rsidR="00EE29C0">
        <w:rPr>
          <w:rStyle w:val="MyLink"/>
          <w:lang w:val="en-US"/>
        </w:rPr>
        <w:fldChar w:fldCharType="end"/>
      </w:r>
      <w:r w:rsidRPr="00750927">
        <w:rPr>
          <w:rStyle w:val="CharNormal"/>
          <w:lang w:val="en-US"/>
        </w:rPr>
        <w:t xml:space="preserve">. </w:t>
      </w:r>
      <w:r w:rsidRPr="00442BE5">
        <w:rPr>
          <w:rStyle w:val="CharNormal"/>
          <w:lang w:val="en-US"/>
        </w:rPr>
        <w:t xml:space="preserve">Acessado em: </w:t>
      </w:r>
      <w:proofErr w:type="gramStart"/>
      <w:r w:rsidRPr="00442BE5">
        <w:rPr>
          <w:rStyle w:val="CharNormal"/>
          <w:lang w:val="en-US"/>
        </w:rPr>
        <w:t>nov</w:t>
      </w:r>
      <w:proofErr w:type="gramEnd"/>
      <w:r w:rsidRPr="00442BE5">
        <w:rPr>
          <w:rStyle w:val="CharNormal"/>
          <w:lang w:val="en-US"/>
        </w:rPr>
        <w:t>. 2013.</w:t>
      </w:r>
    </w:p>
    <w:p w:rsidR="00442BE5" w:rsidRDefault="00442BE5" w:rsidP="00442BE5">
      <w:pPr>
        <w:pStyle w:val="MYBibliografia"/>
        <w:spacing w:after="360"/>
        <w:rPr>
          <w:rStyle w:val="CharNormal"/>
        </w:rPr>
      </w:pPr>
      <w:r w:rsidRPr="00B35992">
        <w:rPr>
          <w:rStyle w:val="CharNormal"/>
          <w:lang w:val="en-US"/>
        </w:rPr>
        <w:t xml:space="preserve">ROBERTS, Ric. </w:t>
      </w:r>
      <w:r w:rsidRPr="00B35992">
        <w:rPr>
          <w:rStyle w:val="CharNormal"/>
          <w:b/>
          <w:lang w:val="en-US"/>
        </w:rPr>
        <w:t>Understanding RDF serialisation formats</w:t>
      </w:r>
      <w:r w:rsidRPr="00B35992">
        <w:rPr>
          <w:rStyle w:val="CharNormal"/>
          <w:lang w:val="en-US"/>
        </w:rPr>
        <w:t xml:space="preserve">. </w:t>
      </w:r>
      <w:proofErr w:type="gramStart"/>
      <w:r w:rsidRPr="00442BE5">
        <w:rPr>
          <w:rStyle w:val="CharNormal"/>
          <w:lang w:val="en-US"/>
        </w:rPr>
        <w:t>Swirrl, 2012.</w:t>
      </w:r>
      <w:proofErr w:type="gramEnd"/>
      <w:r w:rsidRPr="00442BE5">
        <w:rPr>
          <w:rStyle w:val="CharNormal"/>
          <w:lang w:val="en-US"/>
        </w:rPr>
        <w:t xml:space="preserve"> </w:t>
      </w:r>
      <w:r w:rsidRPr="00BD2D6E">
        <w:t xml:space="preserve">Disponível em: </w:t>
      </w:r>
      <w:r w:rsidRPr="004D1E96">
        <w:rPr>
          <w:rStyle w:val="MyLink"/>
        </w:rPr>
        <w:t xml:space="preserve">http://blog.swirrl.com/articles/rdf-serialisation-formats/. </w:t>
      </w:r>
      <w:r>
        <w:rPr>
          <w:rStyle w:val="CharNormal"/>
        </w:rPr>
        <w:t>A</w:t>
      </w:r>
      <w:r w:rsidRPr="00925F79">
        <w:rPr>
          <w:rStyle w:val="CharNormal"/>
        </w:rPr>
        <w:t>cessado em</w:t>
      </w:r>
      <w:r>
        <w:rPr>
          <w:rStyle w:val="CharNormal"/>
        </w:rPr>
        <w:t>:</w:t>
      </w:r>
      <w:r w:rsidRPr="00925F79">
        <w:rPr>
          <w:rStyle w:val="CharNormal"/>
        </w:rPr>
        <w:t xml:space="preserve"> nov. 2013.</w:t>
      </w:r>
    </w:p>
    <w:p w:rsidR="00442BE5" w:rsidRPr="008A28BC" w:rsidRDefault="00442BE5" w:rsidP="00442BE5">
      <w:pPr>
        <w:pStyle w:val="MYBibliografia"/>
        <w:spacing w:after="360"/>
      </w:pPr>
      <w:r w:rsidRPr="00BE583D">
        <w:t>SALVADOR</w:t>
      </w:r>
      <w:r>
        <w:t>,</w:t>
      </w:r>
      <w:r w:rsidRPr="00BE583D">
        <w:t xml:space="preserve"> Alfredo; VERGARA</w:t>
      </w:r>
      <w:r>
        <w:t xml:space="preserve">, </w:t>
      </w:r>
      <w:r w:rsidRPr="00BE583D">
        <w:t>Jorge E. López de; TROPEA</w:t>
      </w:r>
      <w:r>
        <w:t xml:space="preserve">, </w:t>
      </w:r>
      <w:r w:rsidRPr="00BE583D">
        <w:t>Giuseppe; FERREIRO</w:t>
      </w:r>
      <w:r>
        <w:t xml:space="preserve">, </w:t>
      </w:r>
      <w:r w:rsidRPr="00BE583D">
        <w:t>Nicola Blefari-Melazzi Ángel; KATSU</w:t>
      </w:r>
      <w:r>
        <w:t>, Álvaro.</w:t>
      </w:r>
      <w:r w:rsidRPr="008A28BC">
        <w:t xml:space="preserve"> </w:t>
      </w:r>
      <w:proofErr w:type="gramStart"/>
      <w:r>
        <w:rPr>
          <w:b/>
          <w:lang w:val="en-US"/>
        </w:rPr>
        <w:t>A</w:t>
      </w:r>
      <w:r w:rsidRPr="008A28BC">
        <w:rPr>
          <w:b/>
          <w:lang w:val="en-US"/>
        </w:rPr>
        <w:t xml:space="preserve"> semantically distributed approach to map ip traffic measurements to a standardized ontology</w:t>
      </w:r>
      <w:r w:rsidRPr="008A28BC">
        <w:rPr>
          <w:lang w:val="en-US"/>
        </w:rPr>
        <w:t>.</w:t>
      </w:r>
      <w:proofErr w:type="gramEnd"/>
      <w:r w:rsidRPr="008A28BC">
        <w:rPr>
          <w:lang w:val="en-US"/>
        </w:rPr>
        <w:t xml:space="preserve"> </w:t>
      </w:r>
      <w:r w:rsidRPr="00442BE5">
        <w:t xml:space="preserve">International Journal Of Computer Networks &amp; Communications, v. 2, no.1, 2010. </w:t>
      </w:r>
      <w:r w:rsidRPr="008A28BC">
        <w:t xml:space="preserve">Disponível em: </w:t>
      </w:r>
      <w:hyperlink r:id="rId62" w:history="1">
        <w:r w:rsidRPr="008A28BC">
          <w:rPr>
            <w:rStyle w:val="MyLink"/>
          </w:rPr>
          <w:t>http://airccse.org/journal/cnc/0110s02.pdf</w:t>
        </w:r>
      </w:hyperlink>
      <w:r w:rsidRPr="008A28BC">
        <w:rPr>
          <w:rStyle w:val="MyLink"/>
        </w:rPr>
        <w:t>.</w:t>
      </w:r>
      <w:r w:rsidRPr="008A28BC">
        <w:rPr>
          <w:rStyle w:val="CharNormal"/>
        </w:rPr>
        <w:t xml:space="preserve"> </w:t>
      </w:r>
      <w:r w:rsidRPr="00750927">
        <w:rPr>
          <w:rStyle w:val="CharNormal"/>
        </w:rPr>
        <w:t>Acessado em: nov. 2013.</w:t>
      </w:r>
    </w:p>
    <w:p w:rsidR="00442BE5" w:rsidRPr="00442BE5" w:rsidRDefault="00442BE5" w:rsidP="00442BE5">
      <w:pPr>
        <w:pStyle w:val="MYBibliografia"/>
        <w:spacing w:after="360"/>
        <w:rPr>
          <w:rStyle w:val="CharNormal"/>
        </w:rPr>
      </w:pPr>
      <w:r w:rsidRPr="00E44CCD">
        <w:rPr>
          <w:rStyle w:val="CharNormal"/>
          <w:lang w:val="en-US"/>
        </w:rPr>
        <w:lastRenderedPageBreak/>
        <w:t xml:space="preserve">SCHMIDT, Michael. </w:t>
      </w:r>
      <w:r w:rsidRPr="00E44CCD">
        <w:rPr>
          <w:rStyle w:val="CharNormal"/>
          <w:b/>
          <w:lang w:val="en-US"/>
        </w:rPr>
        <w:t>Foundations of SPARQL query optimization</w:t>
      </w:r>
      <w:r w:rsidRPr="00E44CCD">
        <w:rPr>
          <w:rStyle w:val="CharNormal"/>
          <w:lang w:val="en-US"/>
        </w:rPr>
        <w:t>.</w:t>
      </w:r>
      <w:r>
        <w:rPr>
          <w:rStyle w:val="CharNormal"/>
          <w:lang w:val="en-US"/>
        </w:rPr>
        <w:t xml:space="preserve"> </w:t>
      </w:r>
      <w:r w:rsidRPr="00442BE5">
        <w:rPr>
          <w:rStyle w:val="CharNormal"/>
        </w:rPr>
        <w:t>Freiburg University, 2010.</w:t>
      </w:r>
      <w:r w:rsidR="007200A9">
        <w:rPr>
          <w:rStyle w:val="CharNormal"/>
        </w:rPr>
        <w:t xml:space="preserve"> </w:t>
      </w:r>
      <w:r w:rsidRPr="00442BE5">
        <w:t xml:space="preserve">Disponível em: </w:t>
      </w:r>
      <w:hyperlink r:id="rId63" w:history="1">
        <w:r w:rsidRPr="00442BE5">
          <w:rPr>
            <w:rStyle w:val="MyLink"/>
          </w:rPr>
          <w:t>http://www.informatik.uni-freiburg.de/~mschmidt/docs/diss_final01122010.pdf</w:t>
        </w:r>
      </w:hyperlink>
      <w:r w:rsidRPr="00442BE5">
        <w:rPr>
          <w:rStyle w:val="CharNormal"/>
        </w:rPr>
        <w:t>. Acessado em: nov. 2013.</w:t>
      </w:r>
    </w:p>
    <w:p w:rsidR="00442BE5" w:rsidRPr="00B979BB" w:rsidRDefault="00442BE5" w:rsidP="00442BE5">
      <w:pPr>
        <w:pStyle w:val="MYBibliografia"/>
        <w:spacing w:after="360"/>
        <w:rPr>
          <w:rStyle w:val="CharNormal"/>
        </w:rPr>
      </w:pPr>
      <w:r w:rsidRPr="00D3360D">
        <w:rPr>
          <w:rStyle w:val="CharNormal"/>
        </w:rPr>
        <w:t xml:space="preserve">SEMANTIC WEB. </w:t>
      </w:r>
      <w:r w:rsidRPr="00B979BB">
        <w:rPr>
          <w:rStyle w:val="CharNormal"/>
          <w:b/>
        </w:rPr>
        <w:t>Semantic Web Wiki</w:t>
      </w:r>
      <w:r w:rsidRPr="00B979BB">
        <w:rPr>
          <w:rStyle w:val="CharNormal"/>
        </w:rPr>
        <w:t>. 2013.</w:t>
      </w:r>
      <w:r w:rsidR="007200A9">
        <w:rPr>
          <w:rStyle w:val="CharNormal"/>
        </w:rPr>
        <w:t xml:space="preserve"> </w:t>
      </w:r>
      <w:r>
        <w:t xml:space="preserve">Disponível em: </w:t>
      </w:r>
      <w:hyperlink r:id="rId64" w:history="1">
        <w:r w:rsidRPr="00B979BB">
          <w:rPr>
            <w:rStyle w:val="MyLink"/>
          </w:rPr>
          <w:t>http://semanticweb.org/wiki/Main_Page</w:t>
        </w:r>
      </w:hyperlink>
      <w:r w:rsidRPr="00B979BB">
        <w:rPr>
          <w:rStyle w:val="CharNormal"/>
        </w:rPr>
        <w:t>.</w:t>
      </w:r>
      <w:r>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Default="00442BE5" w:rsidP="00442BE5">
      <w:pPr>
        <w:pStyle w:val="MYBibliografia"/>
        <w:spacing w:after="360"/>
        <w:rPr>
          <w:rStyle w:val="CharNormal"/>
        </w:rPr>
      </w:pPr>
      <w:r w:rsidRPr="006A4692">
        <w:rPr>
          <w:rStyle w:val="CharNormal"/>
          <w:rPrChange w:id="843" w:author="Revisor" w:date="2014-03-24T07:07:00Z">
            <w:rPr>
              <w:rStyle w:val="CharNormal"/>
              <w:lang w:val="en-US"/>
            </w:rPr>
          </w:rPrChange>
        </w:rPr>
        <w:t xml:space="preserve">SHNEIDERMAN, Ben. </w:t>
      </w:r>
      <w:r w:rsidRPr="006A4692">
        <w:rPr>
          <w:b/>
          <w:rPrChange w:id="844" w:author="Revisor" w:date="2014-03-24T07:07:00Z">
            <w:rPr>
              <w:b/>
              <w:lang w:val="en-US"/>
            </w:rPr>
          </w:rPrChange>
        </w:rPr>
        <w:t>Web science: a provocative invitation to computer science</w:t>
      </w:r>
      <w:r w:rsidRPr="006A4692">
        <w:rPr>
          <w:rPrChange w:id="845" w:author="Revisor" w:date="2014-03-24T07:07:00Z">
            <w:rPr>
              <w:lang w:val="en-US"/>
            </w:rPr>
          </w:rPrChange>
        </w:rPr>
        <w:t xml:space="preserve">. </w:t>
      </w:r>
      <w:r>
        <w:t xml:space="preserve">ACM, 2007. Disponível em: </w:t>
      </w:r>
      <w:r w:rsidRPr="004D1E96">
        <w:rPr>
          <w:rStyle w:val="MyLink"/>
        </w:rPr>
        <w:t>http://doi.acm.org/10.1145/1247001.1247022</w:t>
      </w:r>
      <w:r w:rsidRPr="005F090F">
        <w:rPr>
          <w:rStyle w:val="MyLink"/>
        </w:rPr>
        <w:t>.</w:t>
      </w:r>
      <w:r>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Default="00442BE5" w:rsidP="00442BE5">
      <w:pPr>
        <w:pStyle w:val="MYBibliografia"/>
        <w:spacing w:after="360"/>
      </w:pPr>
      <w:r>
        <w:t>SIEGEL, David.</w:t>
      </w:r>
      <w:r w:rsidRPr="000F0003">
        <w:t xml:space="preserve"> </w:t>
      </w:r>
      <w:r w:rsidRPr="000F0003">
        <w:rPr>
          <w:b/>
        </w:rPr>
        <w:t>Pull: O futuro da Internet e o impacto da Web Semântica em seus negócios</w:t>
      </w:r>
      <w:r w:rsidRPr="005F3DB9">
        <w:t>.</w:t>
      </w:r>
      <w:r>
        <w:t xml:space="preserve"> </w:t>
      </w:r>
      <w:r w:rsidRPr="00442BE5">
        <w:t>1.ed. São Paulo: Campus, 2010. p. 137-141.</w:t>
      </w:r>
    </w:p>
    <w:p w:rsidR="00D727E2" w:rsidRPr="003860F4" w:rsidRDefault="00D727E2" w:rsidP="00D727E2">
      <w:pPr>
        <w:pStyle w:val="MYBibliografia"/>
        <w:spacing w:after="360"/>
      </w:pPr>
      <w:r w:rsidRPr="00D727E2">
        <w:rPr>
          <w:rStyle w:val="CharNormal"/>
        </w:rPr>
        <w:t xml:space="preserve">SPARQLES. </w:t>
      </w:r>
      <w:r w:rsidRPr="00D727E2">
        <w:rPr>
          <w:rStyle w:val="CharNormal"/>
          <w:b/>
        </w:rPr>
        <w:t>Discoverability</w:t>
      </w:r>
      <w:r w:rsidRPr="00D727E2">
        <w:rPr>
          <w:rStyle w:val="CharNormal"/>
        </w:rPr>
        <w:t xml:space="preserve">. </w:t>
      </w:r>
      <w:r w:rsidRPr="003860F4">
        <w:rPr>
          <w:rStyle w:val="CharNormal"/>
        </w:rPr>
        <w:t xml:space="preserve">2013. </w:t>
      </w:r>
      <w:r w:rsidRPr="00A32AA3">
        <w:t>Disponível em:</w:t>
      </w:r>
      <w:r w:rsidR="007200A9">
        <w:t xml:space="preserve"> </w:t>
      </w:r>
      <w:r>
        <w:fldChar w:fldCharType="begin"/>
      </w:r>
      <w:r>
        <w:instrText xml:space="preserve"> HYPERLINK "</w:instrText>
      </w:r>
      <w:r w:rsidRPr="003860F4">
        <w:instrText>https://github.com/pyvandenbussche/sparqles/wiki/Discoverability</w:instrText>
      </w:r>
    </w:p>
    <w:p w:rsidR="00D727E2" w:rsidRPr="005D63C4" w:rsidRDefault="00D727E2" w:rsidP="00442BE5">
      <w:pPr>
        <w:pStyle w:val="MYBibliografia"/>
        <w:spacing w:after="360"/>
        <w:rPr>
          <w:lang w:val="en-US"/>
        </w:rPr>
      </w:pPr>
      <w:r>
        <w:instrText xml:space="preserve">" </w:instrText>
      </w:r>
      <w:r>
        <w:fldChar w:fldCharType="separate"/>
      </w:r>
      <w:r w:rsidRPr="00062215">
        <w:rPr>
          <w:rStyle w:val="Hyperlink"/>
        </w:rPr>
        <w:t>https://github.com/pyvandenbussche/sparqles/wiki/Discoverability</w:t>
      </w:r>
      <w:r>
        <w:fldChar w:fldCharType="end"/>
      </w:r>
      <w:r w:rsidRPr="00B979BB">
        <w:rPr>
          <w:rStyle w:val="CharNormal"/>
        </w:rPr>
        <w:t>.</w:t>
      </w:r>
      <w:r>
        <w:rPr>
          <w:rStyle w:val="CharNormal"/>
        </w:rPr>
        <w:t xml:space="preserve"> </w:t>
      </w:r>
      <w:r w:rsidRPr="005D63C4">
        <w:rPr>
          <w:rStyle w:val="CharNormal"/>
          <w:lang w:val="en-US"/>
        </w:rPr>
        <w:t xml:space="preserve">Acessado em: </w:t>
      </w:r>
      <w:proofErr w:type="gramStart"/>
      <w:r w:rsidRPr="005D63C4">
        <w:rPr>
          <w:rStyle w:val="CharNormal"/>
          <w:lang w:val="en-US"/>
        </w:rPr>
        <w:t>nov</w:t>
      </w:r>
      <w:proofErr w:type="gramEnd"/>
      <w:r w:rsidRPr="005D63C4">
        <w:rPr>
          <w:rStyle w:val="CharNormal"/>
          <w:lang w:val="en-US"/>
        </w:rPr>
        <w:t>. 2013.</w:t>
      </w:r>
    </w:p>
    <w:p w:rsidR="00442BE5" w:rsidRPr="005D63C4" w:rsidRDefault="00442BE5" w:rsidP="00442BE5">
      <w:pPr>
        <w:pStyle w:val="MYBibliografia"/>
        <w:spacing w:after="360"/>
        <w:rPr>
          <w:lang w:val="en-US"/>
        </w:rPr>
      </w:pPr>
      <w:proofErr w:type="gramStart"/>
      <w:r w:rsidRPr="00F43016">
        <w:rPr>
          <w:lang w:val="en-US"/>
        </w:rPr>
        <w:t>TRAMP, Sebastian; FRISCHMUTH, Philipp; HEINO, Norman.</w:t>
      </w:r>
      <w:proofErr w:type="gramEnd"/>
      <w:r w:rsidRPr="00F43016">
        <w:rPr>
          <w:lang w:val="en-US"/>
        </w:rPr>
        <w:t xml:space="preserve"> </w:t>
      </w:r>
      <w:proofErr w:type="gramStart"/>
      <w:r w:rsidRPr="00C73229">
        <w:rPr>
          <w:b/>
          <w:bCs/>
          <w:lang w:val="en-US"/>
        </w:rPr>
        <w:t>OntoWiki</w:t>
      </w:r>
      <w:r w:rsidRPr="00C73229">
        <w:rPr>
          <w:lang w:val="en-US"/>
        </w:rPr>
        <w:t xml:space="preserve">, </w:t>
      </w:r>
      <w:r w:rsidRPr="004D1E96">
        <w:rPr>
          <w:b/>
          <w:lang w:val="en-US"/>
        </w:rPr>
        <w:t>a Semantic Data Wiki Enabling the Collaborative Creation and (Linked Data) Publication of RDF Knowledge Bases</w:t>
      </w:r>
      <w:r w:rsidRPr="00C73229">
        <w:rPr>
          <w:lang w:val="en-US"/>
        </w:rPr>
        <w:t>.</w:t>
      </w:r>
      <w:proofErr w:type="gramEnd"/>
      <w:r w:rsidRPr="00C73229">
        <w:rPr>
          <w:lang w:val="en-US"/>
        </w:rPr>
        <w:t xml:space="preserve"> </w:t>
      </w:r>
      <w:r w:rsidRPr="005D63C4">
        <w:rPr>
          <w:lang w:val="en-US"/>
        </w:rPr>
        <w:t>2010.</w:t>
      </w:r>
    </w:p>
    <w:p w:rsidR="00D727E2" w:rsidRPr="00D727E2" w:rsidRDefault="00D727E2" w:rsidP="00442BE5">
      <w:pPr>
        <w:pStyle w:val="MYBibliografia"/>
        <w:spacing w:after="360"/>
        <w:rPr>
          <w:rStyle w:val="CharNormal"/>
          <w:lang w:val="en-US"/>
        </w:rPr>
      </w:pPr>
      <w:r w:rsidRPr="00D727E2">
        <w:rPr>
          <w:lang w:val="en-US"/>
        </w:rPr>
        <w:t xml:space="preserve">ULLMAN, Jeffrey. </w:t>
      </w:r>
      <w:proofErr w:type="gramStart"/>
      <w:r w:rsidRPr="006C0518">
        <w:rPr>
          <w:b/>
          <w:lang w:val="en-US"/>
        </w:rPr>
        <w:t>First Course in database systems</w:t>
      </w:r>
      <w:r w:rsidRPr="006C0518">
        <w:rPr>
          <w:lang w:val="en-US"/>
        </w:rPr>
        <w:t>.</w:t>
      </w:r>
      <w:proofErr w:type="gramEnd"/>
      <w:r w:rsidRPr="006C0518">
        <w:rPr>
          <w:lang w:val="en-US"/>
        </w:rPr>
        <w:t xml:space="preserve"> </w:t>
      </w:r>
      <w:r w:rsidRPr="00D727E2">
        <w:rPr>
          <w:bCs/>
          <w:lang w:val="en-US"/>
        </w:rPr>
        <w:t xml:space="preserve">1997. </w:t>
      </w:r>
      <w:r w:rsidRPr="006C0518">
        <w:rPr>
          <w:bCs/>
          <w:lang w:val="en-US"/>
        </w:rPr>
        <w:t>Prentice-Hall Inc., Simon &amp; Schuster.</w:t>
      </w:r>
    </w:p>
    <w:p w:rsidR="00442BE5" w:rsidRPr="00442BE5" w:rsidRDefault="00442BE5" w:rsidP="00442BE5">
      <w:pPr>
        <w:pStyle w:val="MYBibliografia"/>
        <w:spacing w:after="360"/>
        <w:rPr>
          <w:rStyle w:val="CharNormal"/>
          <w:lang w:val="en-US"/>
        </w:rPr>
      </w:pPr>
      <w:r w:rsidRPr="00750927">
        <w:t xml:space="preserve">WEB NEXT. </w:t>
      </w:r>
      <w:r w:rsidRPr="00750927">
        <w:rPr>
          <w:b/>
        </w:rPr>
        <w:t>GGG, WWW, 123</w:t>
      </w:r>
      <w:r w:rsidRPr="00750927">
        <w:t xml:space="preserve">. </w:t>
      </w:r>
      <w:r w:rsidRPr="00297BE4">
        <w:t xml:space="preserve">2007. </w:t>
      </w:r>
      <w:r w:rsidRPr="00BD2D6E">
        <w:t xml:space="preserve">Disponível em: </w:t>
      </w:r>
      <w:hyperlink r:id="rId65" w:history="1">
        <w:r w:rsidRPr="006E5F90">
          <w:rPr>
            <w:rStyle w:val="MyLink"/>
          </w:rPr>
          <w:t>http://web3next.blogspot.com.br/2007/11/ggg-www-123.html</w:t>
        </w:r>
      </w:hyperlink>
      <w:r>
        <w:rPr>
          <w:rStyle w:val="CharNormal"/>
        </w:rPr>
        <w:t xml:space="preserve">. </w:t>
      </w:r>
      <w:r w:rsidRPr="00442BE5">
        <w:rPr>
          <w:rStyle w:val="CharNormal"/>
          <w:lang w:val="en-US"/>
        </w:rPr>
        <w:t xml:space="preserve">Acessado em: </w:t>
      </w:r>
      <w:proofErr w:type="gramStart"/>
      <w:r w:rsidRPr="00442BE5">
        <w:rPr>
          <w:rStyle w:val="CharNormal"/>
          <w:lang w:val="en-US"/>
        </w:rPr>
        <w:t>nov</w:t>
      </w:r>
      <w:proofErr w:type="gramEnd"/>
      <w:r w:rsidRPr="00442BE5">
        <w:rPr>
          <w:rStyle w:val="CharNormal"/>
          <w:lang w:val="en-US"/>
        </w:rPr>
        <w:t>. 2013.</w:t>
      </w:r>
    </w:p>
    <w:p w:rsidR="00442BE5" w:rsidRPr="005F090F" w:rsidRDefault="00442BE5" w:rsidP="00442BE5">
      <w:pPr>
        <w:pStyle w:val="MYBibliografia"/>
        <w:spacing w:after="360"/>
        <w:rPr>
          <w:rStyle w:val="CharNormal"/>
          <w:lang w:val="en-US"/>
        </w:rPr>
      </w:pPr>
      <w:r w:rsidRPr="00C514C4">
        <w:rPr>
          <w:rStyle w:val="CharNormal"/>
          <w:lang w:val="en-US"/>
        </w:rPr>
        <w:t xml:space="preserve">WHEELER, A. </w:t>
      </w:r>
      <w:r w:rsidRPr="0095434E">
        <w:rPr>
          <w:rStyle w:val="CharNormal"/>
          <w:b/>
          <w:lang w:val="en-US"/>
        </w:rPr>
        <w:t>Nobel Prize in Physics 1990.</w:t>
      </w:r>
      <w:r>
        <w:rPr>
          <w:rStyle w:val="CharNormal"/>
          <w:lang w:val="en-US"/>
        </w:rPr>
        <w:t xml:space="preserve"> </w:t>
      </w:r>
      <w:proofErr w:type="gramStart"/>
      <w:r w:rsidRPr="00442BE5">
        <w:rPr>
          <w:rStyle w:val="CharNormal"/>
          <w:lang w:val="en-US"/>
        </w:rPr>
        <w:t>SLAC Library, 2006.</w:t>
      </w:r>
      <w:proofErr w:type="gramEnd"/>
      <w:r w:rsidRPr="00442BE5">
        <w:rPr>
          <w:rStyle w:val="CharNormal"/>
          <w:lang w:val="en-US"/>
        </w:rPr>
        <w:t xml:space="preserve"> </w:t>
      </w:r>
      <w:r>
        <w:t xml:space="preserve">Disponível em: </w:t>
      </w:r>
      <w:hyperlink r:id="rId66" w:history="1">
        <w:r w:rsidRPr="00C514C4">
          <w:rPr>
            <w:rStyle w:val="MyLink"/>
          </w:rPr>
          <w:t>http://www.slac.stanford.edu/library/nobel/nobel1990.html</w:t>
        </w:r>
      </w:hyperlink>
      <w:r>
        <w:rPr>
          <w:rStyle w:val="CharNormal"/>
        </w:rPr>
        <w:t xml:space="preserve">. </w:t>
      </w:r>
      <w:r w:rsidRPr="005F090F">
        <w:rPr>
          <w:rStyle w:val="CharNormal"/>
          <w:lang w:val="en-US"/>
        </w:rPr>
        <w:t>Acessado em</w:t>
      </w:r>
      <w:r w:rsidRPr="00750927">
        <w:rPr>
          <w:rStyle w:val="CharNormal"/>
          <w:lang w:val="en-US"/>
        </w:rPr>
        <w:t>:</w:t>
      </w:r>
      <w:r w:rsidRPr="005F090F">
        <w:rPr>
          <w:rStyle w:val="CharNormal"/>
          <w:lang w:val="en-US"/>
        </w:rPr>
        <w:t xml:space="preserve"> </w:t>
      </w:r>
      <w:proofErr w:type="gramStart"/>
      <w:r w:rsidRPr="005F090F">
        <w:rPr>
          <w:rStyle w:val="CharNormal"/>
          <w:lang w:val="en-US"/>
        </w:rPr>
        <w:t>nov</w:t>
      </w:r>
      <w:proofErr w:type="gramEnd"/>
      <w:r w:rsidRPr="005F090F">
        <w:rPr>
          <w:rStyle w:val="CharNormal"/>
          <w:lang w:val="en-US"/>
        </w:rPr>
        <w:t>. 2013.</w:t>
      </w:r>
    </w:p>
    <w:p w:rsidR="00442BE5" w:rsidRDefault="00442BE5" w:rsidP="00442BE5">
      <w:pPr>
        <w:pStyle w:val="MYBibliografia"/>
        <w:spacing w:after="360"/>
        <w:rPr>
          <w:rStyle w:val="CharNormal"/>
        </w:rPr>
      </w:pPr>
      <w:r w:rsidRPr="00B30BD1">
        <w:rPr>
          <w:bCs/>
          <w:lang w:val="en-US"/>
        </w:rPr>
        <w:t>WILLIAMS, J</w:t>
      </w:r>
      <w:r>
        <w:rPr>
          <w:bCs/>
          <w:lang w:val="en-US"/>
        </w:rPr>
        <w:t>ames</w:t>
      </w:r>
      <w:r w:rsidRPr="00B30BD1">
        <w:rPr>
          <w:bCs/>
          <w:lang w:val="en-US"/>
        </w:rPr>
        <w:t xml:space="preserve">. </w:t>
      </w:r>
      <w:proofErr w:type="gramStart"/>
      <w:r w:rsidRPr="00B30BD1">
        <w:rPr>
          <w:b/>
          <w:bCs/>
          <w:lang w:val="en-US"/>
        </w:rPr>
        <w:t xml:space="preserve">Introducing the </w:t>
      </w:r>
      <w:r>
        <w:rPr>
          <w:b/>
          <w:bCs/>
          <w:lang w:val="en-US"/>
        </w:rPr>
        <w:t>concept o</w:t>
      </w:r>
      <w:r w:rsidRPr="00B30BD1">
        <w:rPr>
          <w:b/>
          <w:bCs/>
          <w:lang w:val="en-US"/>
        </w:rPr>
        <w:t>f Web 3.0</w:t>
      </w:r>
      <w:r w:rsidRPr="00B30BD1">
        <w:rPr>
          <w:bCs/>
          <w:lang w:val="en-US"/>
        </w:rPr>
        <w:t>.</w:t>
      </w:r>
      <w:proofErr w:type="gramEnd"/>
      <w:r w:rsidRPr="00B30BD1">
        <w:rPr>
          <w:bCs/>
          <w:lang w:val="en-US"/>
        </w:rPr>
        <w:t xml:space="preserve"> </w:t>
      </w:r>
      <w:r w:rsidRPr="00750927">
        <w:rPr>
          <w:bCs/>
        </w:rPr>
        <w:t xml:space="preserve">Tweak and Trick, 2011. </w:t>
      </w:r>
      <w:r>
        <w:t xml:space="preserve">Disponível em: </w:t>
      </w:r>
      <w:hyperlink r:id="rId67" w:history="1">
        <w:r w:rsidRPr="00B30BD1">
          <w:rPr>
            <w:rStyle w:val="MyLink"/>
          </w:rPr>
          <w:t>http://www.tweakandtrick.com/2012/05/web-30.html</w:t>
        </w:r>
      </w:hyperlink>
      <w:r w:rsidRPr="005F090F">
        <w:rPr>
          <w:rStyle w:val="MyLink"/>
        </w:rPr>
        <w:t>.</w:t>
      </w:r>
      <w:r>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Pr="00B35992" w:rsidRDefault="00442BE5" w:rsidP="00442BE5">
      <w:pPr>
        <w:pStyle w:val="MYBibliografia"/>
        <w:spacing w:after="360"/>
        <w:rPr>
          <w:rStyle w:val="CharNormal"/>
        </w:rPr>
      </w:pPr>
      <w:proofErr w:type="gramStart"/>
      <w:r w:rsidRPr="00750927">
        <w:rPr>
          <w:lang w:val="en-US"/>
        </w:rPr>
        <w:t>WORLD WIDE WEB CONSORTIUM.</w:t>
      </w:r>
      <w:proofErr w:type="gramEnd"/>
      <w:r w:rsidRPr="00750927">
        <w:rPr>
          <w:lang w:val="en-US"/>
        </w:rPr>
        <w:t xml:space="preserve"> </w:t>
      </w:r>
      <w:proofErr w:type="gramStart"/>
      <w:r w:rsidRPr="00066934">
        <w:rPr>
          <w:b/>
          <w:lang w:val="en-US"/>
        </w:rPr>
        <w:t>Internet Media Type registration, consistency of use</w:t>
      </w:r>
      <w:r w:rsidRPr="00066934">
        <w:rPr>
          <w:lang w:val="en-US"/>
        </w:rPr>
        <w:t>.</w:t>
      </w:r>
      <w:proofErr w:type="gramEnd"/>
      <w:r w:rsidRPr="00B35992">
        <w:rPr>
          <w:lang w:val="en-US"/>
        </w:rPr>
        <w:t xml:space="preserve"> </w:t>
      </w:r>
      <w:r w:rsidRPr="00B35992">
        <w:rPr>
          <w:bCs/>
          <w:lang w:val="en-US"/>
        </w:rPr>
        <w:t xml:space="preserve">2002. </w:t>
      </w:r>
      <w:r w:rsidRPr="00A32AA3">
        <w:t xml:space="preserve">Disponível em: </w:t>
      </w:r>
      <w:hyperlink r:id="rId68" w:history="1">
        <w:r w:rsidRPr="00B35992">
          <w:rPr>
            <w:rStyle w:val="MyLink"/>
          </w:rPr>
          <w:t>http://www.w3.org/2001/tag/2002/0129-mime</w:t>
        </w:r>
      </w:hyperlink>
      <w:r w:rsidRPr="00B979BB">
        <w:rPr>
          <w:rStyle w:val="CharNormal"/>
        </w:rPr>
        <w:t>.</w:t>
      </w:r>
      <w:r>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Default="00075EF6" w:rsidP="00442BE5">
      <w:pPr>
        <w:pStyle w:val="MYBibliografia"/>
        <w:spacing w:after="360"/>
        <w:rPr>
          <w:rStyle w:val="CharNormal"/>
        </w:rPr>
      </w:pPr>
      <w:r w:rsidRPr="005D4C31">
        <w:rPr>
          <w:lang w:val="en-US"/>
        </w:rPr>
        <w:t>____</w:t>
      </w:r>
      <w:r w:rsidR="00442BE5" w:rsidRPr="005D4C31">
        <w:rPr>
          <w:lang w:val="en-US"/>
        </w:rPr>
        <w:t xml:space="preserve">. </w:t>
      </w:r>
      <w:r w:rsidR="00442BE5" w:rsidRPr="005D4C31">
        <w:rPr>
          <w:b/>
          <w:lang w:val="en-US"/>
        </w:rPr>
        <w:t>Media types issues for text RDF formats</w:t>
      </w:r>
      <w:r w:rsidR="00442BE5" w:rsidRPr="005D4C31">
        <w:rPr>
          <w:lang w:val="en-US"/>
        </w:rPr>
        <w:t xml:space="preserve">. </w:t>
      </w:r>
      <w:r w:rsidR="00442BE5" w:rsidRPr="00E926ED">
        <w:rPr>
          <w:bCs/>
        </w:rPr>
        <w:t xml:space="preserve">2008a. </w:t>
      </w:r>
      <w:r w:rsidR="00442BE5" w:rsidRPr="00A32AA3">
        <w:t xml:space="preserve">Disponível em: </w:t>
      </w:r>
      <w:hyperlink r:id="rId69" w:history="1">
        <w:r w:rsidR="00442BE5" w:rsidRPr="00AE1C70">
          <w:rPr>
            <w:rStyle w:val="MyLink"/>
          </w:rPr>
          <w:t>http://www.w3.org/2008/01/rdf-media-types</w:t>
        </w:r>
      </w:hyperlink>
      <w:r w:rsidR="00442BE5" w:rsidRPr="00B979BB">
        <w:rPr>
          <w:rStyle w:val="CharNormal"/>
        </w:rPr>
        <w:t>.</w:t>
      </w:r>
      <w:r w:rsidR="00442BE5">
        <w:rPr>
          <w:rStyle w:val="CharNormal"/>
        </w:rPr>
        <w:t xml:space="preserve"> </w:t>
      </w:r>
      <w:r w:rsidR="00442BE5" w:rsidRPr="00925F79">
        <w:rPr>
          <w:rStyle w:val="CharNormal"/>
        </w:rPr>
        <w:t>Acessado em</w:t>
      </w:r>
      <w:r w:rsidR="00442BE5">
        <w:rPr>
          <w:rStyle w:val="CharNormal"/>
        </w:rPr>
        <w:t>:</w:t>
      </w:r>
      <w:r w:rsidR="00442BE5" w:rsidRPr="00925F79">
        <w:rPr>
          <w:rStyle w:val="CharNormal"/>
        </w:rPr>
        <w:t xml:space="preserve"> nov. 2013.</w:t>
      </w:r>
    </w:p>
    <w:p w:rsidR="00442BE5" w:rsidRDefault="00075EF6" w:rsidP="00442BE5">
      <w:pPr>
        <w:pStyle w:val="MYBibliografia"/>
        <w:spacing w:after="360"/>
        <w:rPr>
          <w:rStyle w:val="CharNormal"/>
        </w:rPr>
      </w:pPr>
      <w:r w:rsidRPr="006A4692">
        <w:rPr>
          <w:rPrChange w:id="846" w:author="Revisor" w:date="2014-03-24T07:07:00Z">
            <w:rPr>
              <w:lang w:val="en-US"/>
            </w:rPr>
          </w:rPrChange>
        </w:rPr>
        <w:t>____</w:t>
      </w:r>
      <w:r w:rsidR="00442BE5" w:rsidRPr="006A4692">
        <w:rPr>
          <w:rPrChange w:id="847" w:author="Revisor" w:date="2014-03-24T07:07:00Z">
            <w:rPr>
              <w:lang w:val="en-US"/>
            </w:rPr>
          </w:rPrChange>
        </w:rPr>
        <w:t xml:space="preserve">. </w:t>
      </w:r>
      <w:r w:rsidR="00442BE5" w:rsidRPr="006A4692">
        <w:rPr>
          <w:b/>
          <w:rPrChange w:id="848" w:author="Revisor" w:date="2014-03-24T07:07:00Z">
            <w:rPr>
              <w:b/>
              <w:lang w:val="en-US"/>
            </w:rPr>
          </w:rPrChange>
        </w:rPr>
        <w:t>OWL Web Ontology Language guide</w:t>
      </w:r>
      <w:r w:rsidR="00442BE5" w:rsidRPr="006A4692">
        <w:rPr>
          <w:rPrChange w:id="849" w:author="Revisor" w:date="2014-03-24T07:07:00Z">
            <w:rPr>
              <w:lang w:val="en-US"/>
            </w:rPr>
          </w:rPrChange>
        </w:rPr>
        <w:t xml:space="preserve">. </w:t>
      </w:r>
      <w:r w:rsidR="00442BE5" w:rsidRPr="00750927">
        <w:rPr>
          <w:bCs/>
        </w:rPr>
        <w:t xml:space="preserve">2004a. </w:t>
      </w:r>
      <w:r w:rsidR="00442BE5" w:rsidRPr="00A32AA3">
        <w:t>Disponível em:</w:t>
      </w:r>
      <w:r w:rsidR="007200A9">
        <w:t xml:space="preserve"> </w:t>
      </w:r>
      <w:hyperlink r:id="rId70" w:history="1">
        <w:r w:rsidR="00442BE5" w:rsidRPr="00D3360D">
          <w:rPr>
            <w:rStyle w:val="MyLink"/>
          </w:rPr>
          <w:t>http://www.w3.org/TR/owl-guide/</w:t>
        </w:r>
      </w:hyperlink>
      <w:r w:rsidR="00442BE5" w:rsidRPr="00B979BB">
        <w:rPr>
          <w:rStyle w:val="CharNormal"/>
        </w:rPr>
        <w:t>.</w:t>
      </w:r>
      <w:r w:rsidR="00442BE5">
        <w:rPr>
          <w:rStyle w:val="CharNormal"/>
        </w:rPr>
        <w:t xml:space="preserve"> </w:t>
      </w:r>
      <w:r w:rsidR="00442BE5" w:rsidRPr="00925F79">
        <w:rPr>
          <w:rStyle w:val="CharNormal"/>
        </w:rPr>
        <w:t>Acessado em</w:t>
      </w:r>
      <w:r w:rsidR="00442BE5">
        <w:rPr>
          <w:rStyle w:val="CharNormal"/>
        </w:rPr>
        <w:t>:</w:t>
      </w:r>
      <w:r w:rsidR="00442BE5" w:rsidRPr="00925F79">
        <w:rPr>
          <w:rStyle w:val="CharNormal"/>
        </w:rPr>
        <w:t xml:space="preserve"> nov. 2013.</w:t>
      </w:r>
    </w:p>
    <w:p w:rsidR="00442BE5" w:rsidRPr="00AE1C70" w:rsidRDefault="00075EF6" w:rsidP="00442BE5">
      <w:pPr>
        <w:pStyle w:val="MYBibliografia"/>
        <w:spacing w:after="360"/>
        <w:rPr>
          <w:rStyle w:val="CharNormal"/>
        </w:rPr>
      </w:pPr>
      <w:r w:rsidRPr="008B7A9E">
        <w:t>____</w:t>
      </w:r>
      <w:r w:rsidR="00442BE5" w:rsidRPr="00750927">
        <w:t xml:space="preserve">. </w:t>
      </w:r>
      <w:r w:rsidR="00442BE5" w:rsidRPr="00414E29">
        <w:rPr>
          <w:b/>
        </w:rPr>
        <w:t>RDF/XML syntax specification</w:t>
      </w:r>
      <w:r w:rsidR="00442BE5" w:rsidRPr="00414E29">
        <w:t xml:space="preserve">. </w:t>
      </w:r>
      <w:r w:rsidR="00442BE5" w:rsidRPr="00AE1C70">
        <w:rPr>
          <w:bCs/>
        </w:rPr>
        <w:t>2004</w:t>
      </w:r>
      <w:r w:rsidR="00442BE5">
        <w:rPr>
          <w:bCs/>
        </w:rPr>
        <w:t>b</w:t>
      </w:r>
      <w:r w:rsidR="00442BE5" w:rsidRPr="00AE1C70">
        <w:rPr>
          <w:bCs/>
        </w:rPr>
        <w:t xml:space="preserve">. </w:t>
      </w:r>
      <w:r w:rsidR="00442BE5" w:rsidRPr="00A32AA3">
        <w:t>Disponível em:</w:t>
      </w:r>
      <w:r w:rsidR="007200A9">
        <w:t xml:space="preserve"> </w:t>
      </w:r>
      <w:hyperlink r:id="rId71" w:history="1">
        <w:r w:rsidR="00442BE5" w:rsidRPr="00AE1C70">
          <w:t xml:space="preserve"> </w:t>
        </w:r>
        <w:hyperlink r:id="rId72" w:history="1">
          <w:r w:rsidR="00442BE5" w:rsidRPr="00414E29">
            <w:rPr>
              <w:rStyle w:val="MyLink"/>
            </w:rPr>
            <w:t>http://www.w3.org/TR/REC-rdf-syntax/</w:t>
          </w:r>
        </w:hyperlink>
      </w:hyperlink>
      <w:r w:rsidR="00442BE5" w:rsidRPr="00B979BB">
        <w:rPr>
          <w:rStyle w:val="CharNormal"/>
        </w:rPr>
        <w:t>.</w:t>
      </w:r>
      <w:r w:rsidR="00442BE5">
        <w:rPr>
          <w:rStyle w:val="CharNormal"/>
        </w:rPr>
        <w:t xml:space="preserve"> </w:t>
      </w:r>
      <w:r w:rsidR="00442BE5" w:rsidRPr="00925F79">
        <w:rPr>
          <w:rStyle w:val="CharNormal"/>
        </w:rPr>
        <w:t>Acessado em</w:t>
      </w:r>
      <w:r w:rsidR="00442BE5">
        <w:rPr>
          <w:rStyle w:val="CharNormal"/>
        </w:rPr>
        <w:t>:</w:t>
      </w:r>
      <w:r w:rsidR="00442BE5" w:rsidRPr="00925F79">
        <w:rPr>
          <w:rStyle w:val="CharNormal"/>
        </w:rPr>
        <w:t xml:space="preserve"> nov. 2013.</w:t>
      </w:r>
    </w:p>
    <w:p w:rsidR="00442BE5" w:rsidRDefault="00075EF6" w:rsidP="00442BE5">
      <w:pPr>
        <w:pStyle w:val="MYBibliografia"/>
        <w:spacing w:after="360"/>
        <w:rPr>
          <w:rStyle w:val="CharNormal"/>
        </w:rPr>
      </w:pPr>
      <w:r w:rsidRPr="008B7A9E">
        <w:lastRenderedPageBreak/>
        <w:t>____</w:t>
      </w:r>
      <w:r w:rsidR="00442BE5" w:rsidRPr="008B7A9E">
        <w:t xml:space="preserve">. </w:t>
      </w:r>
      <w:r w:rsidR="00442BE5" w:rsidRPr="008B7A9E">
        <w:rPr>
          <w:b/>
        </w:rPr>
        <w:t>Semantic Web</w:t>
      </w:r>
      <w:r w:rsidR="00442BE5" w:rsidRPr="008B7A9E">
        <w:t xml:space="preserve">. </w:t>
      </w:r>
      <w:r w:rsidR="00442BE5" w:rsidRPr="008B7A9E">
        <w:rPr>
          <w:bCs/>
        </w:rPr>
        <w:t>2013</w:t>
      </w:r>
      <w:r w:rsidR="00EC491F">
        <w:rPr>
          <w:bCs/>
        </w:rPr>
        <w:t>a</w:t>
      </w:r>
      <w:r w:rsidR="00442BE5" w:rsidRPr="008B7A9E">
        <w:rPr>
          <w:bCs/>
        </w:rPr>
        <w:t xml:space="preserve">. </w:t>
      </w:r>
      <w:r w:rsidR="00442BE5" w:rsidRPr="00A32AA3">
        <w:t>Disponível em:</w:t>
      </w:r>
      <w:r w:rsidR="007200A9">
        <w:t xml:space="preserve"> </w:t>
      </w:r>
      <w:hyperlink r:id="rId73" w:history="1">
        <w:r w:rsidR="00442BE5" w:rsidRPr="00B979BB">
          <w:rPr>
            <w:rStyle w:val="MyLink"/>
          </w:rPr>
          <w:t>http://www.w3.org/standards/semanticweb/</w:t>
        </w:r>
      </w:hyperlink>
      <w:r w:rsidR="00442BE5" w:rsidRPr="00B979BB">
        <w:rPr>
          <w:rStyle w:val="CharNormal"/>
        </w:rPr>
        <w:t>.</w:t>
      </w:r>
      <w:r w:rsidR="00442BE5">
        <w:rPr>
          <w:rStyle w:val="CharNormal"/>
        </w:rPr>
        <w:t xml:space="preserve"> </w:t>
      </w:r>
      <w:r w:rsidR="00442BE5" w:rsidRPr="00925F79">
        <w:rPr>
          <w:rStyle w:val="CharNormal"/>
        </w:rPr>
        <w:t>Acessado em</w:t>
      </w:r>
      <w:r w:rsidR="00442BE5">
        <w:rPr>
          <w:rStyle w:val="CharNormal"/>
        </w:rPr>
        <w:t>:</w:t>
      </w:r>
      <w:r w:rsidR="00442BE5" w:rsidRPr="00925F79">
        <w:rPr>
          <w:rStyle w:val="CharNormal"/>
        </w:rPr>
        <w:t xml:space="preserve"> nov. 2013.</w:t>
      </w:r>
    </w:p>
    <w:p w:rsidR="00EC491F" w:rsidRPr="00E926ED" w:rsidRDefault="00EC491F" w:rsidP="00EC491F">
      <w:pPr>
        <w:pStyle w:val="MYBibliografia"/>
        <w:spacing w:after="360"/>
        <w:rPr>
          <w:rStyle w:val="CharNormal"/>
        </w:rPr>
      </w:pPr>
      <w:r w:rsidRPr="008B7A9E">
        <w:t>____</w:t>
      </w:r>
      <w:r w:rsidRPr="00442BE5">
        <w:t xml:space="preserve">. </w:t>
      </w:r>
      <w:r w:rsidRPr="00442BE5">
        <w:rPr>
          <w:b/>
        </w:rPr>
        <w:t xml:space="preserve">SPARQL 1.1 </w:t>
      </w:r>
      <w:r>
        <w:rPr>
          <w:b/>
        </w:rPr>
        <w:t>Federated Query</w:t>
      </w:r>
      <w:r w:rsidRPr="00442BE5">
        <w:t xml:space="preserve">. </w:t>
      </w:r>
      <w:r>
        <w:rPr>
          <w:bCs/>
        </w:rPr>
        <w:t>2013b</w:t>
      </w:r>
      <w:r w:rsidRPr="00E926ED">
        <w:rPr>
          <w:bCs/>
        </w:rPr>
        <w:t xml:space="preserve">. </w:t>
      </w:r>
      <w:r w:rsidRPr="00A32AA3">
        <w:t xml:space="preserve">Disponível em: </w:t>
      </w:r>
      <w:hyperlink r:id="rId74" w:history="1">
        <w:r w:rsidRPr="00E926ED">
          <w:t xml:space="preserve"> </w:t>
        </w:r>
        <w:r w:rsidRPr="00EC491F">
          <w:t>http://www.w3.org/TR/sparql11-federated-query/</w:t>
        </w:r>
      </w:hyperlink>
      <w:r>
        <w:rPr>
          <w:rStyle w:val="MyLink"/>
        </w:rPr>
        <w:t>.</w:t>
      </w:r>
      <w:r>
        <w:rPr>
          <w:rStyle w:val="CharNormal"/>
        </w:rPr>
        <w:t xml:space="preserve"> </w:t>
      </w:r>
      <w:r w:rsidRPr="00925F79">
        <w:rPr>
          <w:rStyle w:val="CharNormal"/>
        </w:rPr>
        <w:t>Acessado em</w:t>
      </w:r>
      <w:r>
        <w:rPr>
          <w:rStyle w:val="CharNormal"/>
        </w:rPr>
        <w:t>:</w:t>
      </w:r>
      <w:r w:rsidRPr="00925F79">
        <w:rPr>
          <w:rStyle w:val="CharNormal"/>
        </w:rPr>
        <w:t xml:space="preserve"> nov. 2013.</w:t>
      </w:r>
    </w:p>
    <w:p w:rsidR="00442BE5" w:rsidRPr="00E926ED" w:rsidRDefault="00075EF6" w:rsidP="00442BE5">
      <w:pPr>
        <w:pStyle w:val="MYBibliografia"/>
        <w:spacing w:after="360"/>
        <w:rPr>
          <w:rStyle w:val="CharNormal"/>
        </w:rPr>
      </w:pPr>
      <w:r w:rsidRPr="008B7A9E">
        <w:t>____</w:t>
      </w:r>
      <w:r w:rsidR="00442BE5" w:rsidRPr="00442BE5">
        <w:t xml:space="preserve">. </w:t>
      </w:r>
      <w:r w:rsidR="00442BE5" w:rsidRPr="00442BE5">
        <w:rPr>
          <w:b/>
        </w:rPr>
        <w:t>SPARQL 1.1 Overview</w:t>
      </w:r>
      <w:r w:rsidR="00442BE5" w:rsidRPr="00442BE5">
        <w:t xml:space="preserve">. </w:t>
      </w:r>
      <w:r w:rsidR="00442BE5">
        <w:rPr>
          <w:bCs/>
        </w:rPr>
        <w:t>2013</w:t>
      </w:r>
      <w:r w:rsidR="00EC491F">
        <w:rPr>
          <w:bCs/>
        </w:rPr>
        <w:t>c</w:t>
      </w:r>
      <w:r w:rsidR="00442BE5" w:rsidRPr="00E926ED">
        <w:rPr>
          <w:bCs/>
        </w:rPr>
        <w:t xml:space="preserve">. </w:t>
      </w:r>
      <w:r w:rsidR="00442BE5" w:rsidRPr="00A32AA3">
        <w:t xml:space="preserve">Disponível em: </w:t>
      </w:r>
      <w:hyperlink r:id="rId75" w:history="1">
        <w:r w:rsidR="00442BE5" w:rsidRPr="00E926ED">
          <w:t xml:space="preserve"> </w:t>
        </w:r>
        <w:hyperlink r:id="rId76" w:history="1">
          <w:r w:rsidR="00442BE5" w:rsidRPr="00E926ED">
            <w:rPr>
              <w:rStyle w:val="MyLink"/>
            </w:rPr>
            <w:t>http://www.w3.org/TR/sparql11-overview/</w:t>
          </w:r>
        </w:hyperlink>
      </w:hyperlink>
      <w:r w:rsidR="00442BE5" w:rsidRPr="00E926ED">
        <w:rPr>
          <w:rStyle w:val="MyLink"/>
        </w:rPr>
        <w:t>.</w:t>
      </w:r>
      <w:r w:rsidR="00442BE5">
        <w:rPr>
          <w:rStyle w:val="CharNormal"/>
        </w:rPr>
        <w:t xml:space="preserve"> </w:t>
      </w:r>
      <w:r w:rsidR="00442BE5" w:rsidRPr="00925F79">
        <w:rPr>
          <w:rStyle w:val="CharNormal"/>
        </w:rPr>
        <w:t>Acessado em</w:t>
      </w:r>
      <w:r w:rsidR="00442BE5">
        <w:rPr>
          <w:rStyle w:val="CharNormal"/>
        </w:rPr>
        <w:t>:</w:t>
      </w:r>
      <w:r w:rsidR="00442BE5" w:rsidRPr="00925F79">
        <w:rPr>
          <w:rStyle w:val="CharNormal"/>
        </w:rPr>
        <w:t xml:space="preserve"> nov. 2013.</w:t>
      </w:r>
    </w:p>
    <w:p w:rsidR="008C523C" w:rsidRPr="008B7A9E" w:rsidRDefault="008C523C" w:rsidP="008C523C">
      <w:pPr>
        <w:pStyle w:val="MYBibliografia"/>
        <w:spacing w:after="360"/>
        <w:rPr>
          <w:rStyle w:val="CharNormal"/>
        </w:rPr>
      </w:pPr>
      <w:r w:rsidRPr="008B7A9E">
        <w:t>____</w:t>
      </w:r>
      <w:r w:rsidRPr="00442BE5">
        <w:t xml:space="preserve">. </w:t>
      </w:r>
      <w:r>
        <w:rPr>
          <w:b/>
        </w:rPr>
        <w:t>SPARQL Implementations</w:t>
      </w:r>
      <w:r w:rsidRPr="00442BE5">
        <w:t xml:space="preserve">. </w:t>
      </w:r>
      <w:r>
        <w:rPr>
          <w:bCs/>
        </w:rPr>
        <w:t>2013</w:t>
      </w:r>
      <w:r w:rsidR="00EC491F">
        <w:rPr>
          <w:bCs/>
        </w:rPr>
        <w:t>d</w:t>
      </w:r>
      <w:r w:rsidRPr="00442BE5">
        <w:rPr>
          <w:bCs/>
        </w:rPr>
        <w:t xml:space="preserve">. </w:t>
      </w:r>
      <w:r w:rsidRPr="00A32AA3">
        <w:t xml:space="preserve">Disponível em: </w:t>
      </w:r>
      <w:r w:rsidR="00EC491F" w:rsidRPr="00EC491F">
        <w:t>http://www.w3.org/wiki/SparqlImplementations</w:t>
      </w:r>
      <w:r w:rsidR="00EC491F">
        <w:t xml:space="preserve">. </w:t>
      </w:r>
      <w:r w:rsidRPr="008B7A9E">
        <w:rPr>
          <w:rStyle w:val="CharNormal"/>
        </w:rPr>
        <w:t>Acessado em: nov. 2013.</w:t>
      </w:r>
    </w:p>
    <w:p w:rsidR="00442BE5" w:rsidRPr="008B7A9E" w:rsidRDefault="00075EF6" w:rsidP="00442BE5">
      <w:pPr>
        <w:pStyle w:val="MYBibliografia"/>
        <w:spacing w:after="360"/>
        <w:rPr>
          <w:rStyle w:val="CharNormal"/>
        </w:rPr>
      </w:pPr>
      <w:r w:rsidRPr="008B7A9E">
        <w:t>____</w:t>
      </w:r>
      <w:r w:rsidR="00442BE5" w:rsidRPr="00442BE5">
        <w:t xml:space="preserve">. </w:t>
      </w:r>
      <w:r w:rsidR="00442BE5" w:rsidRPr="00442BE5">
        <w:rPr>
          <w:b/>
        </w:rPr>
        <w:t>SPARQL protocol for RDF</w:t>
      </w:r>
      <w:r w:rsidR="00442BE5" w:rsidRPr="00442BE5">
        <w:t xml:space="preserve">. </w:t>
      </w:r>
      <w:r w:rsidR="00442BE5" w:rsidRPr="00442BE5">
        <w:rPr>
          <w:bCs/>
        </w:rPr>
        <w:t xml:space="preserve">2008b. </w:t>
      </w:r>
      <w:r w:rsidR="00442BE5" w:rsidRPr="00A32AA3">
        <w:t xml:space="preserve">Disponível em: </w:t>
      </w:r>
      <w:hyperlink r:id="rId77" w:history="1">
        <w:r w:rsidR="00442BE5" w:rsidRPr="00E44CCD">
          <w:t xml:space="preserve"> </w:t>
        </w:r>
        <w:hyperlink r:id="rId78" w:history="1">
          <w:r w:rsidR="00442BE5" w:rsidRPr="00E44CCD">
            <w:rPr>
              <w:rStyle w:val="MyLink"/>
            </w:rPr>
            <w:t>http://www.w3.org/TR/rdf-sparql-protocol/</w:t>
          </w:r>
        </w:hyperlink>
      </w:hyperlink>
      <w:r w:rsidR="00442BE5" w:rsidRPr="00E926ED">
        <w:rPr>
          <w:rStyle w:val="MyLink"/>
        </w:rPr>
        <w:t>.</w:t>
      </w:r>
      <w:r w:rsidR="00442BE5">
        <w:rPr>
          <w:rStyle w:val="CharNormal"/>
        </w:rPr>
        <w:t xml:space="preserve"> </w:t>
      </w:r>
      <w:r w:rsidR="00442BE5" w:rsidRPr="008B7A9E">
        <w:rPr>
          <w:rStyle w:val="CharNormal"/>
        </w:rPr>
        <w:t>Acessado em: nov. 2013.</w:t>
      </w:r>
    </w:p>
    <w:p w:rsidR="00442BE5" w:rsidRPr="006A4692" w:rsidRDefault="00075EF6" w:rsidP="00442BE5">
      <w:pPr>
        <w:pStyle w:val="MYBibliografia"/>
        <w:spacing w:after="360"/>
        <w:rPr>
          <w:rStyle w:val="CharNormal"/>
          <w:lang w:val="en-US"/>
          <w:rPrChange w:id="850" w:author="Revisor" w:date="2014-03-24T07:07:00Z">
            <w:rPr>
              <w:rStyle w:val="CharNormal"/>
            </w:rPr>
          </w:rPrChange>
        </w:rPr>
      </w:pPr>
      <w:r w:rsidRPr="006A4692">
        <w:rPr>
          <w:rPrChange w:id="851" w:author="Revisor" w:date="2014-03-24T07:07:00Z">
            <w:rPr>
              <w:lang w:val="en-US"/>
            </w:rPr>
          </w:rPrChange>
        </w:rPr>
        <w:t>____</w:t>
      </w:r>
      <w:r w:rsidR="00442BE5" w:rsidRPr="006A4692">
        <w:rPr>
          <w:rPrChange w:id="852" w:author="Revisor" w:date="2014-03-24T07:07:00Z">
            <w:rPr>
              <w:lang w:val="en-US"/>
            </w:rPr>
          </w:rPrChange>
        </w:rPr>
        <w:t xml:space="preserve">. </w:t>
      </w:r>
      <w:r w:rsidR="00442BE5" w:rsidRPr="006A4692">
        <w:rPr>
          <w:b/>
          <w:rPrChange w:id="853" w:author="Revisor" w:date="2014-03-24T07:07:00Z">
            <w:rPr>
              <w:b/>
              <w:lang w:val="en-US"/>
            </w:rPr>
          </w:rPrChange>
        </w:rPr>
        <w:t>SPARQL query language for RDF</w:t>
      </w:r>
      <w:r w:rsidR="00442BE5" w:rsidRPr="006A4692">
        <w:rPr>
          <w:rPrChange w:id="854" w:author="Revisor" w:date="2014-03-24T07:07:00Z">
            <w:rPr>
              <w:lang w:val="en-US"/>
            </w:rPr>
          </w:rPrChange>
        </w:rPr>
        <w:t xml:space="preserve">. </w:t>
      </w:r>
      <w:r w:rsidR="00442BE5" w:rsidRPr="006A4692">
        <w:rPr>
          <w:bCs/>
          <w:rPrChange w:id="855" w:author="Revisor" w:date="2014-03-24T07:07:00Z">
            <w:rPr>
              <w:bCs/>
              <w:lang w:val="en-US"/>
            </w:rPr>
          </w:rPrChange>
        </w:rPr>
        <w:t xml:space="preserve">2008c. </w:t>
      </w:r>
      <w:r w:rsidR="00442BE5" w:rsidRPr="00A32AA3">
        <w:t xml:space="preserve">Disponível em: </w:t>
      </w:r>
      <w:hyperlink r:id="rId79" w:history="1">
        <w:r w:rsidR="00442BE5" w:rsidRPr="00E926ED">
          <w:rPr>
            <w:rStyle w:val="MyLink"/>
          </w:rPr>
          <w:t>http://www.w3.org/TR/rdf-sparql-query/</w:t>
        </w:r>
      </w:hyperlink>
      <w:r w:rsidR="00442BE5" w:rsidRPr="00E926ED">
        <w:rPr>
          <w:rStyle w:val="MyLink"/>
        </w:rPr>
        <w:t>.</w:t>
      </w:r>
      <w:r w:rsidR="00442BE5">
        <w:rPr>
          <w:rStyle w:val="CharNormal"/>
        </w:rPr>
        <w:t xml:space="preserve"> </w:t>
      </w:r>
      <w:r w:rsidR="00442BE5" w:rsidRPr="006A4692">
        <w:rPr>
          <w:rStyle w:val="CharNormal"/>
          <w:lang w:val="en-US"/>
          <w:rPrChange w:id="856" w:author="Revisor" w:date="2014-03-24T07:07:00Z">
            <w:rPr>
              <w:rStyle w:val="CharNormal"/>
            </w:rPr>
          </w:rPrChange>
        </w:rPr>
        <w:t>Acessado em: nov. 2013.</w:t>
      </w:r>
    </w:p>
    <w:p w:rsidR="00442BE5" w:rsidRPr="008B7A9E" w:rsidRDefault="00075EF6" w:rsidP="00442BE5">
      <w:pPr>
        <w:pStyle w:val="MYBibliografia"/>
        <w:spacing w:after="360"/>
        <w:rPr>
          <w:rStyle w:val="CharNormal"/>
        </w:rPr>
      </w:pPr>
      <w:r>
        <w:rPr>
          <w:lang w:val="en-US"/>
        </w:rPr>
        <w:t>____</w:t>
      </w:r>
      <w:r w:rsidR="00442BE5">
        <w:rPr>
          <w:lang w:val="en-US"/>
        </w:rPr>
        <w:t xml:space="preserve">. </w:t>
      </w:r>
      <w:r w:rsidR="00442BE5" w:rsidRPr="00AD38AE">
        <w:rPr>
          <w:b/>
          <w:lang w:val="en-US"/>
        </w:rPr>
        <w:t xml:space="preserve">Technical report development process: </w:t>
      </w:r>
      <w:bookmarkStart w:id="857" w:name="q73"/>
      <w:r w:rsidR="00442BE5" w:rsidRPr="00AD38AE">
        <w:rPr>
          <w:b/>
          <w:bCs/>
          <w:lang w:val="en-US"/>
        </w:rPr>
        <w:t>Maturity level for work in progress</w:t>
      </w:r>
      <w:bookmarkEnd w:id="857"/>
      <w:r w:rsidR="00442BE5">
        <w:rPr>
          <w:bCs/>
          <w:lang w:val="en-US"/>
        </w:rPr>
        <w:t xml:space="preserve">. </w:t>
      </w:r>
      <w:r w:rsidR="00442BE5" w:rsidRPr="00B979BB">
        <w:rPr>
          <w:bCs/>
        </w:rPr>
        <w:t xml:space="preserve">2005. </w:t>
      </w:r>
      <w:r w:rsidR="00442BE5" w:rsidRPr="00A32AA3">
        <w:t>Disponível em:</w:t>
      </w:r>
      <w:r w:rsidR="007200A9">
        <w:t xml:space="preserve"> </w:t>
      </w:r>
      <w:hyperlink r:id="rId80" w:anchor="q73" w:history="1">
        <w:r w:rsidR="00442BE5" w:rsidRPr="00B979BB">
          <w:rPr>
            <w:rStyle w:val="MyLink"/>
          </w:rPr>
          <w:t>http://www.w3.org/2005/10/Process-20051014/tr.html#q73</w:t>
        </w:r>
      </w:hyperlink>
      <w:r w:rsidR="00442BE5" w:rsidRPr="00B979BB">
        <w:rPr>
          <w:rStyle w:val="CharNormal"/>
        </w:rPr>
        <w:t>.</w:t>
      </w:r>
      <w:r w:rsidR="00442BE5">
        <w:rPr>
          <w:rStyle w:val="CharNormal"/>
        </w:rPr>
        <w:t xml:space="preserve"> </w:t>
      </w:r>
      <w:r w:rsidR="00442BE5" w:rsidRPr="008B7A9E">
        <w:rPr>
          <w:rStyle w:val="CharNormal"/>
        </w:rPr>
        <w:t>Acessado em: nov. 2013.</w:t>
      </w:r>
    </w:p>
    <w:p w:rsidR="00442BE5" w:rsidRDefault="00075EF6" w:rsidP="00442BE5">
      <w:pPr>
        <w:pStyle w:val="MYBibliografia"/>
        <w:spacing w:after="360"/>
        <w:rPr>
          <w:rStyle w:val="CharNormal"/>
        </w:rPr>
      </w:pPr>
      <w:r w:rsidRPr="008B7A9E">
        <w:t>____</w:t>
      </w:r>
      <w:r w:rsidR="00442BE5" w:rsidRPr="008B7A9E">
        <w:t xml:space="preserve">. </w:t>
      </w:r>
      <w:r w:rsidR="00442BE5" w:rsidRPr="008B7A9E">
        <w:rPr>
          <w:b/>
        </w:rPr>
        <w:t>Time ontology in OWL</w:t>
      </w:r>
      <w:r w:rsidR="00442BE5" w:rsidRPr="008B7A9E">
        <w:t xml:space="preserve">. </w:t>
      </w:r>
      <w:r w:rsidR="00442BE5" w:rsidRPr="008B7A9E">
        <w:rPr>
          <w:bCs/>
        </w:rPr>
        <w:t xml:space="preserve">2006. </w:t>
      </w:r>
      <w:r w:rsidR="00442BE5" w:rsidRPr="00A32AA3">
        <w:t>Disponível em:</w:t>
      </w:r>
      <w:r w:rsidR="007200A9">
        <w:t xml:space="preserve"> </w:t>
      </w:r>
      <w:hyperlink r:id="rId81" w:history="1">
        <w:r w:rsidR="00442BE5" w:rsidRPr="008A28BC">
          <w:rPr>
            <w:rStyle w:val="MyLink"/>
          </w:rPr>
          <w:t>http://www.w3.org/TR/owl-time/</w:t>
        </w:r>
      </w:hyperlink>
      <w:r w:rsidR="00442BE5" w:rsidRPr="00B979BB">
        <w:rPr>
          <w:rStyle w:val="CharNormal"/>
        </w:rPr>
        <w:t>.</w:t>
      </w:r>
      <w:r w:rsidR="00442BE5">
        <w:rPr>
          <w:rStyle w:val="CharNormal"/>
        </w:rPr>
        <w:t xml:space="preserve"> </w:t>
      </w:r>
      <w:r w:rsidR="00442BE5" w:rsidRPr="00925F79">
        <w:rPr>
          <w:rStyle w:val="CharNormal"/>
        </w:rPr>
        <w:t>Acessado em</w:t>
      </w:r>
      <w:r w:rsidR="00442BE5">
        <w:rPr>
          <w:rStyle w:val="CharNormal"/>
        </w:rPr>
        <w:t>:</w:t>
      </w:r>
      <w:r w:rsidR="00442BE5" w:rsidRPr="00925F79">
        <w:rPr>
          <w:rStyle w:val="CharNormal"/>
        </w:rPr>
        <w:t xml:space="preserve"> nov. 2013.</w:t>
      </w:r>
    </w:p>
    <w:p w:rsidR="00442BE5" w:rsidRDefault="00442BE5">
      <w:pPr>
        <w:spacing w:after="200" w:line="276" w:lineRule="auto"/>
        <w:ind w:firstLine="0"/>
        <w:rPr>
          <w:rFonts w:eastAsiaTheme="majorEastAsia" w:cstheme="majorBidi"/>
          <w:b/>
          <w:bCs/>
          <w:caps/>
          <w:szCs w:val="28"/>
        </w:rPr>
      </w:pPr>
    </w:p>
    <w:p w:rsidR="001D7976" w:rsidRDefault="001D7976">
      <w:pPr>
        <w:spacing w:after="200" w:line="276" w:lineRule="auto"/>
        <w:ind w:firstLine="0"/>
        <w:rPr>
          <w:rFonts w:eastAsiaTheme="majorEastAsia" w:cstheme="majorBidi"/>
          <w:b/>
          <w:bCs/>
          <w:caps/>
          <w:szCs w:val="28"/>
        </w:rPr>
      </w:pPr>
      <w:r>
        <w:br w:type="page"/>
      </w:r>
    </w:p>
    <w:p w:rsidR="001D7976" w:rsidRPr="0025768B" w:rsidRDefault="00442BE5" w:rsidP="00E24F8F">
      <w:pPr>
        <w:pStyle w:val="MyCapituloNoMeio"/>
        <w:spacing w:before="360" w:after="360"/>
      </w:pPr>
      <w:r w:rsidRPr="0025768B">
        <w:lastRenderedPageBreak/>
        <w:br/>
      </w:r>
      <w:r w:rsidRPr="0025768B">
        <w:br/>
      </w:r>
      <w:r w:rsidRPr="0025768B">
        <w:br/>
      </w:r>
      <w:r w:rsidRPr="0025768B">
        <w:br/>
      </w:r>
      <w:r w:rsidRPr="0025768B">
        <w:br/>
      </w:r>
      <w:r w:rsidRPr="0025768B">
        <w:br/>
      </w:r>
      <w:r w:rsidRPr="0025768B">
        <w:br/>
      </w:r>
      <w:r w:rsidRPr="0025768B">
        <w:br/>
      </w:r>
      <w:r w:rsidRPr="0025768B">
        <w:br/>
      </w:r>
      <w:r w:rsidRPr="0025768B">
        <w:br/>
      </w:r>
      <w:r w:rsidRPr="0025768B">
        <w:br/>
      </w:r>
      <w:r w:rsidRPr="0025768B">
        <w:br/>
      </w:r>
      <w:r w:rsidRPr="0025768B">
        <w:br/>
      </w:r>
      <w:bookmarkStart w:id="858" w:name="_Toc373787557"/>
      <w:r w:rsidRPr="0025768B">
        <w:t>APÊNDICE</w:t>
      </w:r>
      <w:r w:rsidR="004724F8" w:rsidRPr="0025768B">
        <w:t>S</w:t>
      </w:r>
      <w:bookmarkEnd w:id="858"/>
    </w:p>
    <w:p w:rsidR="001D7976" w:rsidRPr="0025768B" w:rsidRDefault="001D7976">
      <w:pPr>
        <w:spacing w:after="200" w:line="276" w:lineRule="auto"/>
        <w:ind w:firstLine="0"/>
        <w:rPr>
          <w:rFonts w:eastAsiaTheme="majorEastAsia" w:cstheme="majorBidi"/>
          <w:b/>
          <w:bCs/>
          <w:caps/>
          <w:szCs w:val="28"/>
        </w:rPr>
      </w:pPr>
      <w:r w:rsidRPr="0025768B">
        <w:br w:type="page"/>
      </w:r>
    </w:p>
    <w:p w:rsidR="00B4467D" w:rsidRPr="0025768B" w:rsidRDefault="001D7976" w:rsidP="001D7976">
      <w:pPr>
        <w:jc w:val="center"/>
        <w:rPr>
          <w:b/>
        </w:rPr>
      </w:pPr>
      <w:r w:rsidRPr="0025768B">
        <w:rPr>
          <w:b/>
        </w:rPr>
        <w:lastRenderedPageBreak/>
        <w:t xml:space="preserve">APÊNDICE </w:t>
      </w:r>
      <w:r w:rsidR="006604C6" w:rsidRPr="0025768B">
        <w:rPr>
          <w:b/>
        </w:rPr>
        <w:t>A</w:t>
      </w:r>
      <w:r w:rsidRPr="0025768B">
        <w:rPr>
          <w:b/>
        </w:rPr>
        <w:t xml:space="preserve"> – </w:t>
      </w:r>
      <w:r w:rsidR="006604C6" w:rsidRPr="0025768B">
        <w:rPr>
          <w:b/>
        </w:rPr>
        <w:t xml:space="preserve">GLOSSÁRIO DOS DADOS DO </w:t>
      </w:r>
      <w:r w:rsidR="000C3676" w:rsidRPr="0025768B">
        <w:rPr>
          <w:b/>
        </w:rPr>
        <w:t xml:space="preserve">PROJETO </w:t>
      </w:r>
      <w:r w:rsidR="006604C6" w:rsidRPr="0025768B">
        <w:rPr>
          <w:b/>
        </w:rPr>
        <w:t>PINGER</w:t>
      </w:r>
      <w:r w:rsidR="000C3676" w:rsidRPr="0025768B">
        <w:rPr>
          <w:b/>
        </w:rPr>
        <w:t xml:space="preserve"> LINKED OPEN DATA</w:t>
      </w:r>
    </w:p>
    <w:p w:rsidR="001D7976" w:rsidRPr="0025768B" w:rsidRDefault="001D7976" w:rsidP="001D7976">
      <w:pPr>
        <w:pStyle w:val="NoSpacing"/>
        <w:rPr>
          <w:b/>
        </w:rPr>
      </w:pPr>
    </w:p>
    <w:p w:rsidR="006604C6" w:rsidRPr="00355D18" w:rsidRDefault="006604C6" w:rsidP="006604C6">
      <w:pPr>
        <w:pStyle w:val="SemDeslocamento"/>
      </w:pPr>
      <w:r w:rsidRPr="00355D18">
        <w:rPr>
          <w:b/>
        </w:rPr>
        <w:t>App User</w:t>
      </w:r>
      <w:r w:rsidRPr="00355D18">
        <w:t xml:space="preserve"> – It is the node information used by PingER that refers to the Windows user name of the last user to edit the node's record through the User Interface.</w:t>
      </w:r>
      <w:hyperlink r:id="rId82">
        <w:r w:rsidRPr="00355D18">
          <w:t xml:space="preserve"> </w:t>
        </w:r>
      </w:hyperlink>
      <w:hyperlink r:id="rId83">
        <w:r w:rsidRPr="00355D18">
          <w:t>https://confluence.slac.stanford.edu/display/IEPM/PingER+NODEDETAILS</w:t>
        </w:r>
      </w:hyperlink>
      <w:r w:rsidRPr="00355D18">
        <w:t>.</w:t>
      </w:r>
    </w:p>
    <w:p w:rsidR="006604C6" w:rsidRPr="00355D18" w:rsidRDefault="006604C6" w:rsidP="006604C6">
      <w:pPr>
        <w:pStyle w:val="SemDeslocamento"/>
      </w:pPr>
      <w:r w:rsidRPr="00355D18">
        <w:rPr>
          <w:b/>
        </w:rPr>
        <w:t xml:space="preserve">Average Round Trip Delay – </w:t>
      </w:r>
      <w:r w:rsidRPr="00355D18">
        <w:t>It is the arithmetic mean of a sample of RTT values measured in a given time period, say 1 hour.</w:t>
      </w:r>
    </w:p>
    <w:p w:rsidR="006604C6" w:rsidRPr="00355D18" w:rsidRDefault="006604C6" w:rsidP="006604C6">
      <w:pPr>
        <w:pStyle w:val="SemDeslocamento"/>
      </w:pPr>
      <w:proofErr w:type="gramStart"/>
      <w:r w:rsidRPr="00355D18">
        <w:rPr>
          <w:b/>
        </w:rPr>
        <w:t xml:space="preserve">Beacon Node – </w:t>
      </w:r>
      <w:r w:rsidRPr="00355D18">
        <w:t>A node that is meant to be monitored by all PingER monitoring hosts.</w:t>
      </w:r>
      <w:proofErr w:type="gramEnd"/>
    </w:p>
    <w:p w:rsidR="006604C6" w:rsidRPr="00355D18" w:rsidRDefault="006604C6" w:rsidP="006604C6">
      <w:pPr>
        <w:pStyle w:val="SemDeslocamento"/>
      </w:pPr>
      <w:r w:rsidRPr="00355D18">
        <w:rPr>
          <w:b/>
        </w:rPr>
        <w:t xml:space="preserve">Conditional Loss Probability (CLP) – </w:t>
      </w:r>
      <w:r w:rsidRPr="00355D18">
        <w:t xml:space="preserve">It is the probability that if one packet is lost, the following packet is also lost. More formally, </w:t>
      </w:r>
      <w:r w:rsidRPr="00355D18">
        <w:rPr>
          <w:i/>
        </w:rPr>
        <w:t xml:space="preserve">Conditional_loss_probability = </w:t>
      </w:r>
      <w:proofErr w:type="gramStart"/>
      <w:r w:rsidRPr="00355D18">
        <w:rPr>
          <w:i/>
        </w:rPr>
        <w:t>Probability(</w:t>
      </w:r>
      <w:proofErr w:type="gramEnd"/>
      <w:r w:rsidRPr="00355D18">
        <w:rPr>
          <w:i/>
        </w:rPr>
        <w:t>loss(packet n+1)=true | loss(packet n) = true) (</w:t>
      </w:r>
      <w:hyperlink r:id="rId84" w:anchor="loss">
        <w:r w:rsidRPr="00355D18">
          <w:t>http://www.slac.stanford.edu/comp/net/wan-mon/tutorial.html#loss</w:t>
        </w:r>
      </w:hyperlink>
      <w:r w:rsidRPr="00355D18">
        <w:t>).</w:t>
      </w:r>
    </w:p>
    <w:p w:rsidR="006604C6" w:rsidRPr="00355D18" w:rsidRDefault="006604C6" w:rsidP="006604C6">
      <w:pPr>
        <w:pStyle w:val="SemDeslocamento"/>
      </w:pPr>
      <w:r w:rsidRPr="00355D18">
        <w:rPr>
          <w:b/>
        </w:rPr>
        <w:t xml:space="preserve">Contact Information – </w:t>
      </w:r>
      <w:r w:rsidRPr="00355D18">
        <w:t xml:space="preserve">It is the node information used by PingER that keeps the name and email </w:t>
      </w:r>
      <w:proofErr w:type="gramStart"/>
      <w:r w:rsidRPr="00355D18">
        <w:t>address(</w:t>
      </w:r>
      <w:proofErr w:type="gramEnd"/>
      <w:r w:rsidRPr="00355D18">
        <w:t>es) of the node's maintainer(s).</w:t>
      </w:r>
      <w:hyperlink r:id="rId85">
        <w:r w:rsidRPr="00355D18">
          <w:t xml:space="preserve"> </w:t>
        </w:r>
      </w:hyperlink>
      <w:hyperlink r:id="rId86">
        <w:r w:rsidRPr="00355D18">
          <w:t>https://confluence.slac.stanford.edu/display/IEPM/PingER+NODEDETAILS</w:t>
        </w:r>
      </w:hyperlink>
      <w:r w:rsidRPr="00355D18">
        <w:t>.</w:t>
      </w:r>
    </w:p>
    <w:p w:rsidR="006604C6" w:rsidRPr="00355D18" w:rsidRDefault="006604C6" w:rsidP="006604C6">
      <w:pPr>
        <w:pStyle w:val="SemDeslocamento"/>
      </w:pPr>
      <w:proofErr w:type="gramStart"/>
      <w:r w:rsidRPr="00355D18">
        <w:rPr>
          <w:b/>
        </w:rPr>
        <w:t xml:space="preserve">Continent – </w:t>
      </w:r>
      <w:r w:rsidRPr="00355D18">
        <w:t>The continent where the node is located.</w:t>
      </w:r>
      <w:proofErr w:type="gramEnd"/>
      <w:r w:rsidRPr="00355D18">
        <w:t xml:space="preserve"> Europe, Africa, Asia, North America, South America, Oceania, Antarctica. It can be also a subclass of the entity L.CONT defined by Geonames</w:t>
      </w:r>
      <w:hyperlink r:id="rId87">
        <w:r w:rsidRPr="00355D18">
          <w:t xml:space="preserve"> </w:t>
        </w:r>
      </w:hyperlink>
      <w:hyperlink r:id="rId88">
        <w:r w:rsidRPr="00355D18">
          <w:t>http://www.geonames.org/export/codes.html</w:t>
        </w:r>
      </w:hyperlink>
      <w:r w:rsidRPr="00355D18">
        <w:t>.</w:t>
      </w:r>
    </w:p>
    <w:p w:rsidR="006604C6" w:rsidRPr="00355D18" w:rsidRDefault="006604C6" w:rsidP="006604C6">
      <w:pPr>
        <w:pStyle w:val="SemDeslocamento"/>
      </w:pPr>
      <w:r w:rsidRPr="00355D18">
        <w:rPr>
          <w:b/>
        </w:rPr>
        <w:t xml:space="preserve">Country – </w:t>
      </w:r>
      <w:r w:rsidRPr="00355D18">
        <w:t>The cou</w:t>
      </w:r>
      <w:r w:rsidR="000C3676" w:rsidRPr="00355D18">
        <w:t>ntry where the node is located.</w:t>
      </w:r>
    </w:p>
    <w:p w:rsidR="006604C6" w:rsidRPr="00355D18" w:rsidRDefault="006604C6" w:rsidP="006604C6">
      <w:pPr>
        <w:pStyle w:val="SemDeslocamento"/>
      </w:pPr>
      <w:r w:rsidRPr="00355D18">
        <w:rPr>
          <w:b/>
        </w:rPr>
        <w:t>County –</w:t>
      </w:r>
      <w:r w:rsidRPr="00355D18">
        <w:t xml:space="preserve"> A second-order administrative division. </w:t>
      </w:r>
      <w:proofErr w:type="gramStart"/>
      <w:r w:rsidRPr="00355D18">
        <w:t>A subdivision of a first-order administrative division.</w:t>
      </w:r>
      <w:proofErr w:type="gramEnd"/>
      <w:r w:rsidRPr="00355D18">
        <w:t xml:space="preserve"> It is commonly applicable for nodes in the United States. </w:t>
      </w:r>
    </w:p>
    <w:p w:rsidR="006604C6" w:rsidRPr="00355D18" w:rsidRDefault="006604C6" w:rsidP="006604C6">
      <w:pPr>
        <w:pStyle w:val="SemDeslocamento"/>
      </w:pPr>
      <w:r w:rsidRPr="00355D18">
        <w:rPr>
          <w:b/>
        </w:rPr>
        <w:t>Data Server</w:t>
      </w:r>
      <w:r w:rsidRPr="00355D18">
        <w:t xml:space="preserve"> – It is the node information used by PingER that refers to the URL for retrieving PingER data from the described node.</w:t>
      </w:r>
      <w:hyperlink r:id="rId89">
        <w:r w:rsidRPr="00355D18">
          <w:t xml:space="preserve"> </w:t>
        </w:r>
      </w:hyperlink>
      <w:hyperlink r:id="rId90">
        <w:r w:rsidRPr="00355D18">
          <w:t>https://confluence.slac.stanford.edu/display/IEPM/PingER+NODEDETAILS</w:t>
        </w:r>
      </w:hyperlink>
      <w:r w:rsidRPr="00355D18">
        <w:t>.</w:t>
      </w:r>
    </w:p>
    <w:p w:rsidR="006604C6" w:rsidRPr="00355D18" w:rsidRDefault="006604C6" w:rsidP="006604C6">
      <w:pPr>
        <w:pStyle w:val="SemDeslocamento"/>
      </w:pPr>
      <w:r w:rsidRPr="00355D18">
        <w:rPr>
          <w:b/>
        </w:rPr>
        <w:t xml:space="preserve">Directivity - </w:t>
      </w:r>
      <w:r w:rsidRPr="00355D18">
        <w:t xml:space="preserve">This is a metric to identify the directness of the connection between 2 nodes at known locations. Directness is represented by Alpha. </w:t>
      </w:r>
      <w:proofErr w:type="gramStart"/>
      <w:r w:rsidRPr="00355D18">
        <w:t>Alpha close to 1 means that the path between the hosts follows a roughly great circle route.</w:t>
      </w:r>
      <w:proofErr w:type="gramEnd"/>
      <w:r w:rsidRPr="00355D18">
        <w:t xml:space="preserve"> Values much smaller than 1 mean that the path is very indirect. The derivation of directness coefficient is given</w:t>
      </w:r>
      <w:hyperlink r:id="rId91">
        <w:r w:rsidRPr="00355D18">
          <w:t xml:space="preserve"> </w:t>
        </w:r>
      </w:hyperlink>
      <w:hyperlink r:id="rId92">
        <w:r w:rsidRPr="00355D18">
          <w:t>here</w:t>
        </w:r>
      </w:hyperlink>
      <w:r w:rsidRPr="00355D18">
        <w:t>.</w:t>
      </w:r>
      <w:hyperlink r:id="rId93" w:anchor="directness">
        <w:r w:rsidRPr="00355D18">
          <w:t xml:space="preserve"> </w:t>
        </w:r>
      </w:hyperlink>
      <w:hyperlink r:id="rId94" w:anchor="directness">
        <w:r w:rsidRPr="00355D18">
          <w:t>http://www.slac.stanford.edu/comp/net/wan-mon/tutorial.html#directness</w:t>
        </w:r>
      </w:hyperlink>
    </w:p>
    <w:p w:rsidR="006604C6" w:rsidRPr="00355D18" w:rsidRDefault="006604C6" w:rsidP="006604C6">
      <w:pPr>
        <w:pStyle w:val="SemDeslocamento"/>
      </w:pPr>
      <w:r w:rsidRPr="00355D18">
        <w:rPr>
          <w:b/>
        </w:rPr>
        <w:t>Duplicate Packets</w:t>
      </w:r>
      <w:r w:rsidRPr="00355D18">
        <w:rPr>
          <w:i/>
        </w:rPr>
        <w:t xml:space="preserve"> </w:t>
      </w:r>
      <w:r w:rsidRPr="00355D18">
        <w:t>– Measures the amount of duplicate ping response. See [ref</w:t>
      </w:r>
      <w:hyperlink r:id="rId95" w:anchor="duplicates">
        <w:r w:rsidRPr="00355D18">
          <w:t xml:space="preserve"> </w:t>
        </w:r>
      </w:hyperlink>
      <w:hyperlink r:id="rId96" w:anchor="duplicates">
        <w:r w:rsidRPr="00355D18">
          <w:t>http://www.slac.stanford.edu/comp/net/wan-mon/tutorial.html#duplicates</w:t>
        </w:r>
      </w:hyperlink>
      <w:r w:rsidRPr="00355D18">
        <w:t>] for details about how this event may occur.</w:t>
      </w:r>
    </w:p>
    <w:p w:rsidR="006604C6" w:rsidRPr="00355D18" w:rsidRDefault="006604C6" w:rsidP="006604C6">
      <w:pPr>
        <w:pStyle w:val="SemDeslocamento"/>
      </w:pPr>
      <w:r w:rsidRPr="00355D18">
        <w:rPr>
          <w:b/>
        </w:rPr>
        <w:lastRenderedPageBreak/>
        <w:t>Endowment -</w:t>
      </w:r>
      <w:r w:rsidRPr="00355D18">
        <w:t xml:space="preserve"> The total value of an institution's investments is often referred to as the institution's endowment and is typically organized as a public charity, private foundation, or trust. In PingER LOD, the values of schools</w:t>
      </w:r>
      <w:r w:rsidR="00E4312D" w:rsidRPr="00355D18">
        <w:t>’</w:t>
      </w:r>
      <w:r w:rsidRPr="00355D18">
        <w:t xml:space="preserve"> endowment are currently being retrieved from DBPedia. </w:t>
      </w:r>
      <w:hyperlink r:id="rId97" w:history="1">
        <w:r w:rsidRPr="00355D18">
          <w:rPr>
            <w:rStyle w:val="Hyperlink"/>
          </w:rPr>
          <w:t>http://en.wikipedia.org/wiki/Financial_endowment</w:t>
        </w:r>
      </w:hyperlink>
    </w:p>
    <w:p w:rsidR="006604C6" w:rsidRPr="00355D18" w:rsidRDefault="006604C6" w:rsidP="006604C6">
      <w:pPr>
        <w:pStyle w:val="SemDeslocamento"/>
      </w:pPr>
      <w:r w:rsidRPr="00355D18">
        <w:rPr>
          <w:b/>
        </w:rPr>
        <w:t xml:space="preserve">Faculty Size – </w:t>
      </w:r>
      <w:r w:rsidRPr="00355D18">
        <w:t>Usually, it refers to the number of teaching staff of a school. In PingER LOD, the values of schools` faculty size are currently being retrieved from DBPedia.</w:t>
      </w:r>
    </w:p>
    <w:p w:rsidR="006604C6" w:rsidRPr="00355D18" w:rsidRDefault="000C3676" w:rsidP="006604C6">
      <w:pPr>
        <w:pStyle w:val="SemDeslocamento"/>
      </w:pPr>
      <w:r w:rsidRPr="00355D18">
        <w:rPr>
          <w:b/>
        </w:rPr>
        <w:t>IEPM-BW -</w:t>
      </w:r>
      <w:r w:rsidR="006604C6" w:rsidRPr="00355D18">
        <w:rPr>
          <w:b/>
        </w:rPr>
        <w:t xml:space="preserve"> </w:t>
      </w:r>
      <w:r w:rsidR="006604C6" w:rsidRPr="00355D18">
        <w:t>It was the Internet End-to-end Performance Monitoring (IEPM) project's Bandwidth Monitoring. It was the predecessor of the perfSONAR monitoring and was terminated in 2007.</w:t>
      </w:r>
    </w:p>
    <w:p w:rsidR="006604C6" w:rsidRPr="00355D18" w:rsidRDefault="006604C6" w:rsidP="006604C6">
      <w:pPr>
        <w:pStyle w:val="SemDeslocamento"/>
      </w:pPr>
      <w:r w:rsidRPr="00355D18">
        <w:rPr>
          <w:b/>
        </w:rPr>
        <w:t xml:space="preserve">Inter Packet Delay Variation (IPDV) – </w:t>
      </w:r>
      <w:r w:rsidRPr="00355D18">
        <w:t>Also known as short term variability or "jitter" of the response time. Jitter is a symptom that there is congestion, or not enough bandwidth to handle the traffic. The jitter specifies the length of the VoIP</w:t>
      </w:r>
      <w:hyperlink r:id="rId98">
        <w:r w:rsidRPr="00355D18">
          <w:t xml:space="preserve"> </w:t>
        </w:r>
      </w:hyperlink>
      <w:hyperlink r:id="rId99">
        <w:r w:rsidRPr="00355D18">
          <w:t>codec de-jitter buffer</w:t>
        </w:r>
      </w:hyperlink>
      <w:r w:rsidRPr="00355D18">
        <w:t xml:space="preserve"> to prevent over- or under-flow. It is very important for real-time applications such as telephony. Web browsing and mail are fairly resistant to jitter, but any kind of streaming media (voice, video, music) is quite susceptible to jitter. An objective could be to specify that say 95% of packet delay variations should be within the interval [-30msec, +30msec] (</w:t>
      </w:r>
      <w:hyperlink r:id="rId100" w:anchor="variable">
        <w:r w:rsidRPr="00355D18">
          <w:t>http://www.slac.stanford.edu/comp/net/wan-mon/tutorial.html#variable</w:t>
        </w:r>
      </w:hyperlink>
      <w:r w:rsidRPr="00355D18">
        <w:t>).</w:t>
      </w:r>
    </w:p>
    <w:p w:rsidR="006604C6" w:rsidRPr="00355D18" w:rsidRDefault="006604C6" w:rsidP="006604C6">
      <w:pPr>
        <w:pStyle w:val="SemDeslocamento"/>
      </w:pPr>
      <w:r w:rsidRPr="00355D18">
        <w:rPr>
          <w:b/>
        </w:rPr>
        <w:t xml:space="preserve">Mean Opinion Score (MOS) – </w:t>
      </w:r>
      <w:r w:rsidRPr="00355D18">
        <w:t>It is a voice quality metric used by the telecommunications industry. The values of the MOS are: 1= bad; 2=poor; 3=fair; 4=good; 5=excellent. See also</w:t>
      </w:r>
      <w:hyperlink r:id="rId101" w:anchor="mos">
        <w:r w:rsidRPr="00355D18">
          <w:t xml:space="preserve"> </w:t>
        </w:r>
      </w:hyperlink>
      <w:hyperlink r:id="rId102" w:anchor="mos">
        <w:r w:rsidRPr="00355D18">
          <w:t>http://www.slac.stanford.edu/comp/net/wan-mon/tutorial.html#mos</w:t>
        </w:r>
      </w:hyperlink>
    </w:p>
    <w:p w:rsidR="006604C6" w:rsidRPr="00355D18" w:rsidRDefault="006604C6" w:rsidP="006604C6">
      <w:pPr>
        <w:pStyle w:val="SemDeslocamento"/>
      </w:pPr>
      <w:r w:rsidRPr="00355D18">
        <w:rPr>
          <w:b/>
        </w:rPr>
        <w:t xml:space="preserve">Measurement – </w:t>
      </w:r>
      <w:r w:rsidRPr="00355D18">
        <w:t>A system used to determine factors of an object such as height, length, width, etc. In PingER, the main factors measured are Round Trip Time (RTT), and loss. The system used to make the measurements is ping.</w:t>
      </w:r>
    </w:p>
    <w:p w:rsidR="006604C6" w:rsidRPr="00355D18" w:rsidRDefault="006604C6" w:rsidP="006604C6">
      <w:pPr>
        <w:pStyle w:val="SemDeslocamento"/>
      </w:pPr>
      <w:r w:rsidRPr="00355D18">
        <w:rPr>
          <w:b/>
        </w:rPr>
        <w:t xml:space="preserve">Measurement Data </w:t>
      </w:r>
      <w:r w:rsidRPr="00355D18">
        <w:t>– Any data concerning a measurement. It can be the value of a measurement, the definition of the metric being measured, or the information about the nodes being measured.</w:t>
      </w:r>
    </w:p>
    <w:p w:rsidR="006604C6" w:rsidRPr="00355D18" w:rsidRDefault="006604C6" w:rsidP="006604C6">
      <w:pPr>
        <w:pStyle w:val="SemDeslocamento"/>
      </w:pPr>
      <w:r w:rsidRPr="00355D18">
        <w:rPr>
          <w:b/>
        </w:rPr>
        <w:t xml:space="preserve">Metric – </w:t>
      </w:r>
      <w:r w:rsidRPr="00355D18">
        <w:t>For the network measurement, a metric is the concept that defines which measurement is being made and how it is made. TCP Throughput and Packet Loss are examples of metrics</w:t>
      </w:r>
    </w:p>
    <w:p w:rsidR="006604C6" w:rsidRPr="00355D18" w:rsidRDefault="006604C6" w:rsidP="006604C6">
      <w:pPr>
        <w:pStyle w:val="SemDeslocamento"/>
      </w:pPr>
      <w:r w:rsidRPr="00355D18">
        <w:rPr>
          <w:b/>
        </w:rPr>
        <w:t xml:space="preserve">Maximum Round Trip Delay – </w:t>
      </w:r>
      <w:r w:rsidRPr="00355D18">
        <w:t>It is the maximum value of a sample of RTT values measured in a given time period, say 1 hour.</w:t>
      </w:r>
    </w:p>
    <w:p w:rsidR="006604C6" w:rsidRPr="00355D18" w:rsidRDefault="006604C6" w:rsidP="006604C6">
      <w:pPr>
        <w:pStyle w:val="SemDeslocamento"/>
      </w:pPr>
      <w:r w:rsidRPr="00355D18">
        <w:rPr>
          <w:b/>
        </w:rPr>
        <w:t xml:space="preserve">Minimum Round Trip Delay – </w:t>
      </w:r>
      <w:r w:rsidRPr="00355D18">
        <w:t>It is the minimum value of a sample of RTT values measured in a given time period, say 1 hour.</w:t>
      </w:r>
    </w:p>
    <w:p w:rsidR="006604C6" w:rsidRPr="00355D18" w:rsidRDefault="006604C6" w:rsidP="006604C6">
      <w:pPr>
        <w:pStyle w:val="SemDeslocamento"/>
      </w:pPr>
      <w:r w:rsidRPr="00355D18">
        <w:rPr>
          <w:b/>
        </w:rPr>
        <w:lastRenderedPageBreak/>
        <w:t xml:space="preserve">Monitor Node – </w:t>
      </w:r>
      <w:r w:rsidRPr="00355D18">
        <w:t>Also known as PingER site and Monitoring Node. A PingER monitoring node is one that has installed the PingER monitoring software and is actively using PingER to monitor other nodes. In the metric (pair source and destination nodes), it is the source node.</w:t>
      </w:r>
    </w:p>
    <w:p w:rsidR="006604C6" w:rsidRPr="00355D18" w:rsidRDefault="006604C6" w:rsidP="006604C6">
      <w:pPr>
        <w:pStyle w:val="SemDeslocamento"/>
      </w:pPr>
      <w:proofErr w:type="gramStart"/>
      <w:r w:rsidRPr="00355D18">
        <w:rPr>
          <w:b/>
        </w:rPr>
        <w:t xml:space="preserve">Monitored Node – </w:t>
      </w:r>
      <w:r w:rsidRPr="00355D18">
        <w:t>Also known as remote node.</w:t>
      </w:r>
      <w:proofErr w:type="gramEnd"/>
      <w:r w:rsidRPr="00355D18">
        <w:rPr>
          <w:b/>
        </w:rPr>
        <w:t xml:space="preserve"> </w:t>
      </w:r>
      <w:r w:rsidRPr="00355D18">
        <w:t>In the metric (pair source and destination nodes), it is the destination node. In other words, it is any node that is monitored by a monitor node.</w:t>
      </w:r>
    </w:p>
    <w:p w:rsidR="006604C6" w:rsidRPr="00355D18" w:rsidRDefault="006604C6" w:rsidP="006604C6">
      <w:pPr>
        <w:pStyle w:val="SemDeslocamento"/>
      </w:pPr>
      <w:r w:rsidRPr="00355D18">
        <w:rPr>
          <w:b/>
        </w:rPr>
        <w:t xml:space="preserve">Nearest City </w:t>
      </w:r>
      <w:r w:rsidRPr="00355D18">
        <w:t>– The nearest town or city from where the node is located with population greater than 15000 habitants, according to Geonames data.</w:t>
      </w:r>
    </w:p>
    <w:p w:rsidR="006604C6" w:rsidRPr="00355D18" w:rsidRDefault="006604C6" w:rsidP="006604C6">
      <w:pPr>
        <w:pStyle w:val="SemDeslocamento"/>
      </w:pPr>
      <w:r w:rsidRPr="00355D18">
        <w:rPr>
          <w:b/>
        </w:rPr>
        <w:t xml:space="preserve">Node – </w:t>
      </w:r>
      <w:r w:rsidRPr="00355D18">
        <w:t>A point at which network links intersect or branch a connecting point.</w:t>
      </w:r>
      <w:r w:rsidR="007200A9">
        <w:t xml:space="preserve"> </w:t>
      </w:r>
      <w:r w:rsidRPr="00355D18">
        <w:t>This typically refers to a router, switch or end point. It can also be referred as “site”. Note: an end-point is usually a host (i.e. a server, desktop, laptop, smartphone, notepad etc.).</w:t>
      </w:r>
    </w:p>
    <w:p w:rsidR="006604C6" w:rsidRPr="00355D18" w:rsidRDefault="006604C6" w:rsidP="006604C6">
      <w:pPr>
        <w:pStyle w:val="SemDeslocamento"/>
      </w:pPr>
      <w:r w:rsidRPr="00355D18">
        <w:rPr>
          <w:b/>
        </w:rPr>
        <w:t>Node Comments</w:t>
      </w:r>
      <w:r w:rsidRPr="00355D18">
        <w:t xml:space="preserve"> – Comments and notes on when and how the node's record was last updated.</w:t>
      </w:r>
      <w:hyperlink r:id="rId103">
        <w:r w:rsidRPr="00355D18">
          <w:t xml:space="preserve"> </w:t>
        </w:r>
      </w:hyperlink>
      <w:hyperlink r:id="rId104">
        <w:r w:rsidRPr="00355D18">
          <w:t>https://confluence.slac.stanford.edu/display/IEPM/PingER+NODEDETAILS</w:t>
        </w:r>
      </w:hyperlink>
      <w:r w:rsidRPr="00355D18">
        <w:t>.</w:t>
      </w:r>
    </w:p>
    <w:p w:rsidR="006604C6" w:rsidRPr="00355D18" w:rsidRDefault="006604C6" w:rsidP="006604C6">
      <w:pPr>
        <w:pStyle w:val="SemDeslocamento"/>
      </w:pPr>
      <w:r w:rsidRPr="00355D18">
        <w:rPr>
          <w:b/>
        </w:rPr>
        <w:t xml:space="preserve">Node GMT </w:t>
      </w:r>
      <w:r w:rsidRPr="00355D18">
        <w:t>– PingER information about the node's time offset from GMT.</w:t>
      </w:r>
    </w:p>
    <w:p w:rsidR="006604C6" w:rsidRPr="00355D18" w:rsidRDefault="006604C6" w:rsidP="006604C6">
      <w:pPr>
        <w:pStyle w:val="SemDeslocamento"/>
      </w:pPr>
      <w:r w:rsidRPr="00355D18">
        <w:rPr>
          <w:b/>
        </w:rPr>
        <w:t xml:space="preserve">Node Information – </w:t>
      </w:r>
      <w:r w:rsidRPr="00355D18">
        <w:t>Also known as Node Details. It is the generic term used to</w:t>
      </w:r>
      <w:r w:rsidR="00E4312D" w:rsidRPr="00355D18">
        <w:t xml:space="preserve"> any information that</w:t>
      </w:r>
      <w:r w:rsidRPr="00355D18">
        <w:t xml:space="preserve"> describe</w:t>
      </w:r>
      <w:r w:rsidR="00E4312D" w:rsidRPr="00355D18">
        <w:t>s</w:t>
      </w:r>
      <w:r w:rsidRPr="00355D18">
        <w:t xml:space="preserve"> a node.</w:t>
      </w:r>
      <w:hyperlink r:id="rId105">
        <w:r w:rsidRPr="00355D18">
          <w:t xml:space="preserve"> </w:t>
        </w:r>
      </w:hyperlink>
      <w:hyperlink r:id="rId106">
        <w:r w:rsidRPr="00355D18">
          <w:t>https://confluence.slac.stanford.edu/display/IEPM/PingER+NODEDETAILS</w:t>
        </w:r>
      </w:hyperlink>
      <w:r w:rsidRPr="00355D18">
        <w:t>.</w:t>
      </w:r>
    </w:p>
    <w:p w:rsidR="006604C6" w:rsidRPr="00355D18" w:rsidRDefault="006604C6" w:rsidP="006604C6">
      <w:pPr>
        <w:pStyle w:val="SemDeslocamento"/>
      </w:pPr>
      <w:r w:rsidRPr="00355D18">
        <w:rPr>
          <w:b/>
        </w:rPr>
        <w:t>Node Name</w:t>
      </w:r>
      <w:r w:rsidRPr="00355D18">
        <w:t xml:space="preserve"> – It is the generic term that refers to any type of name of a node. In addition to the DNS host name, a node can have a full name, a nick name, and a site name.</w:t>
      </w:r>
      <w:hyperlink r:id="rId107">
        <w:r w:rsidRPr="00355D18">
          <w:t xml:space="preserve"> </w:t>
        </w:r>
      </w:hyperlink>
      <w:hyperlink r:id="rId108">
        <w:r w:rsidRPr="00355D18">
          <w:t>https://confluence.slac.stanford.edu/display/IEPM/PingER+NODEDETAILS</w:t>
        </w:r>
      </w:hyperlink>
      <w:r w:rsidRPr="00355D18">
        <w:t>.</w:t>
      </w:r>
    </w:p>
    <w:p w:rsidR="006604C6" w:rsidRPr="00355D18" w:rsidRDefault="006604C6" w:rsidP="006604C6">
      <w:pPr>
        <w:pStyle w:val="SemDeslocamento"/>
      </w:pPr>
      <w:r w:rsidRPr="00355D18">
        <w:rPr>
          <w:b/>
        </w:rPr>
        <w:t xml:space="preserve">Node URL – </w:t>
      </w:r>
      <w:r w:rsidRPr="00355D18">
        <w:t>It is the URL for the home page for the institution running the node. For the PingER Node example, “</w:t>
      </w:r>
      <w:hyperlink r:id="rId109">
        <w:r w:rsidRPr="00355D18">
          <w:t>http://www.slac.stanford.edu</w:t>
        </w:r>
      </w:hyperlink>
      <w:r w:rsidRPr="00355D18">
        <w:t>” is the Node URL.</w:t>
      </w:r>
    </w:p>
    <w:p w:rsidR="006604C6" w:rsidRPr="00355D18" w:rsidRDefault="006604C6" w:rsidP="006604C6">
      <w:pPr>
        <w:pStyle w:val="SemDeslocamento"/>
      </w:pPr>
      <w:r w:rsidRPr="00355D18">
        <w:rPr>
          <w:b/>
        </w:rPr>
        <w:t xml:space="preserve">Out of Order Packets - </w:t>
      </w:r>
      <w:r w:rsidRPr="00355D18">
        <w:t>For each sample of 10 packets, it looks to see if the sequence numbers of the responses are received in the same order as the requests were sent. If not, then that sample is marked as having one or more out of order responses. For a given interval (say a month) the value reported for out of order is the fraction of samples that were marked with out of order ping responses. Since the ping packets are sent at one second intervals it is expected that the fraction of out of order samples will be very small, and may be worth investigating whenever it is not.</w:t>
      </w:r>
    </w:p>
    <w:p w:rsidR="006604C6" w:rsidRPr="00355D18" w:rsidRDefault="006604C6" w:rsidP="006604C6">
      <w:pPr>
        <w:pStyle w:val="SemDeslocamento"/>
      </w:pPr>
      <w:r w:rsidRPr="00355D18">
        <w:rPr>
          <w:b/>
        </w:rPr>
        <w:t xml:space="preserve">Packet Loss - </w:t>
      </w:r>
      <w:r w:rsidRPr="00355D18">
        <w:t xml:space="preserve">The loss is a good measure of the </w:t>
      </w:r>
      <w:r w:rsidRPr="00355D18">
        <w:rPr>
          <w:i/>
        </w:rPr>
        <w:t>quality</w:t>
      </w:r>
      <w:r w:rsidRPr="00355D18">
        <w:t xml:space="preserve"> of the link (in terms of its packet loss rates) for many TCP based applications. Loss is typically caused by congestion which in turn causes queues (e.g. in routers) to fill and packets to be dropped. Loss may also be caused by the network delivering an imperfect copy of the packet. This is usually caused by bit errors in </w:t>
      </w:r>
      <w:r w:rsidRPr="00355D18">
        <w:lastRenderedPageBreak/>
        <w:t>the links or in network devices. (</w:t>
      </w:r>
      <w:hyperlink r:id="rId110" w:anchor="loss-measure">
        <w:r w:rsidRPr="00355D18">
          <w:t>http://www.slac.stanford.edu/comp/net/wan-mon/tutorial.html#loss-measure</w:t>
        </w:r>
      </w:hyperlink>
      <w:r w:rsidRPr="00355D18">
        <w:rPr>
          <w:i/>
        </w:rPr>
        <w:t>)</w:t>
      </w:r>
      <w:r w:rsidRPr="00355D18">
        <w:t>.</w:t>
      </w:r>
    </w:p>
    <w:p w:rsidR="006604C6" w:rsidRPr="00355D18" w:rsidRDefault="006604C6" w:rsidP="006604C6">
      <w:pPr>
        <w:pStyle w:val="SemDeslocamento"/>
      </w:pPr>
      <w:r w:rsidRPr="00355D18">
        <w:rPr>
          <w:b/>
        </w:rPr>
        <w:t xml:space="preserve">Physical Location – </w:t>
      </w:r>
      <w:r w:rsidRPr="00355D18">
        <w:t>It contains information about where the node is located. It records location information provided by PingER. Note: It is commonly used just to keep track of PingER information about a node.</w:t>
      </w:r>
    </w:p>
    <w:p w:rsidR="006604C6" w:rsidRPr="00355D18" w:rsidRDefault="006604C6" w:rsidP="006604C6">
      <w:pPr>
        <w:pStyle w:val="SemDeslocamento"/>
      </w:pPr>
      <w:r w:rsidRPr="00355D18">
        <w:rPr>
          <w:b/>
        </w:rPr>
        <w:t xml:space="preserve">Ping </w:t>
      </w:r>
      <w:r w:rsidRPr="00355D18">
        <w:t>– The name of a standard software utility (tool) used to test network connections. Ping tools send request messages to a target network address at periodic intervals and measure the time it takes for a response message to arrive.</w:t>
      </w:r>
    </w:p>
    <w:p w:rsidR="006604C6" w:rsidRPr="00355D18" w:rsidRDefault="006604C6" w:rsidP="006604C6">
      <w:pPr>
        <w:pStyle w:val="SemDeslocamento"/>
      </w:pPr>
      <w:r w:rsidRPr="00355D18">
        <w:rPr>
          <w:b/>
        </w:rPr>
        <w:t>Ping Server</w:t>
      </w:r>
      <w:r w:rsidRPr="00355D18">
        <w:t xml:space="preserve"> – It is the node information used by PingER that refers to the URL for requesting a ping from the described node to another.</w:t>
      </w:r>
      <w:hyperlink r:id="rId111">
        <w:r w:rsidRPr="00355D18">
          <w:t xml:space="preserve"> </w:t>
        </w:r>
      </w:hyperlink>
      <w:hyperlink r:id="rId112">
        <w:r w:rsidRPr="00355D18">
          <w:t>https://confluence.slac.stanford.edu/display/IEPM/PingER+NODEDETAILS</w:t>
        </w:r>
      </w:hyperlink>
      <w:r w:rsidRPr="00355D18">
        <w:t>.</w:t>
      </w:r>
    </w:p>
    <w:p w:rsidR="006604C6" w:rsidRPr="00355D18" w:rsidRDefault="006604C6" w:rsidP="006604C6">
      <w:pPr>
        <w:pStyle w:val="SemDeslocamento"/>
      </w:pPr>
      <w:r w:rsidRPr="00355D18">
        <w:rPr>
          <w:b/>
        </w:rPr>
        <w:t>Ping Size</w:t>
      </w:r>
      <w:r w:rsidRPr="00355D18">
        <w:t xml:space="preserve"> – It is the node information used by PingER that refers to the size of pings to be sent to the described node - only controls SLAC's PingER install.</w:t>
      </w:r>
      <w:hyperlink r:id="rId113">
        <w:r w:rsidRPr="00355D18">
          <w:t xml:space="preserve"> </w:t>
        </w:r>
      </w:hyperlink>
      <w:hyperlink r:id="rId114">
        <w:r w:rsidRPr="00355D18">
          <w:t>https://confluence.slac.stanford.edu/display/IEPM/PingER+NODEDETAILS</w:t>
        </w:r>
      </w:hyperlink>
      <w:r w:rsidRPr="00355D18">
        <w:t>.</w:t>
      </w:r>
    </w:p>
    <w:p w:rsidR="006604C6" w:rsidRPr="00355D18" w:rsidRDefault="006604C6" w:rsidP="006604C6">
      <w:pPr>
        <w:pStyle w:val="SemDeslocamento"/>
      </w:pPr>
      <w:r w:rsidRPr="00355D18">
        <w:rPr>
          <w:b/>
        </w:rPr>
        <w:t xml:space="preserve">PingER Node Information - </w:t>
      </w:r>
      <w:r w:rsidRPr="00355D18">
        <w:t>It is the generic term that refers to additional information that PingER needs to use about a node.</w:t>
      </w:r>
    </w:p>
    <w:p w:rsidR="006604C6" w:rsidRPr="00355D18" w:rsidRDefault="006604C6" w:rsidP="006604C6">
      <w:pPr>
        <w:pStyle w:val="SemDeslocamento"/>
      </w:pPr>
      <w:r w:rsidRPr="00355D18">
        <w:rPr>
          <w:b/>
        </w:rPr>
        <w:t>Project Type</w:t>
      </w:r>
      <w:r w:rsidRPr="00355D18">
        <w:t xml:space="preserve"> – It is the node information used by PingER that refers to flags that describe how the node is used. Flag “NOT-SET” is the default, meaning that it is a regular monitored node; Flag “B” means a beacon node; Flag “D” refers to a disabled node, i.e., no longer monitored, monitors or checked; Flag “I” means IEPM-BW; Flag “M” refers to a monitor node.</w:t>
      </w:r>
      <w:hyperlink r:id="rId115">
        <w:r w:rsidRPr="00355D18">
          <w:t xml:space="preserve"> </w:t>
        </w:r>
      </w:hyperlink>
      <w:hyperlink r:id="rId116">
        <w:r w:rsidRPr="00355D18">
          <w:t>https://confluence.slac.stanford.edu/display/IEPM/PingER+NODEDETAILS</w:t>
        </w:r>
      </w:hyperlink>
      <w:r w:rsidRPr="00355D18">
        <w:t>.</w:t>
      </w:r>
    </w:p>
    <w:p w:rsidR="006604C6" w:rsidRPr="00355D18" w:rsidRDefault="006604C6" w:rsidP="006604C6">
      <w:pPr>
        <w:pStyle w:val="SemDeslocamento"/>
      </w:pPr>
      <w:r w:rsidRPr="00355D18">
        <w:rPr>
          <w:b/>
        </w:rPr>
        <w:t xml:space="preserve">Round Trip Delay - </w:t>
      </w:r>
      <w:r w:rsidRPr="00355D18">
        <w:t xml:space="preserve">also known as response time or Round Trip Time (RTT). The RTT is related to the distance between the sites plus the delay at each hop along the path between the sites. The distance effect can be roughly characterized by the speed of light in fiber, and is roughly given by </w:t>
      </w:r>
      <w:r w:rsidRPr="00355D18">
        <w:rPr>
          <w:i/>
        </w:rPr>
        <w:t>distance / (0.6 * c)</w:t>
      </w:r>
      <w:r w:rsidRPr="00355D18">
        <w:t xml:space="preserve"> where </w:t>
      </w:r>
      <w:r w:rsidRPr="00355D18">
        <w:rPr>
          <w:i/>
        </w:rPr>
        <w:t>c</w:t>
      </w:r>
      <w:r w:rsidRPr="00355D18">
        <w:t xml:space="preserve"> is the velocity of light (the ITU in document G.144, table A.1 recommends a multiplier of 0.005 ms/km, or 0.66c). Putting this together with the hop delays, the RTT </w:t>
      </w:r>
      <w:r w:rsidRPr="00355D18">
        <w:rPr>
          <w:i/>
        </w:rPr>
        <w:t>R</w:t>
      </w:r>
      <w:r w:rsidRPr="00355D18">
        <w:t xml:space="preserve"> is roughly given by: </w:t>
      </w:r>
      <w:r w:rsidRPr="00355D18">
        <w:rPr>
          <w:i/>
        </w:rPr>
        <w:t xml:space="preserve">R = 2 * (distance / (0.6 * c) + hops * delay) </w:t>
      </w:r>
      <w:r w:rsidRPr="00355D18">
        <w:t>where the factor of 2 is since we are measuring the out and back times for the round-trip (</w:t>
      </w:r>
      <w:hyperlink r:id="rId117" w:anchor="rtt-measure">
        <w:r w:rsidRPr="00355D18">
          <w:t>http://www.slac.stanford.edu/comp/net/wan-mon/tutorial.html#rtt-measure</w:t>
        </w:r>
      </w:hyperlink>
      <w:r w:rsidRPr="00355D18">
        <w:t>)</w:t>
      </w:r>
    </w:p>
    <w:p w:rsidR="006604C6" w:rsidRPr="00355D18" w:rsidRDefault="006604C6" w:rsidP="006604C6">
      <w:pPr>
        <w:pStyle w:val="SemDeslocamento"/>
      </w:pPr>
      <w:r w:rsidRPr="00355D18">
        <w:rPr>
          <w:b/>
        </w:rPr>
        <w:t>Sample</w:t>
      </w:r>
      <w:r w:rsidRPr="00355D18">
        <w:t xml:space="preserve"> – A set of n pings.</w:t>
      </w:r>
    </w:p>
    <w:p w:rsidR="006604C6" w:rsidRPr="00355D18" w:rsidRDefault="006604C6" w:rsidP="006604C6">
      <w:pPr>
        <w:pStyle w:val="SemDeslocamento"/>
      </w:pPr>
      <w:r w:rsidRPr="00355D18">
        <w:rPr>
          <w:b/>
        </w:rPr>
        <w:t xml:space="preserve">School </w:t>
      </w:r>
      <w:r w:rsidRPr="00355D18">
        <w:t>– Any educational establishment that is a node monitored by PingER or that is a PingER monitor e.g. Stanford University.</w:t>
      </w:r>
    </w:p>
    <w:p w:rsidR="006604C6" w:rsidRPr="00355D18" w:rsidRDefault="006604C6" w:rsidP="006604C6">
      <w:pPr>
        <w:pStyle w:val="SemDeslocamento"/>
      </w:pPr>
      <w:r w:rsidRPr="00355D18">
        <w:rPr>
          <w:b/>
        </w:rPr>
        <w:lastRenderedPageBreak/>
        <w:t>Simple Measurement</w:t>
      </w:r>
      <w:r w:rsidRPr="00355D18">
        <w:t xml:space="preserve"> – All measurements made by PingER that include a metric (such as Packet Loss or TCP Throughput). Information about a simple measurement typically include the name of the metric being measured, the default unit, and the default packet size.</w:t>
      </w:r>
    </w:p>
    <w:p w:rsidR="006604C6" w:rsidRPr="00355D18" w:rsidRDefault="006604C6" w:rsidP="006604C6">
      <w:pPr>
        <w:pStyle w:val="SemDeslocamento"/>
      </w:pPr>
      <w:r w:rsidRPr="00355D18">
        <w:rPr>
          <w:b/>
        </w:rPr>
        <w:t>Site Name</w:t>
      </w:r>
      <w:r w:rsidRPr="00355D18">
        <w:t xml:space="preserve"> – It is the domain name of a node. For the PingER node example, “slac.stanford.edu” is the site name.</w:t>
      </w:r>
      <w:hyperlink r:id="rId118">
        <w:r w:rsidRPr="00355D18">
          <w:t xml:space="preserve"> </w:t>
        </w:r>
      </w:hyperlink>
      <w:hyperlink r:id="rId119">
        <w:r w:rsidRPr="00355D18">
          <w:t>https://confluence.slac.stanford.edu/display/IEPM/PingER+NODEDETAILS</w:t>
        </w:r>
      </w:hyperlink>
      <w:r w:rsidRPr="00355D18">
        <w:t>.</w:t>
      </w:r>
    </w:p>
    <w:p w:rsidR="006604C6" w:rsidRPr="00355D18" w:rsidRDefault="006604C6" w:rsidP="006604C6">
      <w:pPr>
        <w:pStyle w:val="SemDeslocamento"/>
      </w:pPr>
      <w:r w:rsidRPr="00355D18">
        <w:rPr>
          <w:b/>
        </w:rPr>
        <w:t xml:space="preserve">Source Full Name – </w:t>
      </w:r>
      <w:r w:rsidRPr="00355D18">
        <w:t xml:space="preserve">It is a human-friendly description of a node. For the PingER node example, “Stanford Linear Accelerator Center” is the full node name. See also </w:t>
      </w:r>
      <w:r w:rsidRPr="00355D18">
        <w:rPr>
          <w:b/>
        </w:rPr>
        <w:t>Source Name</w:t>
      </w:r>
      <w:r w:rsidRPr="00355D18">
        <w:t>.</w:t>
      </w:r>
      <w:hyperlink r:id="rId120">
        <w:r w:rsidRPr="00355D18">
          <w:t xml:space="preserve"> </w:t>
        </w:r>
      </w:hyperlink>
      <w:hyperlink r:id="rId121">
        <w:r w:rsidRPr="00355D18">
          <w:t>https://confluence.slac.stanford.edu/display/IEPM/PingER+NODEDETAILS</w:t>
        </w:r>
      </w:hyperlink>
      <w:r w:rsidRPr="00355D18">
        <w:t>.</w:t>
      </w:r>
    </w:p>
    <w:p w:rsidR="006604C6" w:rsidRPr="00355D18" w:rsidRDefault="006604C6" w:rsidP="006604C6">
      <w:pPr>
        <w:pStyle w:val="SemDeslocamento"/>
        <w:rPr>
          <w:b/>
        </w:rPr>
      </w:pPr>
      <w:r w:rsidRPr="00355D18">
        <w:rPr>
          <w:b/>
        </w:rPr>
        <w:t>Source IP –</w:t>
      </w:r>
      <w:r w:rsidRPr="00355D18">
        <w:t xml:space="preserve"> It is the IPv4 address of the node.</w:t>
      </w:r>
      <w:r w:rsidRPr="00355D18">
        <w:rPr>
          <w:b/>
        </w:rPr>
        <w:t xml:space="preserve"> See also Source Name.</w:t>
      </w:r>
    </w:p>
    <w:p w:rsidR="006604C6" w:rsidRPr="00355D18" w:rsidRDefault="006604C6" w:rsidP="006604C6">
      <w:pPr>
        <w:pStyle w:val="SemDeslocamento"/>
      </w:pPr>
      <w:r w:rsidRPr="00355D18">
        <w:rPr>
          <w:b/>
        </w:rPr>
        <w:t>Source Name</w:t>
      </w:r>
      <w:r w:rsidRPr="00355D18">
        <w:t xml:space="preserve"> – It is the DNS node name. It is commonly used to identify a node. For the PingER node example, “pinger.slac.stanford.edu” is the name. Note: The term “source” in a node name means that the name refers to the node being specified. In a metric (pair source and destination nodes), a source name is used for the description of the DNS of both the source node and the destination nodes. In other words, a destination node also has a source name.</w:t>
      </w:r>
      <w:hyperlink r:id="rId122">
        <w:r w:rsidRPr="00355D18">
          <w:t xml:space="preserve"> </w:t>
        </w:r>
      </w:hyperlink>
      <w:hyperlink r:id="rId123">
        <w:r w:rsidRPr="00355D18">
          <w:t>https://confluence.slac.stanford.edu/display/IEPM/PingER+NODEDETAILS</w:t>
        </w:r>
      </w:hyperlink>
      <w:r w:rsidRPr="00355D18">
        <w:t>.</w:t>
      </w:r>
    </w:p>
    <w:p w:rsidR="006604C6" w:rsidRPr="00355D18" w:rsidRDefault="006604C6" w:rsidP="006604C6">
      <w:pPr>
        <w:pStyle w:val="SemDeslocamento"/>
      </w:pPr>
      <w:r w:rsidRPr="00355D18">
        <w:rPr>
          <w:b/>
        </w:rPr>
        <w:t>Source Nick Name</w:t>
      </w:r>
      <w:r w:rsidRPr="00355D18">
        <w:t xml:space="preserve"> – It is an abstraction of the node name with the TLD first. For the PingER node example, “EDU.SLAC.STANFORD.N3” is the nick name. See also </w:t>
      </w:r>
      <w:r w:rsidRPr="00355D18">
        <w:rPr>
          <w:b/>
        </w:rPr>
        <w:t>Source Name</w:t>
      </w:r>
      <w:r w:rsidRPr="00355D18">
        <w:t>.</w:t>
      </w:r>
      <w:hyperlink r:id="rId124">
        <w:r w:rsidRPr="00355D18">
          <w:t xml:space="preserve"> </w:t>
        </w:r>
      </w:hyperlink>
      <w:hyperlink r:id="rId125">
        <w:r w:rsidRPr="00355D18">
          <w:t>https://confluence.slac.stanford.edu/display/IEPM/PingER+NODEDETAILS</w:t>
        </w:r>
      </w:hyperlink>
      <w:r w:rsidRPr="00355D18">
        <w:t>.</w:t>
      </w:r>
    </w:p>
    <w:p w:rsidR="006604C6" w:rsidRPr="00355D18" w:rsidRDefault="006604C6" w:rsidP="006604C6">
      <w:pPr>
        <w:pStyle w:val="SemDeslocamento"/>
      </w:pPr>
      <w:r w:rsidRPr="00355D18">
        <w:rPr>
          <w:b/>
        </w:rPr>
        <w:t xml:space="preserve">State – </w:t>
      </w:r>
      <w:r w:rsidRPr="00355D18">
        <w:t>The state where the node is located when the node is located in a country that can be divided into states or a first order division equivalent. It can be also a subclass of the entity A.ADM1 defined by Geonames.</w:t>
      </w:r>
      <w:hyperlink r:id="rId126">
        <w:r w:rsidRPr="00355D18">
          <w:t xml:space="preserve"> </w:t>
        </w:r>
      </w:hyperlink>
      <w:hyperlink r:id="rId127">
        <w:r w:rsidRPr="00355D18">
          <w:t>http://www.geonames.org/export/codes.html</w:t>
        </w:r>
      </w:hyperlink>
    </w:p>
    <w:p w:rsidR="006604C6" w:rsidRPr="00355D18" w:rsidRDefault="006604C6" w:rsidP="006604C6">
      <w:pPr>
        <w:pStyle w:val="SemDeslocamento"/>
      </w:pPr>
      <w:r w:rsidRPr="00355D18">
        <w:rPr>
          <w:b/>
        </w:rPr>
        <w:t>Statistical Analysis</w:t>
      </w:r>
      <w:r w:rsidRPr="00355D18">
        <w:t xml:space="preserve"> – It is the definition of a specific measurement. It combines all parameters needed for a simple measurement and has the value of the measurement. It is defined by a combination of the name of the network metric (e.g. Packet Loss), the metric (pair source and destination nodes involved), and information about when the measurement was made.</w:t>
      </w:r>
    </w:p>
    <w:p w:rsidR="006604C6" w:rsidRPr="00355D18" w:rsidRDefault="006604C6" w:rsidP="006604C6">
      <w:pPr>
        <w:pStyle w:val="SemDeslocamento"/>
      </w:pPr>
      <w:r w:rsidRPr="00355D18">
        <w:rPr>
          <w:b/>
        </w:rPr>
        <w:t>TCP Throughput</w:t>
      </w:r>
      <w:r w:rsidRPr="00355D18">
        <w:t xml:space="preserve"> – Measures the transfer rate or throughput using TCP as transport protocol. The standard unit used by PingER is kbit/s. See also</w:t>
      </w:r>
      <w:hyperlink r:id="rId128" w:anchor="derive">
        <w:r w:rsidRPr="00355D18">
          <w:t xml:space="preserve"> </w:t>
        </w:r>
      </w:hyperlink>
      <w:hyperlink r:id="rId129" w:anchor="derive">
        <w:r w:rsidRPr="00355D18">
          <w:t>http://www.slac.stanford.edu/comp/net/wan-mon/tutorial.html#derive</w:t>
        </w:r>
      </w:hyperlink>
      <w:r w:rsidRPr="00355D18">
        <w:t xml:space="preserve"> and</w:t>
      </w:r>
      <w:hyperlink r:id="rId130">
        <w:r w:rsidRPr="00355D18">
          <w:t xml:space="preserve"> </w:t>
        </w:r>
      </w:hyperlink>
      <w:hyperlink r:id="rId131">
        <w:r w:rsidRPr="00355D18">
          <w:t>http://www.slac.stanford.edu/comp/net/wan-mon/thru-vs-loss.html</w:t>
        </w:r>
      </w:hyperlink>
      <w:r w:rsidRPr="00355D18">
        <w:t xml:space="preserve"> for more information about how TCP Throughput is measured.</w:t>
      </w:r>
    </w:p>
    <w:p w:rsidR="006604C6" w:rsidRPr="00355D18" w:rsidRDefault="006604C6" w:rsidP="006604C6">
      <w:pPr>
        <w:pStyle w:val="SemDeslocamento"/>
      </w:pPr>
      <w:r w:rsidRPr="00355D18">
        <w:rPr>
          <w:b/>
        </w:rPr>
        <w:t xml:space="preserve">Throughput – </w:t>
      </w:r>
      <w:r w:rsidRPr="00355D18">
        <w:t>Refers to how much data can be transferred from one location to another in a given amount of time (</w:t>
      </w:r>
      <w:hyperlink r:id="rId132">
        <w:r w:rsidRPr="00355D18">
          <w:t>http://www.techterms.com/definition/throughput</w:t>
        </w:r>
      </w:hyperlink>
      <w:r w:rsidRPr="00355D18">
        <w:t>).</w:t>
      </w:r>
    </w:p>
    <w:p w:rsidR="006604C6" w:rsidRPr="00355D18" w:rsidRDefault="006604C6" w:rsidP="006604C6">
      <w:pPr>
        <w:pStyle w:val="SemDeslocamento"/>
      </w:pPr>
      <w:r w:rsidRPr="00355D18">
        <w:rPr>
          <w:b/>
        </w:rPr>
        <w:lastRenderedPageBreak/>
        <w:t xml:space="preserve">Time Stamp – </w:t>
      </w:r>
      <w:r w:rsidRPr="00355D18">
        <w:t>It contains information about when the measurement was done.</w:t>
      </w:r>
      <w:r w:rsidR="007200A9">
        <w:t xml:space="preserve"> </w:t>
      </w:r>
      <w:r w:rsidRPr="00355D18">
        <w:t>It is a subclass of Date Time Description defined by the W3C Time Ontology. See also Date Time Description</w:t>
      </w:r>
      <w:r w:rsidRPr="00355D18">
        <w:rPr>
          <w:b/>
        </w:rPr>
        <w:t xml:space="preserve"> </w:t>
      </w:r>
      <w:r w:rsidRPr="00355D18">
        <w:t>in</w:t>
      </w:r>
      <w:hyperlink r:id="rId133">
        <w:r w:rsidRPr="00355D18">
          <w:t xml:space="preserve"> </w:t>
        </w:r>
      </w:hyperlink>
      <w:hyperlink r:id="rId134">
        <w:r w:rsidRPr="00355D18">
          <w:t>http://www.w3.org/TR/owl-time/</w:t>
        </w:r>
      </w:hyperlink>
      <w:r w:rsidRPr="00355D18">
        <w:t>.</w:t>
      </w:r>
    </w:p>
    <w:p w:rsidR="006604C6" w:rsidRPr="00355D18" w:rsidRDefault="006604C6" w:rsidP="006604C6">
      <w:pPr>
        <w:pStyle w:val="SemDeslocamento"/>
      </w:pPr>
      <w:r w:rsidRPr="00355D18">
        <w:rPr>
          <w:b/>
        </w:rPr>
        <w:t xml:space="preserve">Town – </w:t>
      </w:r>
      <w:r w:rsidRPr="00355D18">
        <w:t>The town or city where the node is located. It can be also a subclass of the entity P.PPL defined by Geonames.</w:t>
      </w:r>
      <w:hyperlink r:id="rId135">
        <w:r w:rsidRPr="00355D18">
          <w:t xml:space="preserve"> </w:t>
        </w:r>
      </w:hyperlink>
      <w:hyperlink r:id="rId136">
        <w:r w:rsidRPr="00355D18">
          <w:t>http://www.geonames.org/export/codes.html</w:t>
        </w:r>
      </w:hyperlink>
    </w:p>
    <w:p w:rsidR="006604C6" w:rsidRPr="00355D18" w:rsidRDefault="006604C6" w:rsidP="006604C6">
      <w:pPr>
        <w:pStyle w:val="SemDeslocamento"/>
      </w:pPr>
      <w:r w:rsidRPr="00355D18">
        <w:rPr>
          <w:b/>
        </w:rPr>
        <w:t xml:space="preserve">Trace Route – </w:t>
      </w:r>
      <w:r w:rsidRPr="00355D18">
        <w:rPr>
          <w:iCs/>
        </w:rPr>
        <w:t>In computing, </w:t>
      </w:r>
      <w:r w:rsidRPr="00355D18">
        <w:rPr>
          <w:bCs/>
          <w:iCs/>
        </w:rPr>
        <w:t>traceroute</w:t>
      </w:r>
      <w:r w:rsidRPr="00355D18">
        <w:rPr>
          <w:iCs/>
        </w:rPr>
        <w:t> is a computer network diagnostic tool for displaying the route (path) and measuring transit delays of packets across an Internet Protocol (IP) network.</w:t>
      </w:r>
      <w:r w:rsidRPr="00355D18">
        <w:rPr>
          <w:b/>
          <w:i/>
          <w:iCs/>
        </w:rPr>
        <w:t xml:space="preserve"> </w:t>
      </w:r>
      <w:hyperlink r:id="rId137" w:history="1">
        <w:r w:rsidRPr="00355D18">
          <w:rPr>
            <w:rStyle w:val="Hyperlink"/>
            <w:iCs/>
          </w:rPr>
          <w:t>http://en.wikipedia.org/wiki/Traceroute</w:t>
        </w:r>
      </w:hyperlink>
    </w:p>
    <w:p w:rsidR="006604C6" w:rsidRPr="00355D18" w:rsidRDefault="006604C6" w:rsidP="006604C6">
      <w:pPr>
        <w:pStyle w:val="SemDeslocamento"/>
      </w:pPr>
      <w:r w:rsidRPr="00355D18">
        <w:rPr>
          <w:b/>
        </w:rPr>
        <w:t>Trace Server</w:t>
      </w:r>
      <w:r w:rsidRPr="00355D18">
        <w:t xml:space="preserve"> – It is the node information used by PingER that refers to the URL for requesting a traceroute from the described node to another.</w:t>
      </w:r>
      <w:hyperlink r:id="rId138">
        <w:r w:rsidRPr="00355D18">
          <w:t xml:space="preserve"> </w:t>
        </w:r>
      </w:hyperlink>
      <w:hyperlink r:id="rId139">
        <w:r w:rsidRPr="00355D18">
          <w:t>https://confluence.slac.stanford.edu/display/IEPM/PingER+NODEDETAILS</w:t>
        </w:r>
      </w:hyperlink>
      <w:r w:rsidRPr="00355D18">
        <w:t>.</w:t>
      </w:r>
    </w:p>
    <w:p w:rsidR="006604C6" w:rsidRPr="00355D18" w:rsidRDefault="006604C6" w:rsidP="006604C6">
      <w:pPr>
        <w:pStyle w:val="SemDeslocamento"/>
      </w:pPr>
      <w:r w:rsidRPr="00355D18">
        <w:rPr>
          <w:b/>
        </w:rPr>
        <w:t xml:space="preserve">Unit – </w:t>
      </w:r>
      <w:r w:rsidRPr="00355D18">
        <w:t>The unit in which the metric is measured.</w:t>
      </w:r>
    </w:p>
    <w:p w:rsidR="006604C6" w:rsidRPr="00355D18" w:rsidRDefault="006604C6" w:rsidP="006604C6">
      <w:pPr>
        <w:pStyle w:val="SemDeslocamento"/>
      </w:pPr>
      <w:r w:rsidRPr="00355D18">
        <w:rPr>
          <w:b/>
        </w:rPr>
        <w:t xml:space="preserve">Unpredictability – </w:t>
      </w:r>
      <w:r w:rsidRPr="00355D18">
        <w:t>The calculation of the distance of each predictability point from the coordinate (1</w:t>
      </w:r>
      <w:proofErr w:type="gramStart"/>
      <w:r w:rsidRPr="00355D18">
        <w:t>,1</w:t>
      </w:r>
      <w:proofErr w:type="gramEnd"/>
      <w:r w:rsidRPr="00355D18">
        <w:t xml:space="preserve">). We normalize to a maximum value of 1 by dividing the distance by </w:t>
      </w:r>
      <w:proofErr w:type="gramStart"/>
      <w:r w:rsidRPr="00355D18">
        <w:t>sqrt(</w:t>
      </w:r>
      <w:proofErr w:type="gramEnd"/>
      <w:r w:rsidRPr="00355D18">
        <w:t>2). It gives a percentage indicator of the unpredictability of the ping performance (</w:t>
      </w:r>
      <w:hyperlink r:id="rId140" w:anchor="unpredict">
        <w:r w:rsidRPr="00355D18">
          <w:t>http://www.slac.stanford.edu/comp/net/wan-mon/tutorial.html#unpredict</w:t>
        </w:r>
      </w:hyperlink>
      <w:r w:rsidRPr="00355D18">
        <w:t>). See</w:t>
      </w:r>
      <w:hyperlink r:id="rId141">
        <w:r w:rsidRPr="00355D18">
          <w:t xml:space="preserve"> </w:t>
        </w:r>
      </w:hyperlink>
      <w:hyperlink r:id="rId142">
        <w:r w:rsidRPr="00355D18">
          <w:t>http://www.slac.stanford.edu/comp/net/wan-mon/unpredict.html</w:t>
        </w:r>
      </w:hyperlink>
      <w:r w:rsidRPr="00355D18">
        <w:t xml:space="preserve"> for more details.</w:t>
      </w:r>
    </w:p>
    <w:p w:rsidR="006604C6" w:rsidRPr="00355D18" w:rsidRDefault="006604C6" w:rsidP="006604C6">
      <w:pPr>
        <w:pStyle w:val="SemDeslocamento"/>
      </w:pPr>
      <w:r w:rsidRPr="00355D18">
        <w:rPr>
          <w:b/>
        </w:rPr>
        <w:t xml:space="preserve">Unreachability - </w:t>
      </w:r>
      <w:r w:rsidRPr="00355D18">
        <w:t xml:space="preserve">By looking at the ping data to identify 30 minute periods when no ping responses were received from a given host, one can identify when the host was down. Using this information one can calculate </w:t>
      </w:r>
      <w:r w:rsidRPr="00355D18">
        <w:rPr>
          <w:i/>
        </w:rPr>
        <w:t>ping unreachability= (# periods with Node down / total number of periods)</w:t>
      </w:r>
      <w:r w:rsidRPr="00355D18">
        <w:t xml:space="preserve">, # Down periods, Mean Time </w:t>
      </w:r>
      <w:proofErr w:type="gramStart"/>
      <w:r w:rsidRPr="00355D18">
        <w:t>Between</w:t>
      </w:r>
      <w:proofErr w:type="gramEnd"/>
      <w:r w:rsidRPr="00355D18">
        <w:t xml:space="preserve"> Failure (MTBF or Mean Time To Failue MTTF)) and Mean Time To Repair (MTTR). Note that </w:t>
      </w:r>
      <w:r w:rsidRPr="00355D18">
        <w:rPr>
          <w:i/>
        </w:rPr>
        <w:t>MTBF = sample_time/ping_unreachability</w:t>
      </w:r>
      <w:r w:rsidRPr="00355D18">
        <w:t xml:space="preserve"> where for PingER sample time is 30 minutes. The reachability is very dependent on the remote host, for example if the remote host is renamed or removed, the host will appear unreachable yet there may be nothing wrong with the network. Thus before using this data to provide long term network trends the data should be carefully scrubbed for non-network effects (</w:t>
      </w:r>
      <w:hyperlink r:id="rId143" w:anchor="availability">
        <w:r w:rsidRPr="00355D18">
          <w:t>http://www.slac.stanford.edu/comp/net/wan-mon/tutorial.html#availability</w:t>
        </w:r>
      </w:hyperlink>
      <w:r w:rsidRPr="00355D18">
        <w:t>).</w:t>
      </w:r>
    </w:p>
    <w:p w:rsidR="006604C6" w:rsidRPr="00355D18" w:rsidRDefault="006604C6" w:rsidP="006604C6">
      <w:pPr>
        <w:pStyle w:val="SemDeslocamento"/>
      </w:pPr>
      <w:r w:rsidRPr="00355D18">
        <w:rPr>
          <w:b/>
        </w:rPr>
        <w:t xml:space="preserve">Zero Packet Loss Frequency – </w:t>
      </w:r>
      <w:r w:rsidRPr="00355D18">
        <w:t>also known as Quiescent Network Frequency. When we get a zero packet loss sample, we refer to the network as being quiescent (or non-busy). We can then measure the percentage frequency of how often the network was found to be quiescent. A high percentage is an indication of a good (quiescent or non-heavily loaded) network (</w:t>
      </w:r>
      <w:hyperlink r:id="rId144" w:anchor="quiescent">
        <w:r w:rsidRPr="00355D18">
          <w:t>http://www.slac.stanford.edu/comp/net/wan-mon/tutorial.html#quiescent</w:t>
        </w:r>
      </w:hyperlink>
      <w:r w:rsidRPr="00355D18">
        <w:t>).</w:t>
      </w:r>
    </w:p>
    <w:p w:rsidR="001D7976" w:rsidRPr="006604C6" w:rsidRDefault="00B4467D" w:rsidP="006604C6">
      <w:pPr>
        <w:pStyle w:val="SemDeslocamento"/>
      </w:pPr>
      <w:r w:rsidRPr="006604C6">
        <w:br w:type="page"/>
      </w:r>
    </w:p>
    <w:p w:rsidR="004008B9" w:rsidRPr="004F7276" w:rsidRDefault="004008B9" w:rsidP="00400C41">
      <w:pPr>
        <w:jc w:val="center"/>
        <w:rPr>
          <w:b/>
        </w:rPr>
      </w:pPr>
      <w:r w:rsidRPr="004F7276">
        <w:rPr>
          <w:b/>
        </w:rPr>
        <w:lastRenderedPageBreak/>
        <w:t>APÊNDICE B – MAPEAMENTO DOS PREFIXOS UTILIZADOS NO PROJETO PINGER LINKED OPEN DATA</w:t>
      </w:r>
    </w:p>
    <w:p w:rsidR="006421AB" w:rsidRDefault="006421AB" w:rsidP="00300732">
      <w:pPr>
        <w:pStyle w:val="NoSpacing"/>
        <w:ind w:firstLine="0"/>
        <w:rPr>
          <w:rStyle w:val="Codigo"/>
        </w:rPr>
      </w:pPr>
      <w:r w:rsidRPr="006421AB">
        <w:rPr>
          <w:rStyle w:val="Codigo"/>
        </w:rPr>
        <w:t>PREFIX : &lt;http://www-iepm.slac.stanford.edu/pinger/lod/resource#&gt;</w:t>
      </w:r>
    </w:p>
    <w:p w:rsidR="000428F5" w:rsidRDefault="000428F5" w:rsidP="000428F5">
      <w:pPr>
        <w:pStyle w:val="NoSpacing"/>
        <w:ind w:firstLine="0"/>
        <w:rPr>
          <w:rStyle w:val="Codigo"/>
          <w:lang w:val="en-US"/>
        </w:rPr>
      </w:pPr>
      <w:r w:rsidRPr="00DB57D9">
        <w:rPr>
          <w:rStyle w:val="Codigo"/>
          <w:lang w:val="en-US"/>
        </w:rPr>
        <w:t>PREFIX PingER-ont: &lt;http://www-iepm.slac.stanford.edu/pinger/lod/ontology/PingEROntology.owl#&gt;</w:t>
      </w:r>
    </w:p>
    <w:p w:rsidR="000428F5" w:rsidRDefault="000428F5" w:rsidP="000428F5">
      <w:pPr>
        <w:pStyle w:val="NoSpacing"/>
        <w:ind w:firstLine="0"/>
        <w:rPr>
          <w:rStyle w:val="Codigo"/>
          <w:lang w:val="en-US"/>
        </w:rPr>
      </w:pPr>
      <w:r w:rsidRPr="000428F5">
        <w:rPr>
          <w:rStyle w:val="Codigo"/>
          <w:lang w:val="en-US"/>
        </w:rPr>
        <w:t>PREFIX dbp-owl: &lt;http://dbpedia.org/ontology/&gt;</w:t>
      </w:r>
    </w:p>
    <w:p w:rsidR="000428F5" w:rsidRDefault="000428F5" w:rsidP="000428F5">
      <w:pPr>
        <w:pStyle w:val="NoSpacing"/>
        <w:ind w:firstLine="0"/>
        <w:rPr>
          <w:rStyle w:val="Codigo"/>
          <w:lang w:val="en-US"/>
        </w:rPr>
      </w:pPr>
      <w:r w:rsidRPr="000428F5">
        <w:rPr>
          <w:rStyle w:val="Codigo"/>
          <w:lang w:val="en-US"/>
        </w:rPr>
        <w:t>PREFIX dbp-prop: &lt;http://dbpedia.org/property/&gt;</w:t>
      </w:r>
    </w:p>
    <w:p w:rsidR="000428F5" w:rsidRDefault="000428F5" w:rsidP="000428F5">
      <w:pPr>
        <w:pStyle w:val="NoSpacing"/>
        <w:ind w:firstLine="0"/>
        <w:rPr>
          <w:rStyle w:val="Codigo"/>
          <w:lang w:val="en-US"/>
        </w:rPr>
      </w:pPr>
      <w:r w:rsidRPr="000428F5">
        <w:rPr>
          <w:rStyle w:val="Codigo"/>
          <w:lang w:val="en-US"/>
        </w:rPr>
        <w:t>PREFIX dbp-rsrc: &lt;http://dbpedia.org/resource/&gt;</w:t>
      </w:r>
    </w:p>
    <w:p w:rsidR="000428F5" w:rsidRPr="000428F5" w:rsidRDefault="000428F5" w:rsidP="000428F5">
      <w:pPr>
        <w:pStyle w:val="NoSpacing"/>
        <w:ind w:firstLine="0"/>
        <w:rPr>
          <w:rStyle w:val="Codigo"/>
          <w:lang w:val="en-US"/>
        </w:rPr>
      </w:pPr>
      <w:r w:rsidRPr="000428F5">
        <w:rPr>
          <w:rStyle w:val="Codigo"/>
          <w:lang w:val="en-US"/>
        </w:rPr>
        <w:t>PREFIX dc: &lt;http://purl.org/dc/elements/1.1/&gt;</w:t>
      </w:r>
    </w:p>
    <w:p w:rsidR="000428F5" w:rsidRPr="000428F5" w:rsidRDefault="000428F5" w:rsidP="000428F5">
      <w:pPr>
        <w:pStyle w:val="NoSpacing"/>
        <w:ind w:firstLine="0"/>
        <w:rPr>
          <w:rStyle w:val="Codigo"/>
          <w:lang w:val="en-US"/>
        </w:rPr>
      </w:pPr>
      <w:r w:rsidRPr="000428F5">
        <w:rPr>
          <w:rStyle w:val="Codigo"/>
          <w:lang w:val="en-US"/>
        </w:rPr>
        <w:t>PREFIX fb: &lt;http://rdf.freebase.com/ns/&gt;</w:t>
      </w:r>
    </w:p>
    <w:p w:rsidR="000428F5" w:rsidRPr="000428F5" w:rsidRDefault="000428F5" w:rsidP="000428F5">
      <w:pPr>
        <w:pStyle w:val="NoSpacing"/>
        <w:ind w:firstLine="0"/>
        <w:rPr>
          <w:rStyle w:val="Codigo"/>
        </w:rPr>
      </w:pPr>
      <w:r w:rsidRPr="000428F5">
        <w:rPr>
          <w:rStyle w:val="Codigo"/>
        </w:rPr>
        <w:t>PREFIX foaf: &lt;http://xmlns.com/foaf/0.1/&gt;</w:t>
      </w:r>
    </w:p>
    <w:p w:rsidR="000428F5" w:rsidRDefault="000428F5" w:rsidP="000428F5">
      <w:pPr>
        <w:pStyle w:val="NoSpacing"/>
        <w:ind w:firstLine="0"/>
        <w:rPr>
          <w:rStyle w:val="Codigo"/>
          <w:lang w:val="en-US"/>
        </w:rPr>
      </w:pPr>
      <w:r w:rsidRPr="000428F5">
        <w:rPr>
          <w:rStyle w:val="Codigo"/>
          <w:lang w:val="en-US"/>
        </w:rPr>
        <w:t xml:space="preserve">PREFIX </w:t>
      </w:r>
      <w:proofErr w:type="gramStart"/>
      <w:r w:rsidRPr="000428F5">
        <w:rPr>
          <w:rStyle w:val="Codigo"/>
          <w:lang w:val="en-US"/>
        </w:rPr>
        <w:t>gn</w:t>
      </w:r>
      <w:proofErr w:type="gramEnd"/>
      <w:r w:rsidRPr="000428F5">
        <w:rPr>
          <w:rStyle w:val="Codigo"/>
          <w:lang w:val="en-US"/>
        </w:rPr>
        <w:t>: &lt;http://sws.geonames.org/&gt;</w:t>
      </w:r>
    </w:p>
    <w:p w:rsidR="000428F5" w:rsidRDefault="000428F5" w:rsidP="000428F5">
      <w:pPr>
        <w:pStyle w:val="NoSpacing"/>
        <w:ind w:firstLine="0"/>
        <w:rPr>
          <w:rStyle w:val="Codigo"/>
          <w:lang w:val="en-US"/>
        </w:rPr>
      </w:pPr>
      <w:r w:rsidRPr="000428F5">
        <w:rPr>
          <w:rStyle w:val="Codigo"/>
          <w:lang w:val="en-US"/>
        </w:rPr>
        <w:t>PREFIX gn-ont: &lt;http://www.geonames.org/ontology#&gt;</w:t>
      </w:r>
    </w:p>
    <w:p w:rsidR="000428F5" w:rsidRPr="000428F5" w:rsidRDefault="000428F5" w:rsidP="000428F5">
      <w:pPr>
        <w:pStyle w:val="NoSpacing"/>
        <w:ind w:firstLine="0"/>
        <w:rPr>
          <w:rStyle w:val="Codigo"/>
        </w:rPr>
      </w:pPr>
      <w:r w:rsidRPr="000428F5">
        <w:rPr>
          <w:rStyle w:val="Codigo"/>
        </w:rPr>
        <w:t>PREFIX MD: &lt;</w:t>
      </w:r>
      <w:r w:rsidRPr="000428F5">
        <w:rPr>
          <w:rFonts w:ascii="Segoe UI" w:hAnsi="Segoe UI" w:cs="Segoe UI"/>
          <w:sz w:val="18"/>
          <w:szCs w:val="18"/>
        </w:rPr>
        <w:t xml:space="preserve"> </w:t>
      </w:r>
      <w:r w:rsidRPr="000428F5">
        <w:rPr>
          <w:rFonts w:ascii="Courier New" w:hAnsi="Courier New"/>
          <w:sz w:val="20"/>
        </w:rPr>
        <w:t>http://www.fp7-moment.eu/MomentDataV2.owl#</w:t>
      </w:r>
      <w:r w:rsidRPr="000428F5">
        <w:rPr>
          <w:rStyle w:val="Codigo"/>
        </w:rPr>
        <w:t>&gt;</w:t>
      </w:r>
    </w:p>
    <w:p w:rsidR="000428F5" w:rsidRPr="000428F5" w:rsidRDefault="000428F5" w:rsidP="000428F5">
      <w:pPr>
        <w:pStyle w:val="NoSpacing"/>
        <w:ind w:firstLine="0"/>
        <w:rPr>
          <w:rStyle w:val="Codigo"/>
        </w:rPr>
      </w:pPr>
      <w:r w:rsidRPr="000428F5">
        <w:rPr>
          <w:rStyle w:val="Codigo"/>
        </w:rPr>
        <w:t>PREFIX MGC: &lt;</w:t>
      </w:r>
      <w:r w:rsidRPr="000428F5">
        <w:rPr>
          <w:rFonts w:ascii="Segoe UI" w:hAnsi="Segoe UI" w:cs="Segoe UI"/>
          <w:sz w:val="18"/>
          <w:szCs w:val="18"/>
        </w:rPr>
        <w:t xml:space="preserve"> </w:t>
      </w:r>
      <w:r w:rsidRPr="000428F5">
        <w:rPr>
          <w:rFonts w:ascii="Courier New" w:hAnsi="Courier New"/>
          <w:sz w:val="20"/>
        </w:rPr>
        <w:t>http://www.fp7-moment.eu/MomentGeneralConcepts.owl#</w:t>
      </w:r>
      <w:r w:rsidRPr="000428F5">
        <w:rPr>
          <w:rStyle w:val="Codigo"/>
        </w:rPr>
        <w:t>&gt;</w:t>
      </w:r>
    </w:p>
    <w:p w:rsidR="000428F5" w:rsidRDefault="000428F5" w:rsidP="000428F5">
      <w:pPr>
        <w:pStyle w:val="NoSpacing"/>
        <w:ind w:firstLine="0"/>
        <w:rPr>
          <w:rFonts w:ascii="Courier New" w:hAnsi="Courier New"/>
          <w:sz w:val="20"/>
        </w:rPr>
      </w:pPr>
      <w:r w:rsidRPr="000428F5">
        <w:rPr>
          <w:rStyle w:val="Codigo"/>
        </w:rPr>
        <w:t>PREFIX MU: &lt;</w:t>
      </w:r>
      <w:r w:rsidRPr="000428F5">
        <w:rPr>
          <w:rFonts w:ascii="Segoe UI" w:hAnsi="Segoe UI" w:cs="Segoe UI"/>
          <w:sz w:val="18"/>
          <w:szCs w:val="18"/>
        </w:rPr>
        <w:t xml:space="preserve"> </w:t>
      </w:r>
      <w:r w:rsidRPr="000428F5">
        <w:rPr>
          <w:rFonts w:ascii="Courier New" w:hAnsi="Courier New"/>
          <w:sz w:val="20"/>
        </w:rPr>
        <w:t>http://www.fp7-moment.eu/MomentUnits.owl#&gt;</w:t>
      </w:r>
    </w:p>
    <w:p w:rsidR="000428F5" w:rsidRPr="000428F5" w:rsidRDefault="000428F5" w:rsidP="000428F5">
      <w:pPr>
        <w:pStyle w:val="NoSpacing"/>
        <w:ind w:firstLine="0"/>
        <w:rPr>
          <w:rStyle w:val="Codigo"/>
        </w:rPr>
      </w:pPr>
      <w:r w:rsidRPr="000428F5">
        <w:rPr>
          <w:rStyle w:val="Codigo"/>
        </w:rPr>
        <w:t>PREFIX pos:&lt;http://www.w3.org/2003/01/geo/wgs84_pos#&gt;</w:t>
      </w:r>
    </w:p>
    <w:p w:rsidR="000428F5" w:rsidRDefault="000428F5" w:rsidP="000428F5">
      <w:pPr>
        <w:pStyle w:val="NoSpacing"/>
        <w:ind w:firstLine="0"/>
        <w:rPr>
          <w:rStyle w:val="Codigo"/>
          <w:lang w:val="en-US"/>
        </w:rPr>
      </w:pPr>
      <w:r w:rsidRPr="000428F5">
        <w:rPr>
          <w:rStyle w:val="Codigo"/>
          <w:lang w:val="en-US"/>
        </w:rPr>
        <w:t xml:space="preserve">PREFIX </w:t>
      </w:r>
      <w:proofErr w:type="gramStart"/>
      <w:r w:rsidRPr="000428F5">
        <w:rPr>
          <w:rStyle w:val="Codigo"/>
          <w:lang w:val="en-US"/>
        </w:rPr>
        <w:t>rdf</w:t>
      </w:r>
      <w:proofErr w:type="gramEnd"/>
      <w:r w:rsidRPr="000428F5">
        <w:rPr>
          <w:rStyle w:val="Codigo"/>
          <w:lang w:val="en-US"/>
        </w:rPr>
        <w:t>: &lt;http://www.w3.org/1999/02/22-rdf-syntax-ns#&gt;</w:t>
      </w:r>
    </w:p>
    <w:p w:rsidR="000428F5" w:rsidRDefault="000428F5" w:rsidP="000428F5">
      <w:pPr>
        <w:pStyle w:val="NoSpacing"/>
        <w:ind w:firstLine="0"/>
        <w:rPr>
          <w:rStyle w:val="Codigo"/>
          <w:lang w:val="en-US"/>
        </w:rPr>
      </w:pPr>
      <w:r w:rsidRPr="000428F5">
        <w:rPr>
          <w:rStyle w:val="Codigo"/>
          <w:lang w:val="en-US"/>
        </w:rPr>
        <w:t>PREFIX rdfs: &lt;http://www.w3.org/2000/01/rdf-schema#&gt;</w:t>
      </w:r>
    </w:p>
    <w:p w:rsidR="000428F5" w:rsidRDefault="000428F5" w:rsidP="000428F5">
      <w:pPr>
        <w:pStyle w:val="NoSpacing"/>
        <w:ind w:firstLine="0"/>
        <w:rPr>
          <w:rStyle w:val="Codigo"/>
          <w:lang w:val="en-US"/>
        </w:rPr>
      </w:pPr>
      <w:r w:rsidRPr="000428F5">
        <w:rPr>
          <w:rStyle w:val="Codigo"/>
          <w:lang w:val="en-US"/>
        </w:rPr>
        <w:t>PREFIX time: &lt;http://www.w3.org/2006/time#&gt;</w:t>
      </w:r>
    </w:p>
    <w:p w:rsidR="000428F5" w:rsidRDefault="000428F5" w:rsidP="000428F5">
      <w:pPr>
        <w:pStyle w:val="NoSpacing"/>
        <w:ind w:firstLine="0"/>
        <w:rPr>
          <w:rStyle w:val="Codigo"/>
          <w:lang w:val="en-US"/>
        </w:rPr>
      </w:pPr>
      <w:r w:rsidRPr="000428F5">
        <w:rPr>
          <w:rStyle w:val="Codigo"/>
          <w:lang w:val="en-US"/>
        </w:rPr>
        <w:t>PREFIX Units: &lt;</w:t>
      </w:r>
      <w:r w:rsidRPr="000428F5">
        <w:rPr>
          <w:rFonts w:ascii="Segoe UI" w:hAnsi="Segoe UI" w:cs="Segoe UI"/>
          <w:sz w:val="18"/>
          <w:szCs w:val="18"/>
          <w:lang w:val="en-US"/>
        </w:rPr>
        <w:t xml:space="preserve"> </w:t>
      </w:r>
      <w:r w:rsidRPr="000428F5">
        <w:rPr>
          <w:rFonts w:ascii="Courier New" w:hAnsi="Courier New"/>
          <w:sz w:val="20"/>
          <w:lang w:val="en-US"/>
        </w:rPr>
        <w:t>http://www.fp7-moment.eu/Units.owl#</w:t>
      </w:r>
      <w:r w:rsidRPr="000428F5">
        <w:rPr>
          <w:rStyle w:val="Codigo"/>
          <w:lang w:val="en-US"/>
        </w:rPr>
        <w:t>&gt;</w:t>
      </w:r>
    </w:p>
    <w:p w:rsidR="000428F5" w:rsidRDefault="000428F5" w:rsidP="000428F5">
      <w:pPr>
        <w:pStyle w:val="NoSpacing"/>
        <w:ind w:firstLine="0"/>
        <w:rPr>
          <w:rStyle w:val="Codigo"/>
          <w:lang w:val="en-US"/>
        </w:rPr>
      </w:pPr>
      <w:r w:rsidRPr="000428F5">
        <w:rPr>
          <w:rStyle w:val="Codigo"/>
          <w:lang w:val="en-US"/>
        </w:rPr>
        <w:t>PREFIX void: &lt;http://rdfs.org/ns/void#&gt;</w:t>
      </w:r>
    </w:p>
    <w:p w:rsidR="000428F5" w:rsidRPr="000428F5" w:rsidRDefault="000428F5" w:rsidP="000428F5">
      <w:pPr>
        <w:pStyle w:val="NoSpacing"/>
        <w:ind w:firstLine="0"/>
        <w:rPr>
          <w:rStyle w:val="Codigo"/>
        </w:rPr>
      </w:pPr>
      <w:r w:rsidRPr="000428F5">
        <w:rPr>
          <w:rStyle w:val="Codigo"/>
        </w:rPr>
        <w:t>PREFIX xsd: &lt;http://www.w3.org/2001/XMLSchema#&gt;</w:t>
      </w:r>
    </w:p>
    <w:p w:rsidR="000428F5" w:rsidRPr="000428F5" w:rsidRDefault="000428F5" w:rsidP="000428F5">
      <w:pPr>
        <w:pStyle w:val="NoSpacing"/>
        <w:ind w:firstLine="0"/>
        <w:rPr>
          <w:rStyle w:val="Codigo"/>
        </w:rPr>
      </w:pPr>
    </w:p>
    <w:p w:rsidR="00300732" w:rsidRPr="000428F5" w:rsidRDefault="00300732" w:rsidP="00300732">
      <w:pPr>
        <w:pStyle w:val="NoSpacing"/>
        <w:ind w:firstLine="0"/>
        <w:rPr>
          <w:rStyle w:val="Codigo"/>
        </w:rPr>
      </w:pPr>
    </w:p>
    <w:p w:rsidR="000428F5" w:rsidRPr="000428F5" w:rsidRDefault="000428F5" w:rsidP="00300732">
      <w:pPr>
        <w:pStyle w:val="NoSpacing"/>
        <w:ind w:firstLine="0"/>
        <w:rPr>
          <w:rStyle w:val="Codigo"/>
        </w:rPr>
      </w:pPr>
    </w:p>
    <w:p w:rsidR="00300732" w:rsidRPr="000428F5" w:rsidRDefault="00300732" w:rsidP="004F7276">
      <w:pPr>
        <w:pStyle w:val="NoSpacing"/>
        <w:ind w:firstLine="0"/>
        <w:jc w:val="center"/>
      </w:pPr>
    </w:p>
    <w:p w:rsidR="00400C41" w:rsidRDefault="001D7976" w:rsidP="004F7276">
      <w:pPr>
        <w:pStyle w:val="NoSpacing"/>
        <w:ind w:firstLine="0"/>
        <w:jc w:val="center"/>
      </w:pPr>
      <w:r w:rsidRPr="000428F5">
        <w:br w:type="page"/>
      </w:r>
      <w:r w:rsidR="00400C41" w:rsidRPr="004F7276">
        <w:rPr>
          <w:b/>
        </w:rPr>
        <w:lastRenderedPageBreak/>
        <w:t xml:space="preserve">APÊNDICE </w:t>
      </w:r>
      <w:r w:rsidR="004F7276">
        <w:rPr>
          <w:b/>
        </w:rPr>
        <w:t>C</w:t>
      </w:r>
      <w:r w:rsidR="00400C41" w:rsidRPr="004F7276">
        <w:rPr>
          <w:b/>
        </w:rPr>
        <w:t xml:space="preserve"> – CONSULTA SPARQL PARA GERAR O GRÁFICO DE MÚLTIPLAS MÉTRICAS DE REDE</w:t>
      </w:r>
    </w:p>
    <w:p w:rsidR="00400C41" w:rsidRPr="001D7976" w:rsidRDefault="00400C41" w:rsidP="00400C41">
      <w:pPr>
        <w:pStyle w:val="NoSpacing"/>
        <w:ind w:firstLine="0"/>
        <w:rPr>
          <w:rStyle w:val="Codigo"/>
          <w:lang w:val="en-US"/>
        </w:rPr>
      </w:pPr>
      <w:r w:rsidRPr="001D7976">
        <w:rPr>
          <w:rStyle w:val="Codigo"/>
          <w:lang w:val="en-US"/>
        </w:rPr>
        <w:t xml:space="preserve">SELECT </w:t>
      </w:r>
      <w:proofErr w:type="gramStart"/>
      <w:r w:rsidRPr="001D7976">
        <w:rPr>
          <w:rStyle w:val="Codigo"/>
          <w:lang w:val="en-US"/>
        </w:rPr>
        <w:t>DISTINCT ?MetricType</w:t>
      </w:r>
      <w:proofErr w:type="gramEnd"/>
      <w:r w:rsidRPr="001D7976">
        <w:rPr>
          <w:rStyle w:val="Codigo"/>
          <w:lang w:val="en-US"/>
        </w:rPr>
        <w:t xml:space="preserve"> ?TimeValue (AVG(?value) as ?Average) WHERE { </w:t>
      </w:r>
    </w:p>
    <w:p w:rsidR="00400C41" w:rsidRPr="001D7976" w:rsidRDefault="00400C41" w:rsidP="00400C41">
      <w:pPr>
        <w:pStyle w:val="NoSpacing"/>
        <w:rPr>
          <w:rStyle w:val="Codigo"/>
          <w:lang w:val="en-US"/>
        </w:rPr>
      </w:pPr>
      <w:r w:rsidRPr="001D7976">
        <w:rPr>
          <w:rStyle w:val="Codigo"/>
          <w:lang w:val="en-US"/>
        </w:rPr>
        <w:t>?metric MD</w:t>
      </w:r>
      <w:proofErr w:type="gramStart"/>
      <w:r w:rsidRPr="001D7976">
        <w:rPr>
          <w:rStyle w:val="Codigo"/>
          <w:lang w:val="en-US"/>
        </w:rPr>
        <w:t>:hasSourceNodeInformation</w:t>
      </w:r>
      <w:proofErr w:type="gramEnd"/>
      <w:r w:rsidRPr="001D7976">
        <w:rPr>
          <w:rStyle w:val="Codigo"/>
          <w:lang w:val="en-US"/>
        </w:rPr>
        <w:t xml:space="preserve"> ?source . </w:t>
      </w:r>
    </w:p>
    <w:p w:rsidR="00400C41" w:rsidRPr="001D7976" w:rsidRDefault="00400C41" w:rsidP="00400C41">
      <w:pPr>
        <w:pStyle w:val="NoSpacing"/>
        <w:rPr>
          <w:rStyle w:val="Codigo"/>
          <w:lang w:val="en-US"/>
        </w:rPr>
      </w:pPr>
      <w:r w:rsidRPr="001D7976">
        <w:rPr>
          <w:rStyle w:val="Codigo"/>
          <w:lang w:val="en-US"/>
        </w:rPr>
        <w:t>?metric MD</w:t>
      </w:r>
      <w:proofErr w:type="gramStart"/>
      <w:r w:rsidRPr="001D7976">
        <w:rPr>
          <w:rStyle w:val="Codigo"/>
          <w:lang w:val="en-US"/>
        </w:rPr>
        <w:t>:hasDestinationNodeInformation</w:t>
      </w:r>
      <w:proofErr w:type="gramEnd"/>
      <w:r w:rsidRPr="001D7976">
        <w:rPr>
          <w:rStyle w:val="Codigo"/>
          <w:lang w:val="en-US"/>
        </w:rPr>
        <w:t xml:space="preserve"> ?destination . </w:t>
      </w:r>
    </w:p>
    <w:p w:rsidR="00400C41" w:rsidRPr="001D7976" w:rsidRDefault="00400C41" w:rsidP="00400C41">
      <w:pPr>
        <w:pStyle w:val="NoSpacing"/>
        <w:rPr>
          <w:rStyle w:val="Codigo"/>
          <w:lang w:val="en-US"/>
        </w:rPr>
      </w:pPr>
      <w:r w:rsidRPr="001D7976">
        <w:rPr>
          <w:rStyle w:val="Codigo"/>
          <w:lang w:val="en-US"/>
        </w:rPr>
        <w:t>?source MD</w:t>
      </w:r>
      <w:proofErr w:type="gramStart"/>
      <w:r w:rsidRPr="001D7976">
        <w:rPr>
          <w:rStyle w:val="Codigo"/>
          <w:lang w:val="en-US"/>
        </w:rPr>
        <w:t>:hasNodeInformation</w:t>
      </w:r>
      <w:proofErr w:type="gramEnd"/>
      <w:r w:rsidRPr="001D7976">
        <w:rPr>
          <w:rStyle w:val="Codigo"/>
          <w:lang w:val="en-US"/>
        </w:rPr>
        <w:t xml:space="preserve"> ?SourceName . </w:t>
      </w:r>
    </w:p>
    <w:p w:rsidR="00400C41" w:rsidRPr="001D7976" w:rsidRDefault="00400C41" w:rsidP="00400C41">
      <w:pPr>
        <w:pStyle w:val="NoSpacing"/>
        <w:rPr>
          <w:rStyle w:val="Codigo"/>
          <w:lang w:val="en-US"/>
        </w:rPr>
      </w:pPr>
      <w:proofErr w:type="gramStart"/>
      <w:r w:rsidRPr="001D7976">
        <w:rPr>
          <w:rStyle w:val="Codigo"/>
          <w:lang w:val="en-US"/>
        </w:rPr>
        <w:t>?SourceName</w:t>
      </w:r>
      <w:proofErr w:type="gramEnd"/>
      <w:r w:rsidRPr="001D7976">
        <w:rPr>
          <w:rStyle w:val="Codigo"/>
          <w:lang w:val="en-US"/>
        </w:rPr>
        <w:t xml:space="preserve"> MD:SourceNameValue 'pinger.slac.stanford.edu'^^xsd:string . </w:t>
      </w:r>
    </w:p>
    <w:p w:rsidR="00400C41" w:rsidRPr="001D7976" w:rsidRDefault="00400C41" w:rsidP="00400C41">
      <w:pPr>
        <w:pStyle w:val="NoSpacing"/>
        <w:rPr>
          <w:rStyle w:val="Codigo"/>
          <w:lang w:val="en-US"/>
        </w:rPr>
      </w:pPr>
    </w:p>
    <w:p w:rsidR="00400C41" w:rsidRPr="001D7976" w:rsidRDefault="00400C41" w:rsidP="00400C41">
      <w:pPr>
        <w:pStyle w:val="NoSpacing"/>
        <w:rPr>
          <w:rStyle w:val="Codigo"/>
          <w:lang w:val="en-US"/>
        </w:rPr>
      </w:pPr>
      <w:r w:rsidRPr="001D7976">
        <w:rPr>
          <w:rStyle w:val="Codigo"/>
          <w:lang w:val="en-US"/>
        </w:rPr>
        <w:t>?destination MGC</w:t>
      </w:r>
      <w:proofErr w:type="gramStart"/>
      <w:r w:rsidRPr="001D7976">
        <w:rPr>
          <w:rStyle w:val="Codigo"/>
          <w:lang w:val="en-US"/>
        </w:rPr>
        <w:t>:isInTown</w:t>
      </w:r>
      <w:proofErr w:type="gramEnd"/>
      <w:r w:rsidRPr="001D7976">
        <w:rPr>
          <w:rStyle w:val="Codigo"/>
          <w:lang w:val="en-US"/>
        </w:rPr>
        <w:t xml:space="preserve"> ?DestTown . </w:t>
      </w:r>
    </w:p>
    <w:p w:rsidR="00400C41" w:rsidRPr="001D7976" w:rsidRDefault="00400C41" w:rsidP="00400C41">
      <w:pPr>
        <w:pStyle w:val="NoSpacing"/>
        <w:rPr>
          <w:rStyle w:val="Codigo"/>
          <w:lang w:val="en-US"/>
        </w:rPr>
      </w:pPr>
      <w:proofErr w:type="gramStart"/>
      <w:r w:rsidRPr="001D7976">
        <w:rPr>
          <w:rStyle w:val="Codigo"/>
          <w:lang w:val="en-US"/>
        </w:rPr>
        <w:t>?DestTown</w:t>
      </w:r>
      <w:proofErr w:type="gramEnd"/>
      <w:r w:rsidRPr="001D7976">
        <w:rPr>
          <w:rStyle w:val="Codigo"/>
          <w:lang w:val="en-US"/>
        </w:rPr>
        <w:t xml:space="preserve"> MGC:GeoCountry 'Pakistan'^^xsd:string . </w:t>
      </w:r>
    </w:p>
    <w:p w:rsidR="00400C41" w:rsidRPr="001D7976" w:rsidRDefault="00400C41" w:rsidP="00400C41">
      <w:pPr>
        <w:pStyle w:val="NoSpacing"/>
        <w:rPr>
          <w:rStyle w:val="Codigo"/>
          <w:lang w:val="en-US"/>
        </w:rPr>
      </w:pPr>
      <w:r w:rsidRPr="001D7976">
        <w:rPr>
          <w:rStyle w:val="Codigo"/>
          <w:lang w:val="en-US"/>
        </w:rPr>
        <w:t xml:space="preserve">{ </w:t>
      </w:r>
    </w:p>
    <w:p w:rsidR="00400C41" w:rsidRPr="001D7976" w:rsidRDefault="00400C41" w:rsidP="00400C41">
      <w:pPr>
        <w:pStyle w:val="NoSpacing"/>
        <w:rPr>
          <w:rStyle w:val="Codigo"/>
          <w:lang w:val="en-US"/>
        </w:rPr>
      </w:pPr>
      <w:r w:rsidRPr="001D7976">
        <w:rPr>
          <w:rStyle w:val="Codigo"/>
          <w:lang w:val="en-US"/>
        </w:rPr>
        <w:tab/>
      </w:r>
      <w:proofErr w:type="gramStart"/>
      <w:r w:rsidRPr="001D7976">
        <w:rPr>
          <w:rStyle w:val="Codigo"/>
          <w:lang w:val="en-US"/>
        </w:rPr>
        <w:t>?StatisticalAnalysis</w:t>
      </w:r>
      <w:proofErr w:type="gramEnd"/>
      <w:r w:rsidRPr="001D7976">
        <w:rPr>
          <w:rStyle w:val="Codigo"/>
          <w:lang w:val="en-US"/>
        </w:rPr>
        <w:t xml:space="preserve"> MD:measurementsAnalyzed :SimpleMeasurement-AverageRoundTripDelayMeasurement . </w:t>
      </w:r>
    </w:p>
    <w:p w:rsidR="00400C41" w:rsidRPr="001D7976" w:rsidRDefault="00400C41" w:rsidP="00400C41">
      <w:pPr>
        <w:pStyle w:val="NoSpacing"/>
        <w:rPr>
          <w:rStyle w:val="Codigo"/>
          <w:lang w:val="en-US"/>
        </w:rPr>
      </w:pPr>
      <w:r w:rsidRPr="001D7976">
        <w:rPr>
          <w:rStyle w:val="Codigo"/>
          <w:lang w:val="en-US"/>
        </w:rPr>
        <w:t xml:space="preserve">} </w:t>
      </w:r>
    </w:p>
    <w:p w:rsidR="00400C41" w:rsidRPr="001D7976" w:rsidRDefault="00400C41" w:rsidP="00400C41">
      <w:pPr>
        <w:pStyle w:val="NoSpacing"/>
        <w:rPr>
          <w:rStyle w:val="Codigo"/>
          <w:lang w:val="en-US"/>
        </w:rPr>
      </w:pPr>
      <w:r w:rsidRPr="001D7976">
        <w:rPr>
          <w:rStyle w:val="Codigo"/>
          <w:lang w:val="en-US"/>
        </w:rPr>
        <w:t xml:space="preserve">UNION </w:t>
      </w:r>
    </w:p>
    <w:p w:rsidR="00400C41" w:rsidRPr="001D7976" w:rsidRDefault="00400C41" w:rsidP="00400C41">
      <w:pPr>
        <w:pStyle w:val="NoSpacing"/>
        <w:rPr>
          <w:rStyle w:val="Codigo"/>
          <w:lang w:val="en-US"/>
        </w:rPr>
      </w:pPr>
      <w:r w:rsidRPr="001D7976">
        <w:rPr>
          <w:rStyle w:val="Codigo"/>
          <w:lang w:val="en-US"/>
        </w:rPr>
        <w:t xml:space="preserve">{ </w:t>
      </w:r>
    </w:p>
    <w:p w:rsidR="00400C41" w:rsidRPr="001D7976" w:rsidRDefault="00400C41" w:rsidP="00400C41">
      <w:pPr>
        <w:pStyle w:val="NoSpacing"/>
        <w:rPr>
          <w:rStyle w:val="Codigo"/>
          <w:lang w:val="en-US"/>
        </w:rPr>
      </w:pPr>
      <w:r w:rsidRPr="001D7976">
        <w:rPr>
          <w:rStyle w:val="Codigo"/>
          <w:lang w:val="en-US"/>
        </w:rPr>
        <w:tab/>
      </w:r>
      <w:proofErr w:type="gramStart"/>
      <w:r w:rsidRPr="001D7976">
        <w:rPr>
          <w:rStyle w:val="Codigo"/>
          <w:lang w:val="en-US"/>
        </w:rPr>
        <w:t>?StatisticalAnalysis</w:t>
      </w:r>
      <w:proofErr w:type="gramEnd"/>
      <w:r w:rsidRPr="001D7976">
        <w:rPr>
          <w:rStyle w:val="Codigo"/>
          <w:lang w:val="en-US"/>
        </w:rPr>
        <w:t xml:space="preserve"> MD:measurementsAnalyzed :SimpleMeasurement-PacketLossMeasurement . </w:t>
      </w:r>
    </w:p>
    <w:p w:rsidR="00400C41" w:rsidRPr="001D7976" w:rsidRDefault="00400C41" w:rsidP="00400C41">
      <w:pPr>
        <w:pStyle w:val="NoSpacing"/>
        <w:rPr>
          <w:rStyle w:val="Codigo"/>
          <w:lang w:val="en-US"/>
        </w:rPr>
      </w:pPr>
      <w:r w:rsidRPr="001D7976">
        <w:rPr>
          <w:rStyle w:val="Codigo"/>
          <w:lang w:val="en-US"/>
        </w:rPr>
        <w:t xml:space="preserve">} </w:t>
      </w:r>
    </w:p>
    <w:p w:rsidR="00400C41" w:rsidRPr="001D7976" w:rsidRDefault="00400C41" w:rsidP="00400C41">
      <w:pPr>
        <w:pStyle w:val="NoSpacing"/>
        <w:rPr>
          <w:rStyle w:val="Codigo"/>
          <w:lang w:val="en-US"/>
        </w:rPr>
      </w:pPr>
      <w:r w:rsidRPr="001D7976">
        <w:rPr>
          <w:rStyle w:val="Codigo"/>
          <w:lang w:val="en-US"/>
        </w:rPr>
        <w:t xml:space="preserve">UNION </w:t>
      </w:r>
    </w:p>
    <w:p w:rsidR="00400C41" w:rsidRPr="001D7976" w:rsidRDefault="00400C41" w:rsidP="00400C41">
      <w:pPr>
        <w:pStyle w:val="NoSpacing"/>
        <w:rPr>
          <w:rStyle w:val="Codigo"/>
          <w:lang w:val="en-US"/>
        </w:rPr>
      </w:pPr>
      <w:r w:rsidRPr="001D7976">
        <w:rPr>
          <w:rStyle w:val="Codigo"/>
          <w:lang w:val="en-US"/>
        </w:rPr>
        <w:t xml:space="preserve">{ </w:t>
      </w:r>
    </w:p>
    <w:p w:rsidR="00400C41" w:rsidRPr="001D7976" w:rsidRDefault="00400C41" w:rsidP="00400C41">
      <w:pPr>
        <w:pStyle w:val="NoSpacing"/>
        <w:rPr>
          <w:rStyle w:val="Codigo"/>
          <w:lang w:val="en-US"/>
        </w:rPr>
      </w:pPr>
      <w:r w:rsidRPr="001D7976">
        <w:rPr>
          <w:rStyle w:val="Codigo"/>
          <w:lang w:val="en-US"/>
        </w:rPr>
        <w:tab/>
      </w:r>
      <w:proofErr w:type="gramStart"/>
      <w:r w:rsidRPr="001D7976">
        <w:rPr>
          <w:rStyle w:val="Codigo"/>
          <w:lang w:val="en-US"/>
        </w:rPr>
        <w:t>?StatisticalAnalysis</w:t>
      </w:r>
      <w:proofErr w:type="gramEnd"/>
      <w:r w:rsidRPr="001D7976">
        <w:rPr>
          <w:rStyle w:val="Codigo"/>
          <w:lang w:val="en-US"/>
        </w:rPr>
        <w:t xml:space="preserve"> MD:measurementsAnalyzed :SimpleMeasurement-TCPThroughputMeasurement . </w:t>
      </w:r>
    </w:p>
    <w:p w:rsidR="00400C41" w:rsidRPr="001D7976" w:rsidRDefault="00400C41" w:rsidP="00400C41">
      <w:pPr>
        <w:pStyle w:val="NoSpacing"/>
        <w:rPr>
          <w:rStyle w:val="Codigo"/>
          <w:lang w:val="en-US"/>
        </w:rPr>
      </w:pPr>
      <w:r w:rsidRPr="001D7976">
        <w:rPr>
          <w:rStyle w:val="Codigo"/>
          <w:lang w:val="en-US"/>
        </w:rPr>
        <w:t xml:space="preserve">} </w:t>
      </w:r>
    </w:p>
    <w:p w:rsidR="00400C41" w:rsidRPr="001D7976" w:rsidRDefault="00400C41" w:rsidP="00400C41">
      <w:pPr>
        <w:pStyle w:val="NoSpacing"/>
        <w:rPr>
          <w:rStyle w:val="Codigo"/>
          <w:lang w:val="en-US"/>
        </w:rPr>
      </w:pPr>
      <w:proofErr w:type="gramStart"/>
      <w:r w:rsidRPr="001D7976">
        <w:rPr>
          <w:rStyle w:val="Codigo"/>
          <w:lang w:val="en-US"/>
        </w:rPr>
        <w:t>?StatisticalAnalysis</w:t>
      </w:r>
      <w:proofErr w:type="gramEnd"/>
      <w:r w:rsidRPr="001D7976">
        <w:rPr>
          <w:rStyle w:val="Codigo"/>
          <w:lang w:val="en-US"/>
        </w:rPr>
        <w:t xml:space="preserve"> MD:measurementsAnalyzed ?MetricType . </w:t>
      </w:r>
    </w:p>
    <w:p w:rsidR="00400C41" w:rsidRPr="001D7976" w:rsidRDefault="00400C41" w:rsidP="00400C41">
      <w:pPr>
        <w:pStyle w:val="NoSpacing"/>
        <w:rPr>
          <w:rStyle w:val="Codigo"/>
          <w:lang w:val="en-US"/>
        </w:rPr>
      </w:pPr>
      <w:proofErr w:type="gramStart"/>
      <w:r w:rsidRPr="001D7976">
        <w:rPr>
          <w:rStyle w:val="Codigo"/>
          <w:lang w:val="en-US"/>
        </w:rPr>
        <w:t>?StatisticalAnalysis</w:t>
      </w:r>
      <w:proofErr w:type="gramEnd"/>
      <w:r w:rsidRPr="001D7976">
        <w:rPr>
          <w:rStyle w:val="Codigo"/>
          <w:lang w:val="en-US"/>
        </w:rPr>
        <w:t xml:space="preserve"> MD:timestamp ?time . </w:t>
      </w:r>
    </w:p>
    <w:p w:rsidR="00400C41" w:rsidRPr="001D7976" w:rsidRDefault="00400C41" w:rsidP="00400C41">
      <w:pPr>
        <w:pStyle w:val="NoSpacing"/>
        <w:rPr>
          <w:rStyle w:val="Codigo"/>
          <w:lang w:val="en-US"/>
        </w:rPr>
      </w:pPr>
      <w:proofErr w:type="gramStart"/>
      <w:r w:rsidRPr="001D7976">
        <w:rPr>
          <w:rStyle w:val="Codigo"/>
          <w:lang w:val="en-US"/>
        </w:rPr>
        <w:t>?StatisticalAnalysis</w:t>
      </w:r>
      <w:proofErr w:type="gramEnd"/>
      <w:r w:rsidRPr="001D7976">
        <w:rPr>
          <w:rStyle w:val="Codigo"/>
          <w:lang w:val="en-US"/>
        </w:rPr>
        <w:t xml:space="preserve"> MD:measuresMetric ?metric . </w:t>
      </w:r>
    </w:p>
    <w:p w:rsidR="00400C41" w:rsidRPr="001D7976" w:rsidRDefault="00400C41" w:rsidP="00400C41">
      <w:pPr>
        <w:pStyle w:val="NoSpacing"/>
        <w:rPr>
          <w:rStyle w:val="Codigo"/>
          <w:lang w:val="en-US"/>
        </w:rPr>
      </w:pPr>
      <w:proofErr w:type="gramStart"/>
      <w:r w:rsidRPr="001D7976">
        <w:rPr>
          <w:rStyle w:val="Codigo"/>
          <w:lang w:val="en-US"/>
        </w:rPr>
        <w:t>?StatisticalAnalysis</w:t>
      </w:r>
      <w:proofErr w:type="gramEnd"/>
      <w:r w:rsidRPr="001D7976">
        <w:rPr>
          <w:rStyle w:val="Codigo"/>
          <w:lang w:val="en-US"/>
        </w:rPr>
        <w:t xml:space="preserve"> MD:StatisticalAnalysisValue ?value . </w:t>
      </w:r>
    </w:p>
    <w:p w:rsidR="00400C41" w:rsidRDefault="00400C41" w:rsidP="00400C41">
      <w:pPr>
        <w:pStyle w:val="NoSpacing"/>
        <w:rPr>
          <w:rStyle w:val="Codigo"/>
          <w:lang w:val="en-US"/>
        </w:rPr>
      </w:pPr>
    </w:p>
    <w:p w:rsidR="00400C41" w:rsidRPr="001D7976" w:rsidRDefault="00400C41" w:rsidP="00400C41">
      <w:pPr>
        <w:pStyle w:val="NoSpacing"/>
        <w:rPr>
          <w:rStyle w:val="Codigo"/>
          <w:lang w:val="en-US"/>
        </w:rPr>
      </w:pPr>
      <w:r w:rsidRPr="001D7976">
        <w:rPr>
          <w:rStyle w:val="Codigo"/>
          <w:lang w:val="en-US"/>
        </w:rPr>
        <w:t>?time time</w:t>
      </w:r>
      <w:proofErr w:type="gramStart"/>
      <w:r w:rsidRPr="001D7976">
        <w:rPr>
          <w:rStyle w:val="Codigo"/>
          <w:lang w:val="en-US"/>
        </w:rPr>
        <w:t>:unitType</w:t>
      </w:r>
      <w:proofErr w:type="gramEnd"/>
      <w:r w:rsidRPr="001D7976">
        <w:rPr>
          <w:rStyle w:val="Codigo"/>
          <w:lang w:val="en-US"/>
        </w:rPr>
        <w:t xml:space="preserve"> time:unitMonth . </w:t>
      </w:r>
    </w:p>
    <w:p w:rsidR="00400C41" w:rsidRPr="001D7976" w:rsidRDefault="00400C41" w:rsidP="00400C41">
      <w:pPr>
        <w:pStyle w:val="NoSpacing"/>
        <w:rPr>
          <w:rStyle w:val="Codigo"/>
          <w:lang w:val="en-US"/>
        </w:rPr>
      </w:pPr>
      <w:r w:rsidRPr="001D7976">
        <w:rPr>
          <w:rStyle w:val="Codigo"/>
          <w:lang w:val="en-US"/>
        </w:rPr>
        <w:t>?time MGC</w:t>
      </w:r>
      <w:proofErr w:type="gramStart"/>
      <w:r w:rsidRPr="001D7976">
        <w:rPr>
          <w:rStyle w:val="Codigo"/>
          <w:lang w:val="en-US"/>
        </w:rPr>
        <w:t>:displayValue</w:t>
      </w:r>
      <w:proofErr w:type="gramEnd"/>
      <w:r w:rsidRPr="001D7976">
        <w:rPr>
          <w:rStyle w:val="Codigo"/>
          <w:lang w:val="en-US"/>
        </w:rPr>
        <w:t xml:space="preserve"> ?TimeValue . </w:t>
      </w:r>
    </w:p>
    <w:p w:rsidR="00400C41" w:rsidRPr="001D7976" w:rsidRDefault="00400C41" w:rsidP="00400C41">
      <w:pPr>
        <w:pStyle w:val="NoSpacing"/>
        <w:rPr>
          <w:rStyle w:val="Codigo"/>
          <w:lang w:val="en-US"/>
        </w:rPr>
      </w:pPr>
      <w:r w:rsidRPr="001D7976">
        <w:rPr>
          <w:rStyle w:val="Codigo"/>
          <w:lang w:val="en-US"/>
        </w:rPr>
        <w:t>?time MGC</w:t>
      </w:r>
      <w:proofErr w:type="gramStart"/>
      <w:r w:rsidRPr="001D7976">
        <w:rPr>
          <w:rStyle w:val="Codigo"/>
          <w:lang w:val="en-US"/>
        </w:rPr>
        <w:t>:startDate</w:t>
      </w:r>
      <w:proofErr w:type="gramEnd"/>
      <w:r w:rsidRPr="001D7976">
        <w:rPr>
          <w:rStyle w:val="Codigo"/>
          <w:lang w:val="en-US"/>
        </w:rPr>
        <w:t xml:space="preserve"> ?start . </w:t>
      </w:r>
    </w:p>
    <w:p w:rsidR="00400C41" w:rsidRPr="001D7976" w:rsidRDefault="00400C41" w:rsidP="00400C41">
      <w:pPr>
        <w:pStyle w:val="NoSpacing"/>
        <w:rPr>
          <w:rStyle w:val="Codigo"/>
          <w:lang w:val="en-US"/>
        </w:rPr>
      </w:pPr>
      <w:r w:rsidRPr="001D7976">
        <w:rPr>
          <w:rStyle w:val="Codigo"/>
          <w:lang w:val="en-US"/>
        </w:rPr>
        <w:t>?time MGC</w:t>
      </w:r>
      <w:proofErr w:type="gramStart"/>
      <w:r w:rsidRPr="001D7976">
        <w:rPr>
          <w:rStyle w:val="Codigo"/>
          <w:lang w:val="en-US"/>
        </w:rPr>
        <w:t>:endDate</w:t>
      </w:r>
      <w:proofErr w:type="gramEnd"/>
      <w:r w:rsidRPr="001D7976">
        <w:rPr>
          <w:rStyle w:val="Codigo"/>
          <w:lang w:val="en-US"/>
        </w:rPr>
        <w:t xml:space="preserve"> ?end . </w:t>
      </w:r>
    </w:p>
    <w:p w:rsidR="00400C41" w:rsidRPr="001D7976" w:rsidRDefault="00400C41" w:rsidP="00400C41">
      <w:pPr>
        <w:pStyle w:val="NoSpacing"/>
        <w:rPr>
          <w:rStyle w:val="Codigo"/>
          <w:lang w:val="en-US"/>
        </w:rPr>
      </w:pPr>
      <w:proofErr w:type="gramStart"/>
      <w:r w:rsidRPr="001D7976">
        <w:rPr>
          <w:rStyle w:val="Codigo"/>
          <w:lang w:val="en-US"/>
        </w:rPr>
        <w:t>filter</w:t>
      </w:r>
      <w:proofErr w:type="gramEnd"/>
      <w:r w:rsidRPr="001D7976">
        <w:rPr>
          <w:rStyle w:val="Codigo"/>
          <w:lang w:val="en-US"/>
        </w:rPr>
        <w:t xml:space="preserve"> ( </w:t>
      </w:r>
    </w:p>
    <w:p w:rsidR="00400C41" w:rsidRPr="001D7976" w:rsidRDefault="00400C41" w:rsidP="00400C41">
      <w:pPr>
        <w:pStyle w:val="NoSpacing"/>
        <w:rPr>
          <w:rStyle w:val="Codigo"/>
          <w:lang w:val="en-US"/>
        </w:rPr>
      </w:pPr>
      <w:r w:rsidRPr="001D7976">
        <w:rPr>
          <w:rStyle w:val="Codigo"/>
          <w:lang w:val="en-US"/>
        </w:rPr>
        <w:tab/>
      </w:r>
      <w:proofErr w:type="gramStart"/>
      <w:r w:rsidRPr="001D7976">
        <w:rPr>
          <w:rStyle w:val="Codigo"/>
          <w:lang w:val="en-US"/>
        </w:rPr>
        <w:t>xsd:</w:t>
      </w:r>
      <w:proofErr w:type="gramEnd"/>
      <w:r w:rsidRPr="001D7976">
        <w:rPr>
          <w:rStyle w:val="Codigo"/>
          <w:lang w:val="en-US"/>
        </w:rPr>
        <w:t xml:space="preserve">dateTime(?start) &gt;= '2012-08-01T12:00:00'^^xsd:dateTime &amp;&amp; </w:t>
      </w:r>
    </w:p>
    <w:p w:rsidR="00400C41" w:rsidRPr="001D7976" w:rsidRDefault="00400C41" w:rsidP="00400C41">
      <w:pPr>
        <w:pStyle w:val="NoSpacing"/>
        <w:rPr>
          <w:rStyle w:val="Codigo"/>
          <w:lang w:val="en-US"/>
        </w:rPr>
      </w:pPr>
      <w:r w:rsidRPr="001D7976">
        <w:rPr>
          <w:rStyle w:val="Codigo"/>
          <w:lang w:val="en-US"/>
        </w:rPr>
        <w:tab/>
      </w:r>
      <w:proofErr w:type="gramStart"/>
      <w:r w:rsidRPr="001D7976">
        <w:rPr>
          <w:rStyle w:val="Codigo"/>
          <w:lang w:val="en-US"/>
        </w:rPr>
        <w:t>xsd:</w:t>
      </w:r>
      <w:proofErr w:type="gramEnd"/>
      <w:r w:rsidRPr="001D7976">
        <w:rPr>
          <w:rStyle w:val="Codigo"/>
          <w:lang w:val="en-US"/>
        </w:rPr>
        <w:t>dateTime(?end)</w:t>
      </w:r>
      <w:r w:rsidR="007200A9">
        <w:rPr>
          <w:rStyle w:val="Codigo"/>
          <w:lang w:val="en-US"/>
        </w:rPr>
        <w:t xml:space="preserve"> </w:t>
      </w:r>
      <w:r w:rsidRPr="001D7976">
        <w:rPr>
          <w:rStyle w:val="Codigo"/>
          <w:lang w:val="en-US"/>
        </w:rPr>
        <w:t xml:space="preserve">&lt;= '2013-08-31T12:00:00'^^xsd:dateTime </w:t>
      </w:r>
    </w:p>
    <w:p w:rsidR="00400C41" w:rsidRPr="001D7976" w:rsidRDefault="00400C41" w:rsidP="00400C41">
      <w:pPr>
        <w:pStyle w:val="NoSpacing"/>
        <w:rPr>
          <w:rStyle w:val="Codigo"/>
          <w:lang w:val="en-US"/>
        </w:rPr>
      </w:pPr>
      <w:r w:rsidRPr="001D7976">
        <w:rPr>
          <w:rStyle w:val="Codigo"/>
          <w:lang w:val="en-US"/>
        </w:rPr>
        <w:t xml:space="preserve">) . </w:t>
      </w:r>
    </w:p>
    <w:p w:rsidR="00400C41" w:rsidRPr="001D7976" w:rsidRDefault="00400C41" w:rsidP="00400C41">
      <w:pPr>
        <w:pStyle w:val="NoSpacing"/>
        <w:ind w:firstLine="0"/>
        <w:rPr>
          <w:rStyle w:val="Codigo"/>
          <w:lang w:val="en-US"/>
        </w:rPr>
      </w:pPr>
      <w:r w:rsidRPr="001D7976">
        <w:rPr>
          <w:rStyle w:val="Codigo"/>
          <w:lang w:val="en-US"/>
        </w:rPr>
        <w:t>}</w:t>
      </w:r>
    </w:p>
    <w:p w:rsidR="00400C41" w:rsidRPr="001D7976" w:rsidRDefault="00400C41" w:rsidP="00400C41">
      <w:pPr>
        <w:pStyle w:val="NoSpacing"/>
        <w:ind w:firstLine="0"/>
        <w:rPr>
          <w:rStyle w:val="Codigo"/>
          <w:lang w:val="en-US"/>
        </w:rPr>
      </w:pPr>
      <w:r w:rsidRPr="001D7976">
        <w:rPr>
          <w:rStyle w:val="Codigo"/>
          <w:lang w:val="en-US"/>
        </w:rPr>
        <w:t xml:space="preserve">GROUP </w:t>
      </w:r>
      <w:proofErr w:type="gramStart"/>
      <w:r w:rsidRPr="001D7976">
        <w:rPr>
          <w:rStyle w:val="Codigo"/>
          <w:lang w:val="en-US"/>
        </w:rPr>
        <w:t>BY ?TimeValue</w:t>
      </w:r>
      <w:proofErr w:type="gramEnd"/>
      <w:r w:rsidRPr="001D7976">
        <w:rPr>
          <w:rStyle w:val="Codigo"/>
          <w:lang w:val="en-US"/>
        </w:rPr>
        <w:t xml:space="preserve"> ?start ?MetricType </w:t>
      </w:r>
    </w:p>
    <w:p w:rsidR="00400C41" w:rsidRPr="001D7976" w:rsidRDefault="00400C41" w:rsidP="00400C41">
      <w:pPr>
        <w:pStyle w:val="NoSpacing"/>
        <w:ind w:firstLine="0"/>
        <w:rPr>
          <w:rStyle w:val="Codigo"/>
          <w:lang w:val="en-US"/>
        </w:rPr>
      </w:pPr>
      <w:r>
        <w:rPr>
          <w:rStyle w:val="Codigo"/>
          <w:lang w:val="en-US"/>
        </w:rPr>
        <w:t xml:space="preserve">ORDER </w:t>
      </w:r>
      <w:proofErr w:type="gramStart"/>
      <w:r>
        <w:rPr>
          <w:rStyle w:val="Codigo"/>
          <w:lang w:val="en-US"/>
        </w:rPr>
        <w:t>BY ?</w:t>
      </w:r>
      <w:proofErr w:type="gramEnd"/>
      <w:r>
        <w:rPr>
          <w:rStyle w:val="Codigo"/>
          <w:lang w:val="en-US"/>
        </w:rPr>
        <w:t>start</w:t>
      </w:r>
    </w:p>
    <w:p w:rsidR="00400C41" w:rsidRDefault="00400C41" w:rsidP="001D7976">
      <w:pPr>
        <w:jc w:val="center"/>
        <w:rPr>
          <w:b/>
          <w:lang w:val="en-US"/>
        </w:rPr>
      </w:pPr>
    </w:p>
    <w:p w:rsidR="00400C41" w:rsidRDefault="00400C41" w:rsidP="001D7976">
      <w:pPr>
        <w:jc w:val="center"/>
        <w:rPr>
          <w:b/>
          <w:lang w:val="en-US"/>
        </w:rPr>
      </w:pPr>
    </w:p>
    <w:p w:rsidR="00400C41" w:rsidRDefault="00400C41" w:rsidP="001D7976">
      <w:pPr>
        <w:jc w:val="center"/>
        <w:rPr>
          <w:b/>
          <w:lang w:val="en-US"/>
        </w:rPr>
      </w:pPr>
    </w:p>
    <w:p w:rsidR="00400C41" w:rsidRDefault="00400C41" w:rsidP="001D7976">
      <w:pPr>
        <w:jc w:val="center"/>
        <w:rPr>
          <w:b/>
          <w:lang w:val="en-US"/>
        </w:rPr>
      </w:pPr>
    </w:p>
    <w:p w:rsidR="00400C41" w:rsidRDefault="00400C41" w:rsidP="001D7976">
      <w:pPr>
        <w:jc w:val="center"/>
        <w:rPr>
          <w:b/>
          <w:lang w:val="en-US"/>
        </w:rPr>
      </w:pPr>
    </w:p>
    <w:p w:rsidR="00400C41" w:rsidRDefault="00400C41" w:rsidP="001D7976">
      <w:pPr>
        <w:jc w:val="center"/>
        <w:rPr>
          <w:b/>
          <w:lang w:val="en-US"/>
        </w:rPr>
      </w:pPr>
    </w:p>
    <w:p w:rsidR="00400C41" w:rsidRDefault="00400C41" w:rsidP="001D7976">
      <w:pPr>
        <w:jc w:val="center"/>
        <w:rPr>
          <w:b/>
          <w:lang w:val="en-US"/>
        </w:rPr>
      </w:pPr>
    </w:p>
    <w:p w:rsidR="00400C41" w:rsidRDefault="00400C41" w:rsidP="001D7976">
      <w:pPr>
        <w:jc w:val="center"/>
        <w:rPr>
          <w:b/>
          <w:lang w:val="en-US"/>
        </w:rPr>
      </w:pPr>
    </w:p>
    <w:p w:rsidR="00400C41" w:rsidRDefault="00400C41" w:rsidP="001D7976">
      <w:pPr>
        <w:jc w:val="center"/>
        <w:rPr>
          <w:b/>
          <w:lang w:val="en-US"/>
        </w:rPr>
      </w:pPr>
    </w:p>
    <w:p w:rsidR="00400C41" w:rsidRDefault="00400C41" w:rsidP="001D7976">
      <w:pPr>
        <w:jc w:val="center"/>
        <w:rPr>
          <w:b/>
          <w:lang w:val="en-US"/>
        </w:rPr>
      </w:pPr>
    </w:p>
    <w:p w:rsidR="001D7976" w:rsidRPr="0025768B" w:rsidRDefault="001D7976" w:rsidP="0025768B">
      <w:pPr>
        <w:pStyle w:val="NoSpacing"/>
        <w:ind w:firstLine="0"/>
        <w:jc w:val="center"/>
        <w:rPr>
          <w:b/>
        </w:rPr>
      </w:pPr>
      <w:r w:rsidRPr="0025768B">
        <w:rPr>
          <w:b/>
        </w:rPr>
        <w:lastRenderedPageBreak/>
        <w:t xml:space="preserve">APÊNDICE </w:t>
      </w:r>
      <w:r w:rsidR="004F7276" w:rsidRPr="0025768B">
        <w:rPr>
          <w:b/>
        </w:rPr>
        <w:t>D</w:t>
      </w:r>
      <w:r w:rsidRPr="0025768B">
        <w:rPr>
          <w:b/>
        </w:rPr>
        <w:t xml:space="preserve"> – CONSULTA SPARQL PARA GERAR O MAPA DE MÉTRICA DE REDE X MÉTRICA DE UNIVERSIDADE</w:t>
      </w:r>
    </w:p>
    <w:p w:rsidR="001D7976" w:rsidRPr="001D7976" w:rsidRDefault="001D7976" w:rsidP="001D7976">
      <w:pPr>
        <w:pStyle w:val="NoSpacing"/>
        <w:ind w:firstLine="0"/>
        <w:rPr>
          <w:rStyle w:val="Codigo"/>
          <w:lang w:val="en-US"/>
        </w:rPr>
      </w:pPr>
      <w:r w:rsidRPr="001D7976">
        <w:rPr>
          <w:rStyle w:val="Codigo"/>
          <w:lang w:val="en-US"/>
        </w:rPr>
        <w:t xml:space="preserve">SELECT </w:t>
      </w:r>
      <w:proofErr w:type="gramStart"/>
      <w:r w:rsidRPr="001D7976">
        <w:rPr>
          <w:rStyle w:val="Codigo"/>
          <w:lang w:val="en-US"/>
        </w:rPr>
        <w:t>DISTINCT ?SchoolURI</w:t>
      </w:r>
      <w:proofErr w:type="gramEnd"/>
      <w:r w:rsidRPr="001D7976">
        <w:rPr>
          <w:rStyle w:val="Codigo"/>
          <w:lang w:val="en-US"/>
        </w:rPr>
        <w:t xml:space="preserve"> </w:t>
      </w:r>
    </w:p>
    <w:p w:rsidR="001D7976" w:rsidRDefault="001D7976" w:rsidP="001D7976">
      <w:pPr>
        <w:pStyle w:val="NoSpacing"/>
        <w:rPr>
          <w:rStyle w:val="Codigo"/>
          <w:lang w:val="en-US"/>
        </w:rPr>
      </w:pPr>
      <w:proofErr w:type="gramStart"/>
      <w:r w:rsidRPr="001D7976">
        <w:rPr>
          <w:rStyle w:val="Codigo"/>
          <w:lang w:val="en-US"/>
        </w:rPr>
        <w:t>?NodeName</w:t>
      </w:r>
      <w:proofErr w:type="gramEnd"/>
      <w:r w:rsidRPr="001D7976">
        <w:rPr>
          <w:rStyle w:val="Codigo"/>
          <w:lang w:val="en-US"/>
        </w:rPr>
        <w:t xml:space="preserve"> ?NodeNickName ?NodeType ?NodeURL ?SchoolURI ?SchoolName</w:t>
      </w:r>
    </w:p>
    <w:p w:rsidR="001D7976" w:rsidRDefault="001D7976" w:rsidP="001D7976">
      <w:pPr>
        <w:pStyle w:val="NoSpacing"/>
        <w:rPr>
          <w:rStyle w:val="Codigo"/>
          <w:lang w:val="en-US"/>
        </w:rPr>
      </w:pPr>
      <w:proofErr w:type="gramStart"/>
      <w:r w:rsidRPr="001D7976">
        <w:rPr>
          <w:rStyle w:val="Codigo"/>
          <w:lang w:val="en-US"/>
        </w:rPr>
        <w:t>?SchoolType</w:t>
      </w:r>
      <w:proofErr w:type="gramEnd"/>
      <w:r w:rsidRPr="001D7976">
        <w:rPr>
          <w:rStyle w:val="Codigo"/>
          <w:lang w:val="en-US"/>
        </w:rPr>
        <w:t xml:space="preserve"> ?SchoolMetricValue ?Lat ?Long ?TownName ?CountryName</w:t>
      </w:r>
    </w:p>
    <w:p w:rsidR="001D7976" w:rsidRPr="001D7976" w:rsidRDefault="001D7976" w:rsidP="001D7976">
      <w:pPr>
        <w:pStyle w:val="NoSpacing"/>
        <w:rPr>
          <w:rStyle w:val="Codigo"/>
          <w:lang w:val="en-US"/>
        </w:rPr>
      </w:pPr>
      <w:proofErr w:type="gramStart"/>
      <w:r w:rsidRPr="001D7976">
        <w:rPr>
          <w:rStyle w:val="Codigo"/>
          <w:lang w:val="en-US"/>
        </w:rPr>
        <w:t>?DBPediaLink</w:t>
      </w:r>
      <w:proofErr w:type="gramEnd"/>
      <w:r w:rsidRPr="001D7976">
        <w:rPr>
          <w:rStyle w:val="Codigo"/>
          <w:lang w:val="en-US"/>
        </w:rPr>
        <w:t xml:space="preserve"> </w:t>
      </w:r>
    </w:p>
    <w:p w:rsidR="001D7976" w:rsidRDefault="001D7976" w:rsidP="001D7976">
      <w:pPr>
        <w:pStyle w:val="NoSpacing"/>
        <w:rPr>
          <w:rStyle w:val="Codigo"/>
          <w:lang w:val="en-US"/>
        </w:rPr>
      </w:pPr>
      <w:proofErr w:type="gramStart"/>
      <w:r w:rsidRPr="001D7976">
        <w:rPr>
          <w:rStyle w:val="Codigo"/>
          <w:lang w:val="en-US"/>
        </w:rPr>
        <w:t>?SchoolFacultySize</w:t>
      </w:r>
      <w:proofErr w:type="gramEnd"/>
      <w:r w:rsidRPr="001D7976">
        <w:rPr>
          <w:rStyle w:val="Codigo"/>
          <w:lang w:val="en-US"/>
        </w:rPr>
        <w:t xml:space="preserve"> ?SchoolNumberOfGradStudents</w:t>
      </w:r>
    </w:p>
    <w:p w:rsidR="001D7976" w:rsidRPr="001D7976" w:rsidRDefault="001D7976" w:rsidP="001D7976">
      <w:pPr>
        <w:pStyle w:val="NoSpacing"/>
        <w:rPr>
          <w:rStyle w:val="Codigo"/>
          <w:lang w:val="en-US"/>
        </w:rPr>
      </w:pPr>
      <w:proofErr w:type="gramStart"/>
      <w:r w:rsidRPr="001D7976">
        <w:rPr>
          <w:rStyle w:val="Codigo"/>
          <w:lang w:val="en-US"/>
        </w:rPr>
        <w:t>?SchoolNumberOfUgradStudents</w:t>
      </w:r>
      <w:proofErr w:type="gramEnd"/>
      <w:r w:rsidRPr="001D7976">
        <w:rPr>
          <w:rStyle w:val="Codigo"/>
          <w:lang w:val="en-US"/>
        </w:rPr>
        <w:t xml:space="preserve"> ?SchoolEndowment </w:t>
      </w:r>
    </w:p>
    <w:p w:rsidR="001D7976" w:rsidRPr="001D7976" w:rsidRDefault="001D7976" w:rsidP="001D7976">
      <w:pPr>
        <w:pStyle w:val="NoSpacing"/>
        <w:rPr>
          <w:rStyle w:val="Codigo"/>
          <w:lang w:val="en-US"/>
        </w:rPr>
      </w:pPr>
      <w:r w:rsidRPr="001D7976">
        <w:rPr>
          <w:rStyle w:val="Codigo"/>
          <w:lang w:val="en-US"/>
        </w:rPr>
        <w:t>(</w:t>
      </w:r>
      <w:proofErr w:type="gramStart"/>
      <w:r w:rsidRPr="001D7976">
        <w:rPr>
          <w:rStyle w:val="Codigo"/>
          <w:lang w:val="en-US"/>
        </w:rPr>
        <w:t>AVG(</w:t>
      </w:r>
      <w:proofErr w:type="gramEnd"/>
      <w:r w:rsidRPr="001D7976">
        <w:rPr>
          <w:rStyle w:val="Codigo"/>
          <w:lang w:val="en-US"/>
        </w:rPr>
        <w:t>?value) AS ?Average)</w:t>
      </w:r>
    </w:p>
    <w:p w:rsidR="001D7976" w:rsidRPr="001D7976" w:rsidRDefault="001D7976" w:rsidP="001D7976">
      <w:pPr>
        <w:pStyle w:val="NoSpacing"/>
        <w:rPr>
          <w:rStyle w:val="Codigo"/>
          <w:lang w:val="en-US"/>
        </w:rPr>
      </w:pPr>
      <w:r w:rsidRPr="001D7976">
        <w:rPr>
          <w:rStyle w:val="Codigo"/>
          <w:lang w:val="en-US"/>
        </w:rPr>
        <w:t>WHERE {</w:t>
      </w:r>
    </w:p>
    <w:p w:rsidR="001D7976" w:rsidRPr="001D7976" w:rsidRDefault="001D7976" w:rsidP="001D7976">
      <w:pPr>
        <w:pStyle w:val="NoSpacing"/>
        <w:rPr>
          <w:rStyle w:val="Codigo"/>
          <w:lang w:val="en-US"/>
        </w:rPr>
      </w:pPr>
      <w:r w:rsidRPr="001D7976">
        <w:rPr>
          <w:rStyle w:val="Codigo"/>
          <w:lang w:val="en-US"/>
        </w:rPr>
        <w:tab/>
        <w:t>?metric MD</w:t>
      </w:r>
      <w:proofErr w:type="gramStart"/>
      <w:r w:rsidRPr="001D7976">
        <w:rPr>
          <w:rStyle w:val="Codigo"/>
          <w:lang w:val="en-US"/>
        </w:rPr>
        <w:t>:hasSourceNodeInformation</w:t>
      </w:r>
      <w:proofErr w:type="gramEnd"/>
      <w:r w:rsidRPr="001D7976">
        <w:rPr>
          <w:rStyle w:val="Codigo"/>
          <w:lang w:val="en-US"/>
        </w:rPr>
        <w:t xml:space="preserve"> ?source . </w:t>
      </w:r>
    </w:p>
    <w:p w:rsidR="001D7976" w:rsidRPr="001D7976" w:rsidRDefault="001D7976" w:rsidP="001D7976">
      <w:pPr>
        <w:pStyle w:val="NoSpacing"/>
        <w:rPr>
          <w:rStyle w:val="Codigo"/>
          <w:lang w:val="en-US"/>
        </w:rPr>
      </w:pPr>
      <w:r w:rsidRPr="001D7976">
        <w:rPr>
          <w:rStyle w:val="Codigo"/>
          <w:lang w:val="en-US"/>
        </w:rPr>
        <w:tab/>
        <w:t>?metric MD</w:t>
      </w:r>
      <w:proofErr w:type="gramStart"/>
      <w:r w:rsidRPr="001D7976">
        <w:rPr>
          <w:rStyle w:val="Codigo"/>
          <w:lang w:val="en-US"/>
        </w:rPr>
        <w:t>:hasDestinationNodeInformation</w:t>
      </w:r>
      <w:proofErr w:type="gramEnd"/>
      <w:r w:rsidRPr="001D7976">
        <w:rPr>
          <w:rStyle w:val="Codigo"/>
          <w:lang w:val="en-US"/>
        </w:rPr>
        <w:t xml:space="preserve"> ?destination . </w:t>
      </w:r>
    </w:p>
    <w:p w:rsidR="001D7976" w:rsidRPr="001D7976" w:rsidRDefault="001D7976" w:rsidP="001D7976">
      <w:pPr>
        <w:pStyle w:val="NoSpacing"/>
        <w:rPr>
          <w:rStyle w:val="Codigo"/>
          <w:lang w:val="en-US"/>
        </w:rPr>
      </w:pPr>
    </w:p>
    <w:p w:rsidR="001D7976" w:rsidRPr="001D7976" w:rsidRDefault="001D7976" w:rsidP="001D7976">
      <w:pPr>
        <w:pStyle w:val="NoSpacing"/>
        <w:rPr>
          <w:rStyle w:val="Codigo"/>
          <w:lang w:val="en-US"/>
        </w:rPr>
      </w:pPr>
      <w:r w:rsidRPr="001D7976">
        <w:rPr>
          <w:rStyle w:val="Codigo"/>
          <w:lang w:val="en-US"/>
        </w:rPr>
        <w:tab/>
        <w:t>?source MD</w:t>
      </w:r>
      <w:proofErr w:type="gramStart"/>
      <w:r w:rsidRPr="001D7976">
        <w:rPr>
          <w:rStyle w:val="Codigo"/>
          <w:lang w:val="en-US"/>
        </w:rPr>
        <w:t>:hasNodeInformation</w:t>
      </w:r>
      <w:proofErr w:type="gramEnd"/>
      <w:r w:rsidRPr="001D7976">
        <w:rPr>
          <w:rStyle w:val="Codigo"/>
          <w:lang w:val="en-US"/>
        </w:rPr>
        <w:t xml:space="preserve"> ?SourceName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?SourceName</w:t>
      </w:r>
      <w:proofErr w:type="gramEnd"/>
      <w:r w:rsidRPr="001D7976">
        <w:rPr>
          <w:rStyle w:val="Codigo"/>
          <w:lang w:val="en-US"/>
        </w:rPr>
        <w:t xml:space="preserve"> MD:SourceNameValue 'pinger.slac.stanford.edu'^^xsd:string . </w:t>
      </w:r>
    </w:p>
    <w:p w:rsidR="001D7976" w:rsidRPr="001D7976" w:rsidRDefault="001D7976" w:rsidP="001D7976">
      <w:pPr>
        <w:pStyle w:val="NoSpacing"/>
        <w:rPr>
          <w:rStyle w:val="Codigo"/>
          <w:lang w:val="en-US"/>
        </w:rPr>
      </w:pPr>
    </w:p>
    <w:p w:rsidR="001D7976" w:rsidRPr="001D7976" w:rsidRDefault="001D7976" w:rsidP="001D7976">
      <w:pPr>
        <w:pStyle w:val="NoSpacing"/>
        <w:rPr>
          <w:rStyle w:val="Codigo"/>
          <w:lang w:val="en-US"/>
        </w:rPr>
      </w:pPr>
      <w:r w:rsidRPr="001D7976">
        <w:rPr>
          <w:rStyle w:val="Codigo"/>
          <w:lang w:val="en-US"/>
        </w:rPr>
        <w:tab/>
        <w:t>?destination MD</w:t>
      </w:r>
      <w:proofErr w:type="gramStart"/>
      <w:r w:rsidRPr="001D7976">
        <w:rPr>
          <w:rStyle w:val="Codigo"/>
          <w:lang w:val="en-US"/>
        </w:rPr>
        <w:t>:hasNodeInformation</w:t>
      </w:r>
      <w:proofErr w:type="gramEnd"/>
      <w:r w:rsidRPr="001D7976">
        <w:rPr>
          <w:rStyle w:val="Codigo"/>
          <w:lang w:val="en-US"/>
        </w:rPr>
        <w:t xml:space="preserve"> ?dstname . </w:t>
      </w:r>
    </w:p>
    <w:p w:rsidR="001D7976" w:rsidRPr="001D7976" w:rsidRDefault="001D7976" w:rsidP="001D7976">
      <w:pPr>
        <w:pStyle w:val="NoSpacing"/>
        <w:rPr>
          <w:rStyle w:val="Codigo"/>
          <w:lang w:val="en-US"/>
        </w:rPr>
      </w:pPr>
      <w:r w:rsidRPr="001D7976">
        <w:rPr>
          <w:rStyle w:val="Codigo"/>
          <w:lang w:val="en-US"/>
        </w:rPr>
        <w:tab/>
        <w:t>?dstname rdf</w:t>
      </w:r>
      <w:proofErr w:type="gramStart"/>
      <w:r w:rsidRPr="001D7976">
        <w:rPr>
          <w:rStyle w:val="Codigo"/>
          <w:lang w:val="en-US"/>
        </w:rPr>
        <w:t>:type</w:t>
      </w:r>
      <w:proofErr w:type="gramEnd"/>
      <w:r w:rsidRPr="001D7976">
        <w:rPr>
          <w:rStyle w:val="Codigo"/>
          <w:lang w:val="en-US"/>
        </w:rPr>
        <w:t xml:space="preserve"> MD:SourceName . </w:t>
      </w:r>
    </w:p>
    <w:p w:rsidR="001D7976" w:rsidRPr="001D7976" w:rsidRDefault="001D7976" w:rsidP="001D7976">
      <w:pPr>
        <w:pStyle w:val="NoSpacing"/>
        <w:rPr>
          <w:rStyle w:val="Codigo"/>
          <w:lang w:val="en-US"/>
        </w:rPr>
      </w:pPr>
      <w:r w:rsidRPr="001D7976">
        <w:rPr>
          <w:rStyle w:val="Codigo"/>
          <w:lang w:val="en-US"/>
        </w:rPr>
        <w:tab/>
        <w:t>?dstname MD</w:t>
      </w:r>
      <w:proofErr w:type="gramStart"/>
      <w:r w:rsidRPr="001D7976">
        <w:rPr>
          <w:rStyle w:val="Codigo"/>
          <w:lang w:val="en-US"/>
        </w:rPr>
        <w:t>:SourceNameValue</w:t>
      </w:r>
      <w:proofErr w:type="gramEnd"/>
      <w:r w:rsidRPr="001D7976">
        <w:rPr>
          <w:rStyle w:val="Codigo"/>
          <w:lang w:val="en-US"/>
        </w:rPr>
        <w:t xml:space="preserve"> ?NodeName . </w:t>
      </w:r>
    </w:p>
    <w:p w:rsidR="001D7976" w:rsidRPr="001D7976" w:rsidRDefault="001D7976" w:rsidP="001D7976">
      <w:pPr>
        <w:pStyle w:val="NoSpacing"/>
        <w:rPr>
          <w:rStyle w:val="Codigo"/>
          <w:lang w:val="en-US"/>
        </w:rPr>
      </w:pPr>
    </w:p>
    <w:p w:rsidR="001D7976" w:rsidRPr="001D7976" w:rsidRDefault="001D7976" w:rsidP="001D7976">
      <w:pPr>
        <w:pStyle w:val="NoSpacing"/>
        <w:rPr>
          <w:rStyle w:val="Codigo"/>
          <w:lang w:val="en-US"/>
        </w:rPr>
      </w:pPr>
      <w:r w:rsidRPr="001D7976">
        <w:rPr>
          <w:rStyle w:val="Codigo"/>
          <w:lang w:val="en-US"/>
        </w:rPr>
        <w:tab/>
        <w:t>?destination MD</w:t>
      </w:r>
      <w:proofErr w:type="gramStart"/>
      <w:r w:rsidRPr="001D7976">
        <w:rPr>
          <w:rStyle w:val="Codigo"/>
          <w:lang w:val="en-US"/>
        </w:rPr>
        <w:t>:hasNodeInformation</w:t>
      </w:r>
      <w:proofErr w:type="gramEnd"/>
      <w:r w:rsidRPr="001D7976">
        <w:rPr>
          <w:rStyle w:val="Codigo"/>
          <w:lang w:val="en-US"/>
        </w:rPr>
        <w:t xml:space="preserve"> ?dstnickname . </w:t>
      </w:r>
    </w:p>
    <w:p w:rsidR="001D7976" w:rsidRPr="001D7976" w:rsidRDefault="001D7976" w:rsidP="001D7976">
      <w:pPr>
        <w:pStyle w:val="NoSpacing"/>
        <w:rPr>
          <w:rStyle w:val="Codigo"/>
          <w:lang w:val="en-US"/>
        </w:rPr>
      </w:pPr>
      <w:r w:rsidRPr="001D7976">
        <w:rPr>
          <w:rStyle w:val="Codigo"/>
          <w:lang w:val="en-US"/>
        </w:rPr>
        <w:tab/>
        <w:t>?dstnickname rdf</w:t>
      </w:r>
      <w:proofErr w:type="gramStart"/>
      <w:r w:rsidRPr="001D7976">
        <w:rPr>
          <w:rStyle w:val="Codigo"/>
          <w:lang w:val="en-US"/>
        </w:rPr>
        <w:t>:type</w:t>
      </w:r>
      <w:proofErr w:type="gramEnd"/>
      <w:r w:rsidRPr="001D7976">
        <w:rPr>
          <w:rStyle w:val="Codigo"/>
          <w:lang w:val="en-US"/>
        </w:rPr>
        <w:t xml:space="preserve"> MD:SourceNickName . </w:t>
      </w:r>
    </w:p>
    <w:p w:rsidR="001D7976" w:rsidRPr="001D7976" w:rsidRDefault="001D7976" w:rsidP="001D7976">
      <w:pPr>
        <w:pStyle w:val="NoSpacing"/>
        <w:rPr>
          <w:rStyle w:val="Codigo"/>
          <w:lang w:val="en-US"/>
        </w:rPr>
      </w:pPr>
      <w:r w:rsidRPr="001D7976">
        <w:rPr>
          <w:rStyle w:val="Codigo"/>
          <w:lang w:val="en-US"/>
        </w:rPr>
        <w:tab/>
        <w:t>?dstnickname MD</w:t>
      </w:r>
      <w:proofErr w:type="gramStart"/>
      <w:r w:rsidRPr="001D7976">
        <w:rPr>
          <w:rStyle w:val="Codigo"/>
          <w:lang w:val="en-US"/>
        </w:rPr>
        <w:t>:SourceNickNameValue</w:t>
      </w:r>
      <w:proofErr w:type="gramEnd"/>
      <w:r w:rsidRPr="001D7976">
        <w:rPr>
          <w:rStyle w:val="Codigo"/>
          <w:lang w:val="en-US"/>
        </w:rPr>
        <w:t xml:space="preserve"> ?NodeNickName . </w:t>
      </w:r>
    </w:p>
    <w:p w:rsidR="001D7976" w:rsidRPr="001D7976" w:rsidRDefault="001D7976" w:rsidP="001D7976">
      <w:pPr>
        <w:pStyle w:val="NoSpacing"/>
        <w:rPr>
          <w:rStyle w:val="Codigo"/>
          <w:lang w:val="en-US"/>
        </w:rPr>
      </w:pPr>
    </w:p>
    <w:p w:rsidR="001D7976" w:rsidRPr="001D7976" w:rsidRDefault="001D7976" w:rsidP="001D7976">
      <w:pPr>
        <w:pStyle w:val="NoSpacing"/>
        <w:rPr>
          <w:rStyle w:val="Codigo"/>
          <w:lang w:val="en-US"/>
        </w:rPr>
      </w:pPr>
      <w:r w:rsidRPr="001D7976">
        <w:rPr>
          <w:rStyle w:val="Codigo"/>
          <w:lang w:val="en-US"/>
        </w:rPr>
        <w:tab/>
        <w:t>?destination MD</w:t>
      </w:r>
      <w:proofErr w:type="gramStart"/>
      <w:r w:rsidRPr="001D7976">
        <w:rPr>
          <w:rStyle w:val="Codigo"/>
          <w:lang w:val="en-US"/>
        </w:rPr>
        <w:t>:hasNodeInformation</w:t>
      </w:r>
      <w:proofErr w:type="gramEnd"/>
      <w:r w:rsidRPr="001D7976">
        <w:rPr>
          <w:rStyle w:val="Codigo"/>
          <w:lang w:val="en-US"/>
        </w:rPr>
        <w:t xml:space="preserve"> ?ntype . </w:t>
      </w:r>
    </w:p>
    <w:p w:rsidR="001D7976" w:rsidRPr="001D7976" w:rsidRDefault="001D7976" w:rsidP="001D7976">
      <w:pPr>
        <w:pStyle w:val="NoSpacing"/>
        <w:rPr>
          <w:rStyle w:val="Codigo"/>
          <w:lang w:val="en-US"/>
        </w:rPr>
      </w:pPr>
      <w:r w:rsidRPr="001D7976">
        <w:rPr>
          <w:rStyle w:val="Codigo"/>
          <w:lang w:val="en-US"/>
        </w:rPr>
        <w:tab/>
        <w:t>?ntype rdf</w:t>
      </w:r>
      <w:proofErr w:type="gramStart"/>
      <w:r w:rsidRPr="001D7976">
        <w:rPr>
          <w:rStyle w:val="Codigo"/>
          <w:lang w:val="en-US"/>
        </w:rPr>
        <w:t>:type</w:t>
      </w:r>
      <w:proofErr w:type="gramEnd"/>
      <w:r w:rsidRPr="001D7976">
        <w:rPr>
          <w:rStyle w:val="Codigo"/>
          <w:lang w:val="en-US"/>
        </w:rPr>
        <w:t xml:space="preserve"> MD:ProjectType . </w:t>
      </w:r>
    </w:p>
    <w:p w:rsidR="001D7976" w:rsidRPr="001D7976" w:rsidRDefault="001D7976" w:rsidP="001D7976">
      <w:pPr>
        <w:pStyle w:val="NoSpacing"/>
        <w:rPr>
          <w:rStyle w:val="Codigo"/>
          <w:lang w:val="en-US"/>
        </w:rPr>
      </w:pPr>
      <w:r w:rsidRPr="001D7976">
        <w:rPr>
          <w:rStyle w:val="Codigo"/>
          <w:lang w:val="en-US"/>
        </w:rPr>
        <w:tab/>
        <w:t>?ntype MD</w:t>
      </w:r>
      <w:proofErr w:type="gramStart"/>
      <w:r w:rsidRPr="001D7976">
        <w:rPr>
          <w:rStyle w:val="Codigo"/>
          <w:lang w:val="en-US"/>
        </w:rPr>
        <w:t>:ProjectTypeValue</w:t>
      </w:r>
      <w:proofErr w:type="gramEnd"/>
      <w:r w:rsidRPr="001D7976">
        <w:rPr>
          <w:rStyle w:val="Codigo"/>
          <w:lang w:val="en-US"/>
        </w:rPr>
        <w:t xml:space="preserve"> ?NodeType . </w:t>
      </w:r>
    </w:p>
    <w:p w:rsidR="001D7976" w:rsidRPr="001D7976" w:rsidRDefault="001D7976" w:rsidP="001D7976">
      <w:pPr>
        <w:pStyle w:val="NoSpacing"/>
        <w:rPr>
          <w:rStyle w:val="Codigo"/>
          <w:lang w:val="en-US"/>
        </w:rPr>
      </w:pPr>
    </w:p>
    <w:p w:rsidR="001D7976" w:rsidRPr="001D7976" w:rsidRDefault="001D7976" w:rsidP="001D7976">
      <w:pPr>
        <w:pStyle w:val="NoSpacing"/>
        <w:rPr>
          <w:rStyle w:val="Codigo"/>
          <w:lang w:val="en-US"/>
        </w:rPr>
      </w:pPr>
      <w:r w:rsidRPr="001D7976">
        <w:rPr>
          <w:rStyle w:val="Codigo"/>
          <w:lang w:val="en-US"/>
        </w:rPr>
        <w:tab/>
        <w:t xml:space="preserve">OPTIONAL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t>?destination MD</w:t>
      </w:r>
      <w:proofErr w:type="gramStart"/>
      <w:r w:rsidRPr="001D7976">
        <w:rPr>
          <w:rStyle w:val="Codigo"/>
          <w:lang w:val="en-US"/>
        </w:rPr>
        <w:t>:hasNodeInformation</w:t>
      </w:r>
      <w:proofErr w:type="gramEnd"/>
      <w:r w:rsidRPr="001D7976">
        <w:rPr>
          <w:rStyle w:val="Codigo"/>
          <w:lang w:val="en-US"/>
        </w:rPr>
        <w:t xml:space="preserve"> ?nUrl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t>?nUrl rdf</w:t>
      </w:r>
      <w:proofErr w:type="gramStart"/>
      <w:r w:rsidRPr="001D7976">
        <w:rPr>
          <w:rStyle w:val="Codigo"/>
          <w:lang w:val="en-US"/>
        </w:rPr>
        <w:t>:type</w:t>
      </w:r>
      <w:proofErr w:type="gramEnd"/>
      <w:r w:rsidRPr="001D7976">
        <w:rPr>
          <w:rStyle w:val="Codigo"/>
          <w:lang w:val="en-US"/>
        </w:rPr>
        <w:t xml:space="preserve"> MD:NodeURL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t>?nUrl MD</w:t>
      </w:r>
      <w:proofErr w:type="gramStart"/>
      <w:r w:rsidRPr="001D7976">
        <w:rPr>
          <w:rStyle w:val="Codigo"/>
          <w:lang w:val="en-US"/>
        </w:rPr>
        <w:t>:NodeURLValue</w:t>
      </w:r>
      <w:proofErr w:type="gramEnd"/>
      <w:r w:rsidRPr="001D7976">
        <w:rPr>
          <w:rStyle w:val="Codigo"/>
          <w:lang w:val="en-US"/>
        </w:rPr>
        <w:t xml:space="preserve"> ?NodeURL . </w:t>
      </w:r>
    </w:p>
    <w:p w:rsidR="001D7976" w:rsidRPr="001D7976" w:rsidRDefault="001D7976" w:rsidP="001D7976">
      <w:pPr>
        <w:pStyle w:val="NoSpacing"/>
        <w:rPr>
          <w:rStyle w:val="Codigo"/>
          <w:lang w:val="en-US"/>
        </w:rPr>
      </w:pPr>
      <w:r w:rsidRPr="001D7976">
        <w:rPr>
          <w:rStyle w:val="Codigo"/>
          <w:lang w:val="en-US"/>
        </w:rPr>
        <w:tab/>
        <w:t>}</w:t>
      </w:r>
    </w:p>
    <w:p w:rsidR="001D7976" w:rsidRPr="001D7976" w:rsidRDefault="001D7976" w:rsidP="001D7976">
      <w:pPr>
        <w:pStyle w:val="NoSpacing"/>
        <w:rPr>
          <w:rStyle w:val="Codigo"/>
          <w:lang w:val="en-US"/>
        </w:rPr>
      </w:pPr>
    </w:p>
    <w:p w:rsidR="001D7976" w:rsidRPr="001D7976" w:rsidRDefault="001D7976" w:rsidP="001D7976">
      <w:pPr>
        <w:pStyle w:val="NoSpacing"/>
        <w:rPr>
          <w:rStyle w:val="Codigo"/>
          <w:lang w:val="en-US"/>
        </w:rPr>
      </w:pPr>
      <w:r w:rsidRPr="001D7976">
        <w:rPr>
          <w:rStyle w:val="Codigo"/>
          <w:lang w:val="en-US"/>
        </w:rPr>
        <w:tab/>
        <w:t>?destination MGC</w:t>
      </w:r>
      <w:proofErr w:type="gramStart"/>
      <w:r w:rsidRPr="001D7976">
        <w:rPr>
          <w:rStyle w:val="Codigo"/>
          <w:lang w:val="en-US"/>
        </w:rPr>
        <w:t>:isInSchool</w:t>
      </w:r>
      <w:proofErr w:type="gramEnd"/>
      <w:r w:rsidRPr="001D7976">
        <w:rPr>
          <w:rStyle w:val="Codigo"/>
          <w:lang w:val="en-US"/>
        </w:rPr>
        <w:t xml:space="preserve"> ?SchoolURI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rdf:type MGC:School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MGC:SchoolName ?SchoolName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MGC:SchoolNumberOfStudents ?SchoolMetricValue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pos:lat ?Lat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pos:long ?Long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MGC:DBPediaLink ?DBPediaLink .</w:t>
      </w:r>
    </w:p>
    <w:p w:rsidR="001D7976" w:rsidRPr="001D7976" w:rsidRDefault="001D7976" w:rsidP="001D7976">
      <w:pPr>
        <w:pStyle w:val="NoSpacing"/>
        <w:rPr>
          <w:rStyle w:val="Codigo"/>
          <w:lang w:val="en-US"/>
        </w:rPr>
      </w:pPr>
      <w:r w:rsidRPr="001D7976">
        <w:rPr>
          <w:rStyle w:val="Codigo"/>
          <w:lang w:val="en-US"/>
        </w:rPr>
        <w:tab/>
        <w:t>OPTIONAL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MGC:SchoolType ?SchoolType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MGC:isInTown ?schooltown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t>?schooltown MGC</w:t>
      </w:r>
      <w:proofErr w:type="gramStart"/>
      <w:r w:rsidRPr="001D7976">
        <w:rPr>
          <w:rStyle w:val="Codigo"/>
          <w:lang w:val="en-US"/>
        </w:rPr>
        <w:t>:GeoCountry</w:t>
      </w:r>
      <w:proofErr w:type="gramEnd"/>
      <w:r w:rsidRPr="001D7976">
        <w:rPr>
          <w:rStyle w:val="Codigo"/>
          <w:lang w:val="en-US"/>
        </w:rPr>
        <w:t xml:space="preserve"> ?CountryName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t>?schooltown gn-ont</w:t>
      </w:r>
      <w:proofErr w:type="gramStart"/>
      <w:r w:rsidRPr="001D7976">
        <w:rPr>
          <w:rStyle w:val="Codigo"/>
          <w:lang w:val="en-US"/>
        </w:rPr>
        <w:t>:name</w:t>
      </w:r>
      <w:proofErr w:type="gramEnd"/>
      <w:r w:rsidRPr="001D7976">
        <w:rPr>
          <w:rStyle w:val="Codigo"/>
          <w:lang w:val="en-US"/>
        </w:rPr>
        <w:t xml:space="preserve"> ?TownName . </w:t>
      </w:r>
    </w:p>
    <w:p w:rsidR="001D7976" w:rsidRPr="001D7976" w:rsidRDefault="001D7976" w:rsidP="001D7976">
      <w:pPr>
        <w:pStyle w:val="NoSpacing"/>
        <w:rPr>
          <w:rStyle w:val="Codigo"/>
          <w:lang w:val="en-US"/>
        </w:rPr>
      </w:pPr>
      <w:r w:rsidRPr="001D7976">
        <w:rPr>
          <w:rStyle w:val="Codigo"/>
          <w:lang w:val="en-US"/>
        </w:rPr>
        <w:t xml:space="preserve"> </w:t>
      </w:r>
      <w:r w:rsidRPr="001D7976">
        <w:rPr>
          <w:rStyle w:val="Codigo"/>
          <w:lang w:val="en-US"/>
        </w:rPr>
        <w:tab/>
        <w:t>}</w:t>
      </w:r>
    </w:p>
    <w:p w:rsidR="001D7976" w:rsidRPr="001D7976" w:rsidRDefault="001D7976" w:rsidP="001D7976">
      <w:pPr>
        <w:pStyle w:val="NoSpacing"/>
        <w:rPr>
          <w:rStyle w:val="Codigo"/>
          <w:lang w:val="en-US"/>
        </w:rPr>
      </w:pPr>
      <w:r w:rsidRPr="001D7976">
        <w:rPr>
          <w:rStyle w:val="Codigo"/>
          <w:lang w:val="en-US"/>
        </w:rPr>
        <w:tab/>
        <w:t xml:space="preserve">OPTIONAL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MGC:SchoolFacultySize ?SchoolFacultySize . </w:t>
      </w:r>
    </w:p>
    <w:p w:rsidR="001D7976" w:rsidRPr="001D7976" w:rsidRDefault="001D7976" w:rsidP="001D7976">
      <w:pPr>
        <w:pStyle w:val="NoSpacing"/>
        <w:rPr>
          <w:rStyle w:val="Codigo"/>
          <w:lang w:val="en-US"/>
        </w:rPr>
      </w:pPr>
      <w:r w:rsidRPr="001D7976">
        <w:rPr>
          <w:rStyle w:val="Codigo"/>
          <w:lang w:val="en-US"/>
        </w:rPr>
        <w:tab/>
        <w:t>}</w:t>
      </w:r>
    </w:p>
    <w:p w:rsidR="001D7976" w:rsidRPr="001D7976" w:rsidRDefault="001D7976" w:rsidP="001D7976">
      <w:pPr>
        <w:pStyle w:val="NoSpacing"/>
        <w:rPr>
          <w:rStyle w:val="Codigo"/>
          <w:lang w:val="en-US"/>
        </w:rPr>
      </w:pPr>
      <w:r w:rsidRPr="001D7976">
        <w:rPr>
          <w:rStyle w:val="Codigo"/>
          <w:lang w:val="en-US"/>
        </w:rPr>
        <w:tab/>
        <w:t xml:space="preserve">OPTIONAL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MGC:SchoolNumberOfGradStudents ?SchoolNumberOfGradStudents . </w:t>
      </w:r>
    </w:p>
    <w:p w:rsidR="001D7976" w:rsidRPr="001D7976" w:rsidRDefault="001D7976" w:rsidP="001D7976">
      <w:pPr>
        <w:pStyle w:val="NoSpacing"/>
        <w:rPr>
          <w:rStyle w:val="Codigo"/>
          <w:lang w:val="en-US"/>
        </w:rPr>
      </w:pPr>
      <w:r w:rsidRPr="001D7976">
        <w:rPr>
          <w:rStyle w:val="Codigo"/>
          <w:lang w:val="en-US"/>
        </w:rPr>
        <w:tab/>
        <w:t>}</w:t>
      </w:r>
    </w:p>
    <w:p w:rsidR="001D7976" w:rsidRPr="001D7976" w:rsidRDefault="001D7976" w:rsidP="001D7976">
      <w:pPr>
        <w:pStyle w:val="NoSpacing"/>
        <w:rPr>
          <w:rStyle w:val="Codigo"/>
          <w:lang w:val="en-US"/>
        </w:rPr>
      </w:pPr>
      <w:r w:rsidRPr="001D7976">
        <w:rPr>
          <w:rStyle w:val="Codigo"/>
          <w:lang w:val="en-US"/>
        </w:rPr>
        <w:tab/>
        <w:t xml:space="preserve">OPTIONAL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MGC:SchoolNumberOfUgradStudents ?SchoolNumberOfUgradStudents . </w:t>
      </w:r>
    </w:p>
    <w:p w:rsidR="001D7976" w:rsidRPr="001D7976" w:rsidRDefault="001D7976" w:rsidP="001D7976">
      <w:pPr>
        <w:pStyle w:val="NoSpacing"/>
        <w:rPr>
          <w:rStyle w:val="Codigo"/>
          <w:lang w:val="en-US"/>
        </w:rPr>
      </w:pPr>
      <w:r w:rsidRPr="001D7976">
        <w:rPr>
          <w:rStyle w:val="Codigo"/>
          <w:lang w:val="en-US"/>
        </w:rPr>
        <w:tab/>
        <w:t>}</w:t>
      </w:r>
    </w:p>
    <w:p w:rsidR="001D7976" w:rsidRPr="001D7976" w:rsidRDefault="001D7976" w:rsidP="001D7976">
      <w:pPr>
        <w:pStyle w:val="NoSpacing"/>
        <w:rPr>
          <w:rStyle w:val="Codigo"/>
          <w:lang w:val="en-US"/>
        </w:rPr>
      </w:pPr>
      <w:r w:rsidRPr="001D7976">
        <w:rPr>
          <w:rStyle w:val="Codigo"/>
          <w:lang w:val="en-US"/>
        </w:rPr>
        <w:tab/>
        <w:t xml:space="preserve">OPTIONAL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r>
      <w:proofErr w:type="gramStart"/>
      <w:r w:rsidRPr="001D7976">
        <w:rPr>
          <w:rStyle w:val="Codigo"/>
          <w:lang w:val="en-US"/>
        </w:rPr>
        <w:t>?SchoolURI</w:t>
      </w:r>
      <w:proofErr w:type="gramEnd"/>
      <w:r w:rsidRPr="001D7976">
        <w:rPr>
          <w:rStyle w:val="Codigo"/>
          <w:lang w:val="en-US"/>
        </w:rPr>
        <w:t xml:space="preserve"> MGC:SchoolEndowment ?SchoolEndowment . </w:t>
      </w:r>
    </w:p>
    <w:p w:rsidR="001D7976" w:rsidRPr="001D7976" w:rsidRDefault="001D7976" w:rsidP="001D7976">
      <w:pPr>
        <w:pStyle w:val="NoSpacing"/>
        <w:rPr>
          <w:rStyle w:val="Codigo"/>
          <w:lang w:val="en-US"/>
        </w:rPr>
      </w:pPr>
      <w:r w:rsidRPr="001D7976">
        <w:rPr>
          <w:rStyle w:val="Codigo"/>
          <w:lang w:val="en-US"/>
        </w:rPr>
        <w:lastRenderedPageBreak/>
        <w:tab/>
        <w:t>}</w:t>
      </w:r>
    </w:p>
    <w:p w:rsidR="001D7976" w:rsidRPr="001D7976" w:rsidRDefault="001D7976" w:rsidP="001D7976">
      <w:pPr>
        <w:pStyle w:val="NoSpacing"/>
        <w:rPr>
          <w:rStyle w:val="Codigo"/>
          <w:lang w:val="en-US"/>
        </w:rPr>
      </w:pP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?StatisticalAnalysis</w:t>
      </w:r>
      <w:proofErr w:type="gramEnd"/>
      <w:r w:rsidRPr="001D7976">
        <w:rPr>
          <w:rStyle w:val="Codigo"/>
          <w:lang w:val="en-US"/>
        </w:rPr>
        <w:t xml:space="preserve"> MD:measurementsAnalyzed :SimpleMeasurement-PacketLossMeasurement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?StatisticalAnalysis</w:t>
      </w:r>
      <w:proofErr w:type="gramEnd"/>
      <w:r w:rsidRPr="001D7976">
        <w:rPr>
          <w:rStyle w:val="Codigo"/>
          <w:lang w:val="en-US"/>
        </w:rPr>
        <w:t xml:space="preserve"> MD:timestamp ?time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?StatisticalAnalysis</w:t>
      </w:r>
      <w:proofErr w:type="gramEnd"/>
      <w:r w:rsidRPr="001D7976">
        <w:rPr>
          <w:rStyle w:val="Codigo"/>
          <w:lang w:val="en-US"/>
        </w:rPr>
        <w:t xml:space="preserve"> MD:measuresMetric ?metric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?StatisticalAnalysis</w:t>
      </w:r>
      <w:proofErr w:type="gramEnd"/>
      <w:r w:rsidRPr="001D7976">
        <w:rPr>
          <w:rStyle w:val="Codigo"/>
          <w:lang w:val="en-US"/>
        </w:rPr>
        <w:t xml:space="preserve"> MD:StatisticalAnalysisValue ?value . </w:t>
      </w:r>
    </w:p>
    <w:p w:rsidR="001D7976" w:rsidRPr="001D7976" w:rsidRDefault="001D7976" w:rsidP="001D7976">
      <w:pPr>
        <w:pStyle w:val="NoSpacing"/>
        <w:rPr>
          <w:rStyle w:val="Codigo"/>
          <w:lang w:val="en-US"/>
        </w:rPr>
      </w:pPr>
    </w:p>
    <w:p w:rsidR="001D7976" w:rsidRPr="001D7976" w:rsidRDefault="001D7976" w:rsidP="001D7976">
      <w:pPr>
        <w:pStyle w:val="NoSpacing"/>
        <w:rPr>
          <w:rStyle w:val="Codigo"/>
          <w:lang w:val="en-US"/>
        </w:rPr>
      </w:pPr>
      <w:r w:rsidRPr="001D7976">
        <w:rPr>
          <w:rStyle w:val="Codigo"/>
          <w:lang w:val="en-US"/>
        </w:rPr>
        <w:tab/>
        <w:t>?time rdf</w:t>
      </w:r>
      <w:proofErr w:type="gramStart"/>
      <w:r w:rsidRPr="001D7976">
        <w:rPr>
          <w:rStyle w:val="Codigo"/>
          <w:lang w:val="en-US"/>
        </w:rPr>
        <w:t>:type</w:t>
      </w:r>
      <w:proofErr w:type="gramEnd"/>
      <w:r w:rsidRPr="001D7976">
        <w:rPr>
          <w:rStyle w:val="Codigo"/>
          <w:lang w:val="en-US"/>
        </w:rPr>
        <w:t xml:space="preserve"> MGC:TimeStamp . </w:t>
      </w:r>
    </w:p>
    <w:p w:rsidR="001D7976" w:rsidRPr="001D7976" w:rsidRDefault="001D7976" w:rsidP="001D7976">
      <w:pPr>
        <w:pStyle w:val="NoSpacing"/>
        <w:rPr>
          <w:rStyle w:val="Codigo"/>
          <w:lang w:val="en-US"/>
        </w:rPr>
      </w:pPr>
      <w:r w:rsidRPr="001D7976">
        <w:rPr>
          <w:rStyle w:val="Codigo"/>
          <w:lang w:val="en-US"/>
        </w:rPr>
        <w:tab/>
        <w:t>?time MGC</w:t>
      </w:r>
      <w:proofErr w:type="gramStart"/>
      <w:r w:rsidRPr="001D7976">
        <w:rPr>
          <w:rStyle w:val="Codigo"/>
          <w:lang w:val="en-US"/>
        </w:rPr>
        <w:t>:startDate</w:t>
      </w:r>
      <w:proofErr w:type="gramEnd"/>
      <w:r w:rsidRPr="001D7976">
        <w:rPr>
          <w:rStyle w:val="Codigo"/>
          <w:lang w:val="en-US"/>
        </w:rPr>
        <w:t xml:space="preserve"> ?start . </w:t>
      </w:r>
    </w:p>
    <w:p w:rsidR="001D7976" w:rsidRPr="001D7976" w:rsidRDefault="001D7976" w:rsidP="001D7976">
      <w:pPr>
        <w:pStyle w:val="NoSpacing"/>
        <w:rPr>
          <w:rStyle w:val="Codigo"/>
          <w:lang w:val="en-US"/>
        </w:rPr>
      </w:pPr>
      <w:r w:rsidRPr="001D7976">
        <w:rPr>
          <w:rStyle w:val="Codigo"/>
          <w:lang w:val="en-US"/>
        </w:rPr>
        <w:tab/>
        <w:t>?time MGC</w:t>
      </w:r>
      <w:proofErr w:type="gramStart"/>
      <w:r w:rsidRPr="001D7976">
        <w:rPr>
          <w:rStyle w:val="Codigo"/>
          <w:lang w:val="en-US"/>
        </w:rPr>
        <w:t>:endDate</w:t>
      </w:r>
      <w:proofErr w:type="gramEnd"/>
      <w:r w:rsidRPr="001D7976">
        <w:rPr>
          <w:rStyle w:val="Codigo"/>
          <w:lang w:val="en-US"/>
        </w:rPr>
        <w:t xml:space="preserve"> ?end . </w:t>
      </w:r>
    </w:p>
    <w:p w:rsidR="001D7976" w:rsidRPr="001D7976" w:rsidRDefault="001D7976" w:rsidP="001D7976">
      <w:pPr>
        <w:pStyle w:val="NoSpacing"/>
        <w:rPr>
          <w:rStyle w:val="Codigo"/>
          <w:lang w:val="en-US"/>
        </w:rPr>
      </w:pPr>
      <w:r w:rsidRPr="001D7976">
        <w:rPr>
          <w:rStyle w:val="Codigo"/>
          <w:lang w:val="en-US"/>
        </w:rPr>
        <w:tab/>
        <w:t>?time time</w:t>
      </w:r>
      <w:proofErr w:type="gramStart"/>
      <w:r w:rsidRPr="001D7976">
        <w:rPr>
          <w:rStyle w:val="Codigo"/>
          <w:lang w:val="en-US"/>
        </w:rPr>
        <w:t>:unitType</w:t>
      </w:r>
      <w:proofErr w:type="gramEnd"/>
      <w:r w:rsidRPr="001D7976">
        <w:rPr>
          <w:rStyle w:val="Codigo"/>
          <w:lang w:val="en-US"/>
        </w:rPr>
        <w:t xml:space="preserve"> time:unitYear . </w:t>
      </w:r>
    </w:p>
    <w:p w:rsidR="001D7976" w:rsidRPr="001D7976" w:rsidRDefault="001D7976" w:rsidP="001D7976">
      <w:pPr>
        <w:pStyle w:val="NoSpacing"/>
        <w:rPr>
          <w:rStyle w:val="Codigo"/>
          <w:lang w:val="en-US"/>
        </w:rPr>
      </w:pPr>
      <w:r w:rsidRPr="001D7976">
        <w:rPr>
          <w:rStyle w:val="Codigo"/>
          <w:lang w:val="en-US"/>
        </w:rPr>
        <w:tab/>
      </w:r>
      <w:proofErr w:type="gramStart"/>
      <w:r w:rsidRPr="001D7976">
        <w:rPr>
          <w:rStyle w:val="Codigo"/>
          <w:lang w:val="en-US"/>
        </w:rPr>
        <w:t>filter</w:t>
      </w:r>
      <w:proofErr w:type="gramEnd"/>
      <w:r w:rsidRPr="001D7976">
        <w:rPr>
          <w:rStyle w:val="Codigo"/>
          <w:lang w:val="en-US"/>
        </w:rPr>
        <w:t xml:space="preserve"> (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r>
      <w:proofErr w:type="gramStart"/>
      <w:r w:rsidRPr="001D7976">
        <w:rPr>
          <w:rStyle w:val="Codigo"/>
          <w:lang w:val="en-US"/>
        </w:rPr>
        <w:t>xsd:</w:t>
      </w:r>
      <w:proofErr w:type="gramEnd"/>
      <w:r w:rsidRPr="001D7976">
        <w:rPr>
          <w:rStyle w:val="Codigo"/>
          <w:lang w:val="en-US"/>
        </w:rPr>
        <w:t xml:space="preserve">dateTime(?start) &gt;= '1998-01-01T00:00:00'^^xsd:dateTime &amp;&amp; </w:t>
      </w:r>
    </w:p>
    <w:p w:rsidR="001D7976" w:rsidRPr="001D7976" w:rsidRDefault="001D7976" w:rsidP="001D7976">
      <w:pPr>
        <w:pStyle w:val="NoSpacing"/>
        <w:rPr>
          <w:rStyle w:val="Codigo"/>
          <w:lang w:val="en-US"/>
        </w:rPr>
      </w:pPr>
      <w:r w:rsidRPr="001D7976">
        <w:rPr>
          <w:rStyle w:val="Codigo"/>
          <w:lang w:val="en-US"/>
        </w:rPr>
        <w:tab/>
      </w:r>
      <w:r w:rsidRPr="001D7976">
        <w:rPr>
          <w:rStyle w:val="Codigo"/>
          <w:lang w:val="en-US"/>
        </w:rPr>
        <w:tab/>
      </w:r>
      <w:proofErr w:type="gramStart"/>
      <w:r w:rsidRPr="001D7976">
        <w:rPr>
          <w:rStyle w:val="Codigo"/>
          <w:lang w:val="en-US"/>
        </w:rPr>
        <w:t>xsd:</w:t>
      </w:r>
      <w:proofErr w:type="gramEnd"/>
      <w:r w:rsidRPr="001D7976">
        <w:rPr>
          <w:rStyle w:val="Codigo"/>
          <w:lang w:val="en-US"/>
        </w:rPr>
        <w:t xml:space="preserve">dateTime(?end) &lt;= '2013-12-31T23:59:59'^^xsd:dateTime </w:t>
      </w:r>
    </w:p>
    <w:p w:rsidR="001D7976" w:rsidRPr="001D7976" w:rsidRDefault="001D7976" w:rsidP="001D7976">
      <w:pPr>
        <w:pStyle w:val="NoSpacing"/>
        <w:rPr>
          <w:rStyle w:val="Codigo"/>
          <w:lang w:val="en-US"/>
        </w:rPr>
      </w:pPr>
      <w:r w:rsidRPr="001D7976">
        <w:rPr>
          <w:rStyle w:val="Codigo"/>
          <w:lang w:val="en-US"/>
        </w:rPr>
        <w:tab/>
        <w:t xml:space="preserve">) . </w:t>
      </w:r>
    </w:p>
    <w:p w:rsidR="001D7976" w:rsidRPr="001D7976" w:rsidRDefault="001D7976" w:rsidP="001D7976">
      <w:pPr>
        <w:pStyle w:val="NoSpacing"/>
        <w:rPr>
          <w:rStyle w:val="Codigo"/>
          <w:lang w:val="en-US"/>
        </w:rPr>
      </w:pPr>
      <w:r w:rsidRPr="001D7976">
        <w:rPr>
          <w:rStyle w:val="Codigo"/>
          <w:lang w:val="en-US"/>
        </w:rPr>
        <w:t>}</w:t>
      </w:r>
    </w:p>
    <w:p w:rsidR="001D7976" w:rsidRDefault="001D7976" w:rsidP="001D7976">
      <w:pPr>
        <w:pStyle w:val="NoSpacing"/>
        <w:rPr>
          <w:rStyle w:val="Codigo"/>
          <w:lang w:val="en-US"/>
        </w:rPr>
      </w:pPr>
      <w:r w:rsidRPr="001D7976">
        <w:rPr>
          <w:rStyle w:val="Codigo"/>
          <w:lang w:val="en-US"/>
        </w:rPr>
        <w:t xml:space="preserve">GROUP </w:t>
      </w:r>
      <w:proofErr w:type="gramStart"/>
      <w:r w:rsidRPr="001D7976">
        <w:rPr>
          <w:rStyle w:val="Codigo"/>
          <w:lang w:val="en-US"/>
        </w:rPr>
        <w:t>BY ?NodeName</w:t>
      </w:r>
      <w:proofErr w:type="gramEnd"/>
      <w:r w:rsidRPr="001D7976">
        <w:rPr>
          <w:rStyle w:val="Codigo"/>
          <w:lang w:val="en-US"/>
        </w:rPr>
        <w:t xml:space="preserve"> ?NodeNickName ?NodeType </w:t>
      </w:r>
    </w:p>
    <w:p w:rsidR="001D7976" w:rsidRDefault="001D7976" w:rsidP="001D7976">
      <w:pPr>
        <w:pStyle w:val="NoSpacing"/>
        <w:ind w:left="1416" w:firstLine="1"/>
        <w:rPr>
          <w:rStyle w:val="Codigo"/>
          <w:lang w:val="en-US"/>
        </w:rPr>
      </w:pPr>
      <w:r w:rsidRPr="001D7976">
        <w:rPr>
          <w:rStyle w:val="Codigo"/>
          <w:lang w:val="en-US"/>
        </w:rPr>
        <w:t xml:space="preserve">?NodeURL ?SchoolURI ?SchoolName ?SchoolType ?SchoolMetricValue ?Lat ?Long ?TownName ?CountryName ?DBPediaLink </w:t>
      </w:r>
    </w:p>
    <w:p w:rsidR="001D7976" w:rsidRDefault="001D7976" w:rsidP="001D7976">
      <w:pPr>
        <w:pStyle w:val="NoSpacing"/>
        <w:ind w:left="708"/>
        <w:rPr>
          <w:rStyle w:val="Codigo"/>
          <w:lang w:val="en-US"/>
        </w:rPr>
      </w:pPr>
      <w:proofErr w:type="gramStart"/>
      <w:r w:rsidRPr="001D7976">
        <w:rPr>
          <w:rStyle w:val="Codigo"/>
          <w:lang w:val="en-US"/>
        </w:rPr>
        <w:t>?SchoolFacultySize</w:t>
      </w:r>
      <w:proofErr w:type="gramEnd"/>
      <w:r w:rsidRPr="001D7976">
        <w:rPr>
          <w:rStyle w:val="Codigo"/>
          <w:lang w:val="en-US"/>
        </w:rPr>
        <w:t xml:space="preserve"> ?SchoolNumberOfGradStudents </w:t>
      </w:r>
    </w:p>
    <w:p w:rsidR="001D7976" w:rsidRDefault="001D7976" w:rsidP="001D7976">
      <w:pPr>
        <w:pStyle w:val="NoSpacing"/>
        <w:ind w:left="708"/>
        <w:rPr>
          <w:rStyle w:val="Codigo"/>
          <w:lang w:val="en-US"/>
        </w:rPr>
      </w:pPr>
      <w:proofErr w:type="gramStart"/>
      <w:r w:rsidRPr="001D7976">
        <w:rPr>
          <w:rStyle w:val="Codigo"/>
          <w:lang w:val="en-US"/>
        </w:rPr>
        <w:t>?SchoolNumberOfUgradStudents</w:t>
      </w:r>
      <w:proofErr w:type="gramEnd"/>
      <w:r w:rsidRPr="001D7976">
        <w:rPr>
          <w:rStyle w:val="Codigo"/>
          <w:lang w:val="en-US"/>
        </w:rPr>
        <w:t xml:space="preserve"> ?SchoolEndowment </w:t>
      </w:r>
    </w:p>
    <w:p w:rsidR="006604C6" w:rsidRDefault="001D7976" w:rsidP="001D7976">
      <w:pPr>
        <w:pStyle w:val="NoSpacing"/>
        <w:rPr>
          <w:rStyle w:val="Codigo"/>
          <w:lang w:val="en-US"/>
        </w:rPr>
      </w:pPr>
      <w:r w:rsidRPr="001D7976">
        <w:rPr>
          <w:rStyle w:val="Codigo"/>
          <w:lang w:val="en-US"/>
        </w:rPr>
        <w:t xml:space="preserve">ORDER </w:t>
      </w:r>
      <w:proofErr w:type="gramStart"/>
      <w:r w:rsidRPr="001D7976">
        <w:rPr>
          <w:rStyle w:val="Codigo"/>
          <w:lang w:val="en-US"/>
        </w:rPr>
        <w:t>BY ?SchoolURI</w:t>
      </w:r>
      <w:proofErr w:type="gramEnd"/>
      <w:r w:rsidRPr="001D7976">
        <w:rPr>
          <w:rStyle w:val="Codigo"/>
          <w:lang w:val="en-US"/>
        </w:rPr>
        <w:t xml:space="preserve"> ?SchoolName</w:t>
      </w:r>
    </w:p>
    <w:p w:rsidR="003933B2" w:rsidRPr="0025768B" w:rsidRDefault="006604C6" w:rsidP="0025768B">
      <w:pPr>
        <w:pStyle w:val="NoSpacing"/>
        <w:ind w:firstLine="0"/>
        <w:jc w:val="center"/>
        <w:rPr>
          <w:b/>
        </w:rPr>
      </w:pPr>
      <w:r w:rsidRPr="00D35888">
        <w:rPr>
          <w:rStyle w:val="Codigo"/>
        </w:rPr>
        <w:br w:type="page"/>
      </w:r>
      <w:r w:rsidR="003933B2" w:rsidRPr="0025768B">
        <w:rPr>
          <w:b/>
        </w:rPr>
        <w:lastRenderedPageBreak/>
        <w:t>APÊNDICE E – CONSULTA SPARQL FEDERADA COM MASHUP ENTRE PINGER LOD E WORLD BANK</w:t>
      </w:r>
    </w:p>
    <w:p w:rsidR="003933B2" w:rsidRPr="003933B2" w:rsidRDefault="003933B2" w:rsidP="003933B2">
      <w:pPr>
        <w:pStyle w:val="NoSpacing"/>
        <w:ind w:firstLine="0"/>
        <w:rPr>
          <w:rStyle w:val="Codigo"/>
        </w:rPr>
      </w:pPr>
      <w:r w:rsidRPr="003933B2">
        <w:rPr>
          <w:rStyle w:val="Codigo"/>
        </w:rPr>
        <w:t>PREFIX property: &lt;http://worldbank.270a.info/property/&gt;</w:t>
      </w:r>
    </w:p>
    <w:p w:rsidR="003933B2" w:rsidRPr="003933B2" w:rsidRDefault="003933B2" w:rsidP="003933B2">
      <w:pPr>
        <w:pStyle w:val="NoSpacing"/>
        <w:ind w:firstLine="0"/>
        <w:rPr>
          <w:rStyle w:val="Codigo"/>
        </w:rPr>
      </w:pPr>
      <w:r w:rsidRPr="003933B2">
        <w:rPr>
          <w:rStyle w:val="Codigo"/>
        </w:rPr>
        <w:t>PREFIX indicator: &lt;http://worldbank.270a.info/classification/indicator/&gt;</w:t>
      </w:r>
    </w:p>
    <w:p w:rsidR="003933B2" w:rsidRPr="003933B2" w:rsidRDefault="003933B2" w:rsidP="003933B2">
      <w:pPr>
        <w:pStyle w:val="NoSpacing"/>
        <w:ind w:firstLine="0"/>
        <w:rPr>
          <w:rStyle w:val="Codigo"/>
        </w:rPr>
      </w:pPr>
      <w:r w:rsidRPr="003933B2">
        <w:rPr>
          <w:rStyle w:val="Codigo"/>
        </w:rPr>
        <w:t>PREFIX sdmx-dimension: &lt;http://purl.org/linked-data/sdmx/2009/dimension#&gt;</w:t>
      </w:r>
    </w:p>
    <w:p w:rsidR="003933B2" w:rsidRPr="003933B2" w:rsidRDefault="003933B2" w:rsidP="003933B2">
      <w:pPr>
        <w:pStyle w:val="NoSpacing"/>
        <w:ind w:firstLine="0"/>
        <w:rPr>
          <w:rStyle w:val="Codigo"/>
          <w:lang w:val="en-US"/>
        </w:rPr>
      </w:pPr>
      <w:r w:rsidRPr="003933B2">
        <w:rPr>
          <w:rStyle w:val="Codigo"/>
          <w:lang w:val="en-US"/>
        </w:rPr>
        <w:t>PREFIX sdmx-measure: &lt;http://purl.org/linked-data/sdmx/2009/measure#&gt;</w:t>
      </w:r>
    </w:p>
    <w:p w:rsidR="003933B2" w:rsidRPr="003933B2" w:rsidRDefault="003933B2" w:rsidP="003933B2">
      <w:pPr>
        <w:pStyle w:val="NoSpacing"/>
        <w:ind w:firstLine="0"/>
        <w:rPr>
          <w:rStyle w:val="Codigo"/>
          <w:lang w:val="en-US"/>
        </w:rPr>
      </w:pPr>
    </w:p>
    <w:p w:rsidR="003933B2" w:rsidRPr="003933B2" w:rsidRDefault="003933B2" w:rsidP="003933B2">
      <w:pPr>
        <w:pStyle w:val="NoSpacing"/>
        <w:ind w:firstLine="0"/>
        <w:rPr>
          <w:rStyle w:val="Codigo"/>
          <w:lang w:val="en-US"/>
        </w:rPr>
      </w:pPr>
      <w:r w:rsidRPr="003933B2">
        <w:rPr>
          <w:rStyle w:val="Codigo"/>
          <w:lang w:val="en-US"/>
        </w:rPr>
        <w:t xml:space="preserve">SELECT </w:t>
      </w:r>
    </w:p>
    <w:p w:rsidR="003933B2" w:rsidRPr="003933B2" w:rsidRDefault="003933B2" w:rsidP="003933B2">
      <w:pPr>
        <w:pStyle w:val="NoSpacing"/>
        <w:ind w:firstLine="0"/>
        <w:rPr>
          <w:rStyle w:val="Codigo"/>
          <w:lang w:val="en-US"/>
        </w:rPr>
      </w:pPr>
      <w:proofErr w:type="gramStart"/>
      <w:r w:rsidRPr="003933B2">
        <w:rPr>
          <w:rStyle w:val="Codigo"/>
          <w:lang w:val="en-US"/>
        </w:rPr>
        <w:t>?CountryName</w:t>
      </w:r>
      <w:proofErr w:type="gramEnd"/>
      <w:r w:rsidRPr="003933B2">
        <w:rPr>
          <w:rStyle w:val="Codigo"/>
          <w:lang w:val="en-US"/>
        </w:rPr>
        <w:t xml:space="preserve"> ?PingERYear </w:t>
      </w:r>
    </w:p>
    <w:p w:rsidR="003933B2" w:rsidRPr="003933B2" w:rsidRDefault="003933B2" w:rsidP="003933B2">
      <w:pPr>
        <w:pStyle w:val="NoSpacing"/>
        <w:ind w:firstLine="0"/>
        <w:rPr>
          <w:rStyle w:val="Codigo"/>
          <w:lang w:val="en-US"/>
        </w:rPr>
      </w:pPr>
      <w:proofErr w:type="gramStart"/>
      <w:r w:rsidRPr="003933B2">
        <w:rPr>
          <w:rStyle w:val="Codigo"/>
          <w:lang w:val="en-US"/>
        </w:rPr>
        <w:t>?ResearchDevelopmentExpenditure</w:t>
      </w:r>
      <w:proofErr w:type="gramEnd"/>
      <w:r w:rsidRPr="003933B2">
        <w:rPr>
          <w:rStyle w:val="Codigo"/>
          <w:lang w:val="en-US"/>
        </w:rPr>
        <w:t xml:space="preserve"> (AVG(?MeasurementValue) as ?Throughput)</w:t>
      </w:r>
    </w:p>
    <w:p w:rsidR="003933B2" w:rsidRPr="003933B2" w:rsidRDefault="003933B2" w:rsidP="003933B2">
      <w:pPr>
        <w:pStyle w:val="NoSpacing"/>
        <w:ind w:firstLine="0"/>
        <w:rPr>
          <w:rStyle w:val="Codigo"/>
          <w:lang w:val="en-US"/>
        </w:rPr>
      </w:pPr>
      <w:r w:rsidRPr="003933B2">
        <w:rPr>
          <w:rStyle w:val="Codigo"/>
          <w:lang w:val="en-US"/>
        </w:rPr>
        <w:t>WHERE</w:t>
      </w:r>
    </w:p>
    <w:p w:rsidR="003933B2" w:rsidRPr="003933B2" w:rsidRDefault="003933B2" w:rsidP="003933B2">
      <w:pPr>
        <w:pStyle w:val="NoSpacing"/>
        <w:ind w:firstLine="0"/>
        <w:rPr>
          <w:rStyle w:val="Codigo"/>
          <w:lang w:val="en-US"/>
        </w:rPr>
      </w:pPr>
      <w:r w:rsidRPr="003933B2">
        <w:rPr>
          <w:rStyle w:val="Codigo"/>
          <w:lang w:val="en-US"/>
        </w:rPr>
        <w:t>{</w:t>
      </w:r>
      <w:r w:rsidRPr="003933B2">
        <w:rPr>
          <w:rStyle w:val="Codigo"/>
          <w:lang w:val="en-US"/>
        </w:rPr>
        <w:tab/>
      </w:r>
      <w:r w:rsidRPr="003933B2">
        <w:rPr>
          <w:rStyle w:val="Codigo"/>
          <w:lang w:val="en-US"/>
        </w:rPr>
        <w:tab/>
      </w:r>
    </w:p>
    <w:p w:rsidR="003933B2" w:rsidRPr="003933B2" w:rsidRDefault="007200A9" w:rsidP="003933B2">
      <w:pPr>
        <w:pStyle w:val="NoSpacing"/>
        <w:ind w:firstLine="0"/>
        <w:rPr>
          <w:rStyle w:val="Codigo"/>
          <w:lang w:val="en-US"/>
        </w:rPr>
      </w:pPr>
      <w:r>
        <w:rPr>
          <w:rStyle w:val="Codigo"/>
          <w:lang w:val="en-US"/>
        </w:rPr>
        <w:t xml:space="preserve"> </w:t>
      </w:r>
      <w:r w:rsidR="003933B2" w:rsidRPr="003933B2">
        <w:rPr>
          <w:rStyle w:val="Codigo"/>
          <w:lang w:val="en-US"/>
        </w:rPr>
        <w:t xml:space="preserve">  SERVICE &lt;http://worldbank.270a.info/sparql&gt; {   #Endpoint Externo      </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roofErr w:type="gramStart"/>
      <w:r w:rsidRPr="003933B2">
        <w:rPr>
          <w:rStyle w:val="Codigo"/>
          <w:lang w:val="en-US"/>
        </w:rPr>
        <w:t>?WBAnalysis</w:t>
      </w:r>
      <w:proofErr w:type="gramEnd"/>
      <w:r w:rsidRPr="003933B2">
        <w:rPr>
          <w:rStyle w:val="Codigo"/>
          <w:lang w:val="en-US"/>
        </w:rPr>
        <w:t xml:space="preserve"> property:indicator indicator:GB.XPD.RSDV.GD.ZS  . </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roofErr w:type="gramStart"/>
      <w:r w:rsidRPr="003933B2">
        <w:rPr>
          <w:rStyle w:val="Codigo"/>
          <w:lang w:val="en-US"/>
        </w:rPr>
        <w:t>?WBCountry</w:t>
      </w:r>
      <w:proofErr w:type="gramEnd"/>
      <w:r w:rsidRPr="003933B2">
        <w:rPr>
          <w:rStyle w:val="Codigo"/>
          <w:lang w:val="en-US"/>
        </w:rPr>
        <w:t xml:space="preserve"> a dbp-owl:Country .      </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roofErr w:type="gramStart"/>
      <w:r w:rsidRPr="003933B2">
        <w:rPr>
          <w:rStyle w:val="Codigo"/>
          <w:lang w:val="en-US"/>
        </w:rPr>
        <w:t>?WBAnalysis</w:t>
      </w:r>
      <w:proofErr w:type="gramEnd"/>
      <w:r w:rsidRPr="003933B2">
        <w:rPr>
          <w:rStyle w:val="Codigo"/>
          <w:lang w:val="en-US"/>
        </w:rPr>
        <w:t xml:space="preserve"> sdmx-dimension:refArea ?WBCountry .</w:t>
      </w:r>
    </w:p>
    <w:p w:rsidR="003933B2" w:rsidRPr="003933B2" w:rsidRDefault="003933B2" w:rsidP="003933B2">
      <w:pPr>
        <w:pStyle w:val="NoSpacing"/>
        <w:ind w:firstLine="0"/>
        <w:rPr>
          <w:rStyle w:val="Codigo"/>
          <w:lang w:val="en-US"/>
        </w:rPr>
      </w:pPr>
      <w:r w:rsidRPr="003933B2">
        <w:rPr>
          <w:rStyle w:val="Codigo"/>
          <w:lang w:val="en-US"/>
        </w:rPr>
        <w:tab/>
      </w:r>
      <w:r w:rsidRPr="003933B2">
        <w:rPr>
          <w:rStyle w:val="Codigo"/>
          <w:lang w:val="en-US"/>
        </w:rPr>
        <w:tab/>
        <w:t xml:space="preserve">FILTER </w:t>
      </w:r>
      <w:proofErr w:type="gramStart"/>
      <w:r w:rsidRPr="003933B2">
        <w:rPr>
          <w:rStyle w:val="Codigo"/>
          <w:lang w:val="en-US"/>
        </w:rPr>
        <w:t>( REGEX</w:t>
      </w:r>
      <w:proofErr w:type="gramEnd"/>
      <w:r w:rsidRPr="003933B2">
        <w:rPr>
          <w:rStyle w:val="Codigo"/>
          <w:lang w:val="en-US"/>
        </w:rPr>
        <w:t>( str(?WBCountryGeonames), "^http://sws.geonames.org/", "i") ) .</w:t>
      </w:r>
    </w:p>
    <w:p w:rsidR="003933B2" w:rsidRPr="003933B2" w:rsidRDefault="003933B2" w:rsidP="003933B2">
      <w:pPr>
        <w:pStyle w:val="NoSpacing"/>
        <w:ind w:firstLine="0"/>
        <w:rPr>
          <w:rStyle w:val="Codigo"/>
          <w:lang w:val="en-US"/>
        </w:rPr>
      </w:pPr>
      <w:r w:rsidRPr="003933B2">
        <w:rPr>
          <w:rStyle w:val="Codigo"/>
          <w:lang w:val="en-US"/>
        </w:rPr>
        <w:tab/>
      </w:r>
      <w:r w:rsidRPr="003933B2">
        <w:rPr>
          <w:rStyle w:val="Codigo"/>
          <w:lang w:val="en-US"/>
        </w:rPr>
        <w:tab/>
      </w:r>
      <w:proofErr w:type="gramStart"/>
      <w:r w:rsidRPr="003933B2">
        <w:rPr>
          <w:rStyle w:val="Codigo"/>
          <w:lang w:val="en-US"/>
        </w:rPr>
        <w:t>?WBAnalysis</w:t>
      </w:r>
      <w:proofErr w:type="gramEnd"/>
      <w:r w:rsidRPr="003933B2">
        <w:rPr>
          <w:rStyle w:val="Codigo"/>
          <w:lang w:val="en-US"/>
        </w:rPr>
        <w:t xml:space="preserve"> sdmx-measure:obsValue ?WBValue .</w:t>
      </w:r>
    </w:p>
    <w:p w:rsidR="003933B2" w:rsidRPr="003933B2" w:rsidRDefault="003933B2" w:rsidP="003933B2">
      <w:pPr>
        <w:pStyle w:val="NoSpacing"/>
        <w:ind w:firstLine="0"/>
        <w:rPr>
          <w:rStyle w:val="Codigo"/>
          <w:lang w:val="en-US"/>
        </w:rPr>
      </w:pPr>
      <w:r w:rsidRPr="003933B2">
        <w:rPr>
          <w:rStyle w:val="Codigo"/>
          <w:lang w:val="en-US"/>
        </w:rPr>
        <w:tab/>
      </w:r>
      <w:r w:rsidRPr="003933B2">
        <w:rPr>
          <w:rStyle w:val="Codigo"/>
          <w:lang w:val="en-US"/>
        </w:rPr>
        <w:tab/>
      </w:r>
      <w:proofErr w:type="gramStart"/>
      <w:r w:rsidRPr="003933B2">
        <w:rPr>
          <w:rStyle w:val="Codigo"/>
          <w:lang w:val="en-US"/>
        </w:rPr>
        <w:t>?WBAnalysis</w:t>
      </w:r>
      <w:proofErr w:type="gramEnd"/>
      <w:r w:rsidRPr="003933B2">
        <w:rPr>
          <w:rStyle w:val="Codigo"/>
          <w:lang w:val="en-US"/>
        </w:rPr>
        <w:t xml:space="preserve"> sdmx-dimension:refPeriod ?WBTime .</w:t>
      </w:r>
    </w:p>
    <w:p w:rsidR="003933B2" w:rsidRPr="003933B2" w:rsidRDefault="003933B2" w:rsidP="003933B2">
      <w:pPr>
        <w:pStyle w:val="NoSpacing"/>
        <w:ind w:firstLine="0"/>
        <w:rPr>
          <w:rStyle w:val="Codigo"/>
          <w:lang w:val="en-US"/>
        </w:rPr>
      </w:pPr>
      <w:r w:rsidRPr="003933B2">
        <w:rPr>
          <w:rStyle w:val="Codigo"/>
          <w:lang w:val="en-US"/>
        </w:rPr>
        <w:tab/>
      </w:r>
      <w:r w:rsidRPr="003933B2">
        <w:rPr>
          <w:rStyle w:val="Codigo"/>
          <w:lang w:val="en-US"/>
        </w:rPr>
        <w:tab/>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roofErr w:type="gramStart"/>
      <w:r w:rsidRPr="003933B2">
        <w:rPr>
          <w:rStyle w:val="Codigo"/>
          <w:lang w:val="en-US"/>
        </w:rPr>
        <w:t>?WBCountry</w:t>
      </w:r>
      <w:proofErr w:type="gramEnd"/>
      <w:r w:rsidRPr="003933B2">
        <w:rPr>
          <w:rStyle w:val="Codigo"/>
          <w:lang w:val="en-US"/>
        </w:rPr>
        <w:t xml:space="preserve"> owl:sameAs ?WBCountryGeonames .</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roofErr w:type="gramStart"/>
      <w:r w:rsidRPr="003933B2">
        <w:rPr>
          <w:rStyle w:val="Codigo"/>
          <w:lang w:val="en-US"/>
        </w:rPr>
        <w:t>?WBAnalysis</w:t>
      </w:r>
      <w:proofErr w:type="gramEnd"/>
      <w:r w:rsidRPr="003933B2">
        <w:rPr>
          <w:rStyle w:val="Codigo"/>
          <w:lang w:val="en-US"/>
        </w:rPr>
        <w:t xml:space="preserve"> sdmx-measure:obsValue ?ResearchDevelopmentExpenditure .</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roofErr w:type="gramStart"/>
      <w:r w:rsidRPr="003933B2">
        <w:rPr>
          <w:rStyle w:val="Codigo"/>
          <w:lang w:val="en-US"/>
        </w:rPr>
        <w:t>?WBAnalysis</w:t>
      </w:r>
      <w:proofErr w:type="gramEnd"/>
      <w:r w:rsidRPr="003933B2">
        <w:rPr>
          <w:rStyle w:val="Codigo"/>
          <w:lang w:val="en-US"/>
        </w:rPr>
        <w:t xml:space="preserve"> sdmx-dimension:refPeriod ?WBTime . </w:t>
      </w:r>
    </w:p>
    <w:p w:rsidR="003933B2" w:rsidRPr="003933B2" w:rsidRDefault="003933B2" w:rsidP="003933B2">
      <w:pPr>
        <w:pStyle w:val="NoSpacing"/>
        <w:ind w:firstLine="0"/>
        <w:rPr>
          <w:rStyle w:val="Codigo"/>
          <w:lang w:val="en-US"/>
        </w:rPr>
      </w:pPr>
      <w:r w:rsidRPr="003933B2">
        <w:rPr>
          <w:rStyle w:val="Codigo"/>
          <w:lang w:val="en-US"/>
        </w:rPr>
        <w:t xml:space="preserve">    } .</w:t>
      </w:r>
    </w:p>
    <w:p w:rsidR="003933B2" w:rsidRPr="003933B2" w:rsidRDefault="003933B2" w:rsidP="003933B2">
      <w:pPr>
        <w:pStyle w:val="NoSpacing"/>
        <w:ind w:firstLine="0"/>
        <w:rPr>
          <w:rStyle w:val="Codigo"/>
          <w:lang w:val="en-US"/>
        </w:rPr>
      </w:pPr>
      <w:r w:rsidRPr="003933B2">
        <w:rPr>
          <w:rStyle w:val="Codigo"/>
          <w:lang w:val="en-US"/>
        </w:rPr>
        <w:t xml:space="preserve">    BIND </w:t>
      </w:r>
      <w:proofErr w:type="gramStart"/>
      <w:r w:rsidRPr="003933B2">
        <w:rPr>
          <w:rStyle w:val="Codigo"/>
          <w:lang w:val="en-US"/>
        </w:rPr>
        <w:t>( SUBSTR</w:t>
      </w:r>
      <w:proofErr w:type="gramEnd"/>
      <w:r w:rsidRPr="003933B2">
        <w:rPr>
          <w:rStyle w:val="Codigo"/>
          <w:lang w:val="en-US"/>
        </w:rPr>
        <w:t>( STR(?WBTime), 38, 4 ) AS ?WBYear ) .</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roofErr w:type="gramStart"/>
      <w:r w:rsidRPr="003933B2">
        <w:rPr>
          <w:rStyle w:val="Codigo"/>
          <w:lang w:val="en-US"/>
        </w:rPr>
        <w:t>?StatisticalAnalysis</w:t>
      </w:r>
      <w:proofErr w:type="gramEnd"/>
      <w:r w:rsidRPr="003933B2">
        <w:rPr>
          <w:rStyle w:val="Codigo"/>
          <w:lang w:val="en-US"/>
        </w:rPr>
        <w:t xml:space="preserve"> MD:measurementsAnalyzed :SimpleMeasurement-TCPThroughputMeasurement .</w:t>
      </w:r>
    </w:p>
    <w:p w:rsidR="003933B2" w:rsidRPr="003933B2" w:rsidRDefault="003933B2" w:rsidP="003933B2">
      <w:pPr>
        <w:pStyle w:val="NoSpacing"/>
        <w:ind w:firstLine="0"/>
        <w:rPr>
          <w:rStyle w:val="Codigo"/>
          <w:lang w:val="en-US"/>
        </w:rPr>
      </w:pPr>
      <w:r w:rsidRPr="003933B2">
        <w:rPr>
          <w:rStyle w:val="Codigo"/>
          <w:lang w:val="en-US"/>
        </w:rPr>
        <w:tab/>
      </w:r>
      <w:proofErr w:type="gramStart"/>
      <w:r w:rsidRPr="003933B2">
        <w:rPr>
          <w:rStyle w:val="Codigo"/>
          <w:lang w:val="en-US"/>
        </w:rPr>
        <w:t>?StatisticalAnalysis</w:t>
      </w:r>
      <w:proofErr w:type="gramEnd"/>
      <w:r w:rsidRPr="003933B2">
        <w:rPr>
          <w:rStyle w:val="Codigo"/>
          <w:lang w:val="en-US"/>
        </w:rPr>
        <w:t xml:space="preserve"> MD:timestamp ?time . </w:t>
      </w:r>
    </w:p>
    <w:p w:rsidR="003933B2" w:rsidRPr="003933B2" w:rsidRDefault="003933B2" w:rsidP="003933B2">
      <w:pPr>
        <w:pStyle w:val="NoSpacing"/>
        <w:ind w:firstLine="0"/>
        <w:rPr>
          <w:rStyle w:val="Codigo"/>
          <w:lang w:val="en-US"/>
        </w:rPr>
      </w:pPr>
      <w:r w:rsidRPr="003933B2">
        <w:rPr>
          <w:rStyle w:val="Codigo"/>
          <w:lang w:val="en-US"/>
        </w:rPr>
        <w:tab/>
      </w:r>
      <w:proofErr w:type="gramStart"/>
      <w:r w:rsidRPr="003933B2">
        <w:rPr>
          <w:rStyle w:val="Codigo"/>
          <w:lang w:val="en-US"/>
        </w:rPr>
        <w:t>?StatisticalAnalysis</w:t>
      </w:r>
      <w:proofErr w:type="gramEnd"/>
      <w:r w:rsidRPr="003933B2">
        <w:rPr>
          <w:rStyle w:val="Codigo"/>
          <w:lang w:val="en-US"/>
        </w:rPr>
        <w:t xml:space="preserve"> MD:measuresMetric ?SourceDestinationNodes .   </w:t>
      </w:r>
    </w:p>
    <w:p w:rsidR="003933B2" w:rsidRPr="003933B2" w:rsidRDefault="003933B2" w:rsidP="003933B2">
      <w:pPr>
        <w:pStyle w:val="NoSpacing"/>
        <w:ind w:firstLine="0"/>
        <w:rPr>
          <w:rStyle w:val="Codigo"/>
          <w:lang w:val="en-US"/>
        </w:rPr>
      </w:pPr>
      <w:r w:rsidRPr="003933B2">
        <w:rPr>
          <w:rStyle w:val="Codigo"/>
          <w:lang w:val="en-US"/>
        </w:rPr>
        <w:tab/>
        <w:t xml:space="preserve">  </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roofErr w:type="gramStart"/>
      <w:r w:rsidRPr="003933B2">
        <w:rPr>
          <w:rStyle w:val="Codigo"/>
          <w:lang w:val="en-US"/>
        </w:rPr>
        <w:t>?SourceDestinationNodes</w:t>
      </w:r>
      <w:proofErr w:type="gramEnd"/>
      <w:r w:rsidRPr="003933B2">
        <w:rPr>
          <w:rStyle w:val="Codigo"/>
          <w:lang w:val="en-US"/>
        </w:rPr>
        <w:t xml:space="preserve"> MD:hasSourceNodeInformation :Node-pinger.slac.stanford.edu . </w:t>
      </w:r>
    </w:p>
    <w:p w:rsidR="003933B2" w:rsidRPr="003933B2" w:rsidRDefault="003933B2" w:rsidP="003933B2">
      <w:pPr>
        <w:pStyle w:val="NoSpacing"/>
        <w:ind w:firstLine="0"/>
        <w:rPr>
          <w:rStyle w:val="Codigo"/>
          <w:lang w:val="en-US"/>
        </w:rPr>
      </w:pPr>
      <w:r w:rsidRPr="003933B2">
        <w:rPr>
          <w:rStyle w:val="Codigo"/>
          <w:lang w:val="en-US"/>
        </w:rPr>
        <w:tab/>
      </w:r>
      <w:proofErr w:type="gramStart"/>
      <w:r w:rsidRPr="003933B2">
        <w:rPr>
          <w:rStyle w:val="Codigo"/>
          <w:lang w:val="en-US"/>
        </w:rPr>
        <w:t>?SourceDestinationNodes</w:t>
      </w:r>
      <w:proofErr w:type="gramEnd"/>
      <w:r w:rsidRPr="003933B2">
        <w:rPr>
          <w:rStyle w:val="Codigo"/>
          <w:lang w:val="en-US"/>
        </w:rPr>
        <w:t xml:space="preserve"> MD:hasDestinationNodeInformation ?DestNode . </w:t>
      </w:r>
    </w:p>
    <w:p w:rsidR="003933B2" w:rsidRPr="003933B2" w:rsidRDefault="003933B2" w:rsidP="003933B2">
      <w:pPr>
        <w:pStyle w:val="NoSpacing"/>
        <w:ind w:firstLine="0"/>
        <w:rPr>
          <w:rStyle w:val="Codigo"/>
          <w:lang w:val="en-US"/>
        </w:rPr>
      </w:pPr>
    </w:p>
    <w:p w:rsidR="003933B2" w:rsidRPr="003933B2" w:rsidRDefault="003933B2" w:rsidP="003933B2">
      <w:pPr>
        <w:pStyle w:val="NoSpacing"/>
        <w:ind w:firstLine="0"/>
        <w:rPr>
          <w:rStyle w:val="Codigo"/>
          <w:lang w:val="en-US"/>
        </w:rPr>
      </w:pPr>
      <w:r w:rsidRPr="003933B2">
        <w:rPr>
          <w:rStyle w:val="Codigo"/>
          <w:lang w:val="en-US"/>
        </w:rPr>
        <w:tab/>
      </w:r>
      <w:proofErr w:type="gramStart"/>
      <w:r w:rsidRPr="003933B2">
        <w:rPr>
          <w:rStyle w:val="Codigo"/>
          <w:lang w:val="en-US"/>
        </w:rPr>
        <w:t>?DestNode</w:t>
      </w:r>
      <w:proofErr w:type="gramEnd"/>
      <w:r w:rsidRPr="003933B2">
        <w:rPr>
          <w:rStyle w:val="Codigo"/>
          <w:lang w:val="en-US"/>
        </w:rPr>
        <w:t xml:space="preserve"> MGC:isInTown ?DestTown . </w:t>
      </w:r>
    </w:p>
    <w:p w:rsidR="003933B2" w:rsidRPr="003933B2" w:rsidRDefault="003933B2" w:rsidP="003933B2">
      <w:pPr>
        <w:pStyle w:val="NoSpacing"/>
        <w:ind w:firstLine="0"/>
        <w:rPr>
          <w:rStyle w:val="Codigo"/>
          <w:lang w:val="en-US"/>
        </w:rPr>
      </w:pPr>
      <w:r w:rsidRPr="003933B2">
        <w:rPr>
          <w:rStyle w:val="Codigo"/>
          <w:lang w:val="en-US"/>
        </w:rPr>
        <w:tab/>
      </w:r>
      <w:proofErr w:type="gramStart"/>
      <w:r w:rsidRPr="003933B2">
        <w:rPr>
          <w:rStyle w:val="Codigo"/>
          <w:lang w:val="en-US"/>
        </w:rPr>
        <w:t>?DestTown</w:t>
      </w:r>
      <w:proofErr w:type="gramEnd"/>
      <w:r w:rsidRPr="003933B2">
        <w:rPr>
          <w:rStyle w:val="Codigo"/>
          <w:lang w:val="en-US"/>
        </w:rPr>
        <w:t xml:space="preserve"> MGC:isInCountry ?CountryURI .</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roofErr w:type="gramStart"/>
      <w:r w:rsidRPr="003933B2">
        <w:rPr>
          <w:rStyle w:val="Codigo"/>
          <w:lang w:val="en-US"/>
        </w:rPr>
        <w:t>?CountryURI</w:t>
      </w:r>
      <w:proofErr w:type="gramEnd"/>
      <w:r w:rsidRPr="003933B2">
        <w:rPr>
          <w:rStyle w:val="Codigo"/>
          <w:lang w:val="en-US"/>
        </w:rPr>
        <w:t xml:space="preserve"> gn-ont:name ?CountryName . </w:t>
      </w:r>
    </w:p>
    <w:p w:rsidR="003933B2" w:rsidRPr="003933B2" w:rsidRDefault="003933B2" w:rsidP="003933B2">
      <w:pPr>
        <w:pStyle w:val="NoSpacing"/>
        <w:ind w:firstLine="0"/>
        <w:rPr>
          <w:rStyle w:val="Codigo"/>
          <w:lang w:val="en-US"/>
        </w:rPr>
      </w:pPr>
      <w:r w:rsidRPr="003933B2">
        <w:rPr>
          <w:rStyle w:val="Codigo"/>
          <w:lang w:val="en-US"/>
        </w:rPr>
        <w:tab/>
      </w:r>
      <w:proofErr w:type="gramStart"/>
      <w:r w:rsidRPr="003933B2">
        <w:rPr>
          <w:rStyle w:val="Codigo"/>
          <w:lang w:val="en-US"/>
        </w:rPr>
        <w:t>?CountryURI</w:t>
      </w:r>
      <w:proofErr w:type="gramEnd"/>
      <w:r w:rsidRPr="003933B2">
        <w:rPr>
          <w:rStyle w:val="Codigo"/>
          <w:lang w:val="en-US"/>
        </w:rPr>
        <w:t xml:space="preserve"> MGC:GeonamesLink ?PingERCountryGeonames. </w:t>
      </w:r>
      <w:r w:rsidRPr="003933B2">
        <w:rPr>
          <w:rStyle w:val="Codigo"/>
          <w:lang w:val="en-US"/>
        </w:rPr>
        <w:tab/>
        <w:t xml:space="preserve"> </w:t>
      </w:r>
    </w:p>
    <w:p w:rsidR="003933B2" w:rsidRPr="003933B2" w:rsidRDefault="003933B2" w:rsidP="003933B2">
      <w:pPr>
        <w:pStyle w:val="NoSpacing"/>
        <w:ind w:firstLine="0"/>
        <w:rPr>
          <w:rStyle w:val="Codigo"/>
          <w:lang w:val="en-US"/>
        </w:rPr>
      </w:pP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t>?time time</w:t>
      </w:r>
      <w:proofErr w:type="gramStart"/>
      <w:r w:rsidRPr="003933B2">
        <w:rPr>
          <w:rStyle w:val="Codigo"/>
          <w:lang w:val="en-US"/>
        </w:rPr>
        <w:t>:unitType</w:t>
      </w:r>
      <w:proofErr w:type="gramEnd"/>
      <w:r w:rsidRPr="003933B2">
        <w:rPr>
          <w:rStyle w:val="Codigo"/>
          <w:lang w:val="en-US"/>
        </w:rPr>
        <w:t xml:space="preserve"> time:unitYear . </w:t>
      </w:r>
    </w:p>
    <w:p w:rsidR="003933B2" w:rsidRPr="003933B2" w:rsidRDefault="003933B2" w:rsidP="003933B2">
      <w:pPr>
        <w:pStyle w:val="NoSpacing"/>
        <w:ind w:firstLine="0"/>
        <w:rPr>
          <w:rStyle w:val="Codigo"/>
          <w:lang w:val="en-US"/>
        </w:rPr>
      </w:pPr>
      <w:r w:rsidRPr="003933B2">
        <w:rPr>
          <w:rStyle w:val="Codigo"/>
          <w:lang w:val="en-US"/>
        </w:rPr>
        <w:tab/>
        <w:t>?time MGC</w:t>
      </w:r>
      <w:proofErr w:type="gramStart"/>
      <w:r w:rsidRPr="003933B2">
        <w:rPr>
          <w:rStyle w:val="Codigo"/>
          <w:lang w:val="en-US"/>
        </w:rPr>
        <w:t>:displayValue</w:t>
      </w:r>
      <w:proofErr w:type="gramEnd"/>
      <w:r w:rsidRPr="003933B2">
        <w:rPr>
          <w:rStyle w:val="Codigo"/>
          <w:lang w:val="en-US"/>
        </w:rPr>
        <w:t xml:space="preserve"> ?PingERYear  . </w:t>
      </w:r>
    </w:p>
    <w:p w:rsidR="003933B2" w:rsidRPr="003933B2" w:rsidRDefault="003933B2" w:rsidP="003933B2">
      <w:pPr>
        <w:pStyle w:val="NoSpacing"/>
        <w:ind w:firstLine="0"/>
        <w:rPr>
          <w:rStyle w:val="Codigo"/>
          <w:lang w:val="en-US"/>
        </w:rPr>
      </w:pPr>
    </w:p>
    <w:p w:rsidR="003933B2" w:rsidRPr="003933B2" w:rsidRDefault="003933B2" w:rsidP="003933B2">
      <w:pPr>
        <w:pStyle w:val="NoSpacing"/>
        <w:ind w:firstLine="0"/>
        <w:rPr>
          <w:rStyle w:val="Codigo"/>
          <w:lang w:val="en-US"/>
        </w:rPr>
      </w:pPr>
      <w:r w:rsidRPr="003933B2">
        <w:rPr>
          <w:rStyle w:val="Codigo"/>
          <w:lang w:val="en-US"/>
        </w:rPr>
        <w:tab/>
      </w:r>
      <w:proofErr w:type="gramStart"/>
      <w:r w:rsidRPr="003933B2">
        <w:rPr>
          <w:rStyle w:val="Codigo"/>
          <w:lang w:val="en-US"/>
        </w:rPr>
        <w:t>?StatisticalAnalysis</w:t>
      </w:r>
      <w:proofErr w:type="gramEnd"/>
      <w:r w:rsidRPr="003933B2">
        <w:rPr>
          <w:rStyle w:val="Codigo"/>
          <w:lang w:val="en-US"/>
        </w:rPr>
        <w:t xml:space="preserve"> MD:StatisticalAnalysisValue ?MeasurementValue .   </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r>
    </w:p>
    <w:p w:rsidR="003933B2" w:rsidRPr="003933B2" w:rsidRDefault="003933B2" w:rsidP="003933B2">
      <w:pPr>
        <w:pStyle w:val="NoSpacing"/>
        <w:ind w:firstLine="0"/>
        <w:rPr>
          <w:rStyle w:val="Codigo"/>
          <w:lang w:val="en-US"/>
        </w:rPr>
      </w:pPr>
      <w:r w:rsidRPr="003933B2">
        <w:rPr>
          <w:rStyle w:val="Codigo"/>
          <w:lang w:val="en-US"/>
        </w:rPr>
        <w:tab/>
        <w:t>#JOIN</w:t>
      </w:r>
    </w:p>
    <w:p w:rsidR="003933B2" w:rsidRPr="003933B2" w:rsidRDefault="003933B2" w:rsidP="003933B2">
      <w:pPr>
        <w:pStyle w:val="NoSpacing"/>
        <w:ind w:firstLine="0"/>
        <w:rPr>
          <w:rStyle w:val="Codigo"/>
          <w:lang w:val="en-US"/>
        </w:rPr>
      </w:pPr>
      <w:r w:rsidRPr="003933B2">
        <w:rPr>
          <w:rStyle w:val="Codigo"/>
          <w:lang w:val="en-US"/>
        </w:rPr>
        <w:t xml:space="preserve">  </w:t>
      </w:r>
      <w:r w:rsidRPr="003933B2">
        <w:rPr>
          <w:rStyle w:val="Codigo"/>
          <w:lang w:val="en-US"/>
        </w:rPr>
        <w:tab/>
        <w:t xml:space="preserve">FILTER </w:t>
      </w:r>
      <w:proofErr w:type="gramStart"/>
      <w:r w:rsidRPr="003933B2">
        <w:rPr>
          <w:rStyle w:val="Codigo"/>
          <w:lang w:val="en-US"/>
        </w:rPr>
        <w:t>( xsd:string</w:t>
      </w:r>
      <w:proofErr w:type="gramEnd"/>
      <w:r w:rsidRPr="003933B2">
        <w:rPr>
          <w:rStyle w:val="Codigo"/>
          <w:lang w:val="en-US"/>
        </w:rPr>
        <w:t>(?WBYear) = xsd:string(?PingERYear ) &amp;&amp;</w:t>
      </w:r>
    </w:p>
    <w:p w:rsidR="003933B2" w:rsidRPr="003933B2" w:rsidRDefault="003933B2" w:rsidP="003933B2">
      <w:pPr>
        <w:pStyle w:val="NoSpacing"/>
        <w:ind w:firstLine="0"/>
        <w:rPr>
          <w:rStyle w:val="Codigo"/>
          <w:lang w:val="en-US"/>
        </w:rPr>
      </w:pPr>
      <w:r w:rsidRPr="003933B2">
        <w:rPr>
          <w:rStyle w:val="Codigo"/>
          <w:lang w:val="en-US"/>
        </w:rPr>
        <w:t xml:space="preserve">             </w:t>
      </w:r>
      <w:proofErr w:type="gramStart"/>
      <w:r w:rsidRPr="003933B2">
        <w:rPr>
          <w:rStyle w:val="Codigo"/>
          <w:lang w:val="en-US"/>
        </w:rPr>
        <w:t>xsd:</w:t>
      </w:r>
      <w:proofErr w:type="gramEnd"/>
      <w:r w:rsidRPr="003933B2">
        <w:rPr>
          <w:rStyle w:val="Codigo"/>
          <w:lang w:val="en-US"/>
        </w:rPr>
        <w:t>string(?WBCountryGeonames) = xsd:string(?PingERCountryGeonames)</w:t>
      </w:r>
    </w:p>
    <w:p w:rsidR="003933B2" w:rsidRPr="003933B2" w:rsidRDefault="003933B2" w:rsidP="003933B2">
      <w:pPr>
        <w:pStyle w:val="NoSpacing"/>
        <w:ind w:firstLine="0"/>
        <w:rPr>
          <w:rStyle w:val="Codigo"/>
          <w:lang w:val="en-US"/>
        </w:rPr>
      </w:pPr>
      <w:r w:rsidRPr="003933B2">
        <w:rPr>
          <w:rStyle w:val="Codigo"/>
          <w:lang w:val="en-US"/>
        </w:rPr>
        <w:t xml:space="preserve">    ) .</w:t>
      </w:r>
    </w:p>
    <w:p w:rsidR="003933B2" w:rsidRPr="003933B2" w:rsidRDefault="003933B2" w:rsidP="003933B2">
      <w:pPr>
        <w:pStyle w:val="NoSpacing"/>
        <w:ind w:firstLine="0"/>
        <w:rPr>
          <w:rStyle w:val="Codigo"/>
          <w:lang w:val="en-US"/>
        </w:rPr>
      </w:pPr>
      <w:r w:rsidRPr="003933B2">
        <w:rPr>
          <w:rStyle w:val="Codigo"/>
          <w:lang w:val="en-US"/>
        </w:rPr>
        <w:t>}</w:t>
      </w:r>
    </w:p>
    <w:p w:rsidR="003933B2" w:rsidRPr="003933B2" w:rsidRDefault="003933B2" w:rsidP="003933B2">
      <w:pPr>
        <w:pStyle w:val="NoSpacing"/>
        <w:ind w:firstLine="0"/>
        <w:rPr>
          <w:rStyle w:val="Codigo"/>
          <w:lang w:val="en-US"/>
        </w:rPr>
      </w:pPr>
      <w:r w:rsidRPr="003933B2">
        <w:rPr>
          <w:rStyle w:val="Codigo"/>
          <w:lang w:val="en-US"/>
        </w:rPr>
        <w:t xml:space="preserve">GROUP </w:t>
      </w:r>
      <w:proofErr w:type="gramStart"/>
      <w:r w:rsidRPr="003933B2">
        <w:rPr>
          <w:rStyle w:val="Codigo"/>
          <w:lang w:val="en-US"/>
        </w:rPr>
        <w:t>BY ?CountryName</w:t>
      </w:r>
      <w:proofErr w:type="gramEnd"/>
      <w:r w:rsidRPr="003933B2">
        <w:rPr>
          <w:rStyle w:val="Codigo"/>
          <w:lang w:val="en-US"/>
        </w:rPr>
        <w:t xml:space="preserve"> ?PingERCountryGeonames ?PingERYear ?ResearchDevelopmentExpenditure</w:t>
      </w:r>
    </w:p>
    <w:p w:rsidR="003933B2" w:rsidRPr="003933B2" w:rsidRDefault="003933B2" w:rsidP="003933B2">
      <w:pPr>
        <w:pStyle w:val="NoSpacing"/>
        <w:ind w:firstLine="0"/>
        <w:rPr>
          <w:rStyle w:val="Codigo"/>
          <w:lang w:val="en-US"/>
        </w:rPr>
      </w:pPr>
      <w:r w:rsidRPr="003933B2">
        <w:rPr>
          <w:rStyle w:val="Codigo"/>
          <w:lang w:val="en-US"/>
        </w:rPr>
        <w:t xml:space="preserve">ORDER </w:t>
      </w:r>
      <w:proofErr w:type="gramStart"/>
      <w:r w:rsidRPr="003933B2">
        <w:rPr>
          <w:rStyle w:val="Codigo"/>
          <w:lang w:val="en-US"/>
        </w:rPr>
        <w:t>BY ?CountryName</w:t>
      </w:r>
      <w:proofErr w:type="gramEnd"/>
      <w:r w:rsidRPr="003933B2">
        <w:rPr>
          <w:rStyle w:val="Codigo"/>
          <w:lang w:val="en-US"/>
        </w:rPr>
        <w:t xml:space="preserve"> ?PingERYear DESC(?ResearchDevelopmentExpenditure)</w:t>
      </w:r>
    </w:p>
    <w:p w:rsidR="003933B2" w:rsidRPr="003933B2" w:rsidRDefault="003933B2" w:rsidP="003933B2">
      <w:pPr>
        <w:pStyle w:val="NoSpacing"/>
        <w:ind w:firstLine="0"/>
        <w:rPr>
          <w:rStyle w:val="Codigo"/>
          <w:lang w:val="en-US"/>
        </w:rPr>
      </w:pPr>
    </w:p>
    <w:p w:rsidR="003933B2" w:rsidRPr="003933B2" w:rsidRDefault="003933B2" w:rsidP="003933B2">
      <w:pPr>
        <w:pStyle w:val="NoSpacing"/>
        <w:ind w:firstLine="0"/>
        <w:rPr>
          <w:lang w:val="en-US"/>
        </w:rPr>
      </w:pPr>
    </w:p>
    <w:p w:rsidR="003933B2" w:rsidRDefault="003933B2" w:rsidP="003933B2">
      <w:pPr>
        <w:spacing w:after="200" w:line="276" w:lineRule="auto"/>
        <w:ind w:firstLine="0"/>
        <w:jc w:val="center"/>
        <w:rPr>
          <w:b/>
        </w:rPr>
      </w:pPr>
      <w:r>
        <w:rPr>
          <w:b/>
        </w:rPr>
        <w:lastRenderedPageBreak/>
        <w:t>APÊNDICE F – CONSULTA SPARQL SOBRE PINGER LOD PARA RECUPERAR MEDIDAS DE REDE AO LONGO DOS ANOS</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 xml:space="preserve">SELECT DISTINCT </w:t>
      </w:r>
    </w:p>
    <w:p w:rsidR="00186A8F" w:rsidRPr="00186A8F" w:rsidRDefault="00186A8F" w:rsidP="00186A8F">
      <w:pPr>
        <w:pStyle w:val="NoSpacing"/>
        <w:ind w:firstLine="0"/>
        <w:rPr>
          <w:rFonts w:ascii="Courier New" w:hAnsi="Courier New"/>
          <w:sz w:val="20"/>
          <w:lang w:val="en-US"/>
        </w:rPr>
      </w:pPr>
      <w:proofErr w:type="gramStart"/>
      <w:r w:rsidRPr="00186A8F">
        <w:rPr>
          <w:rFonts w:ascii="Courier New" w:hAnsi="Courier New"/>
          <w:sz w:val="20"/>
          <w:lang w:val="en-US"/>
        </w:rPr>
        <w:t>?PingERCountryGeonames</w:t>
      </w:r>
      <w:proofErr w:type="gramEnd"/>
      <w:r w:rsidRPr="00186A8F">
        <w:rPr>
          <w:rFonts w:ascii="Courier New" w:hAnsi="Courier New"/>
          <w:sz w:val="20"/>
          <w:lang w:val="en-US"/>
        </w:rPr>
        <w:t xml:space="preserve"> ?PingERYear (AVG(?MeasurementValue) as ?NetworkMetricValue) ?CountryName  WHERE { </w:t>
      </w:r>
    </w:p>
    <w:p w:rsidR="00186A8F" w:rsidRPr="00186A8F" w:rsidRDefault="00186A8F" w:rsidP="00186A8F">
      <w:pPr>
        <w:pStyle w:val="NoSpacing"/>
        <w:ind w:firstLine="0"/>
        <w:rPr>
          <w:rFonts w:ascii="Courier New" w:hAnsi="Courier New"/>
          <w:sz w:val="20"/>
          <w:lang w:val="en-US"/>
        </w:rPr>
      </w:pP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ab/>
      </w:r>
      <w:proofErr w:type="gramStart"/>
      <w:r w:rsidRPr="00186A8F">
        <w:rPr>
          <w:rFonts w:ascii="Courier New" w:hAnsi="Courier New"/>
          <w:sz w:val="20"/>
          <w:lang w:val="en-US"/>
        </w:rPr>
        <w:t>?StatisticalAnalysis</w:t>
      </w:r>
      <w:proofErr w:type="gramEnd"/>
      <w:r w:rsidRPr="00186A8F">
        <w:rPr>
          <w:rFonts w:ascii="Courier New" w:hAnsi="Courier New"/>
          <w:sz w:val="20"/>
          <w:lang w:val="en-US"/>
        </w:rPr>
        <w:t xml:space="preserve"> MD:measurementsAnalyzed :SimpleMeasurement-TCPThroughputMeasurement . </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ab/>
      </w:r>
      <w:proofErr w:type="gramStart"/>
      <w:r w:rsidRPr="00186A8F">
        <w:rPr>
          <w:rFonts w:ascii="Courier New" w:hAnsi="Courier New"/>
          <w:sz w:val="20"/>
          <w:lang w:val="en-US"/>
        </w:rPr>
        <w:t>?StatisticalAnalysis</w:t>
      </w:r>
      <w:proofErr w:type="gramEnd"/>
      <w:r w:rsidRPr="00186A8F">
        <w:rPr>
          <w:rFonts w:ascii="Courier New" w:hAnsi="Courier New"/>
          <w:sz w:val="20"/>
          <w:lang w:val="en-US"/>
        </w:rPr>
        <w:t xml:space="preserve"> MD:timestamp ?time . </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ab/>
      </w:r>
      <w:proofErr w:type="gramStart"/>
      <w:r w:rsidRPr="00186A8F">
        <w:rPr>
          <w:rFonts w:ascii="Courier New" w:hAnsi="Courier New"/>
          <w:sz w:val="20"/>
          <w:lang w:val="en-US"/>
        </w:rPr>
        <w:t>?StatisticalAnalysis</w:t>
      </w:r>
      <w:proofErr w:type="gramEnd"/>
      <w:r w:rsidRPr="00186A8F">
        <w:rPr>
          <w:rFonts w:ascii="Courier New" w:hAnsi="Courier New"/>
          <w:sz w:val="20"/>
          <w:lang w:val="en-US"/>
        </w:rPr>
        <w:t xml:space="preserve"> MD:measuresMetric ?SourceDestinationNodes . </w:t>
      </w:r>
    </w:p>
    <w:p w:rsidR="00186A8F" w:rsidRPr="00186A8F" w:rsidRDefault="00186A8F" w:rsidP="00186A8F">
      <w:pPr>
        <w:pStyle w:val="NoSpacing"/>
        <w:ind w:firstLine="0"/>
        <w:rPr>
          <w:rFonts w:ascii="Courier New" w:hAnsi="Courier New"/>
          <w:sz w:val="20"/>
          <w:lang w:val="en-US"/>
        </w:rPr>
      </w:pP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 xml:space="preserve">  </w:t>
      </w:r>
      <w:r w:rsidRPr="00186A8F">
        <w:rPr>
          <w:rFonts w:ascii="Courier New" w:hAnsi="Courier New"/>
          <w:sz w:val="20"/>
          <w:lang w:val="en-US"/>
        </w:rPr>
        <w:tab/>
      </w:r>
      <w:proofErr w:type="gramStart"/>
      <w:r w:rsidRPr="00186A8F">
        <w:rPr>
          <w:rFonts w:ascii="Courier New" w:hAnsi="Courier New"/>
          <w:sz w:val="20"/>
          <w:lang w:val="en-US"/>
        </w:rPr>
        <w:t>?SourceDestinationNodes</w:t>
      </w:r>
      <w:proofErr w:type="gramEnd"/>
      <w:r w:rsidRPr="00186A8F">
        <w:rPr>
          <w:rFonts w:ascii="Courier New" w:hAnsi="Courier New"/>
          <w:sz w:val="20"/>
          <w:lang w:val="en-US"/>
        </w:rPr>
        <w:t xml:space="preserve"> MD:hasSourceNodeInformation :Node-pinger.slac.stanford.edu . </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ab/>
      </w:r>
      <w:proofErr w:type="gramStart"/>
      <w:r w:rsidRPr="00186A8F">
        <w:rPr>
          <w:rFonts w:ascii="Courier New" w:hAnsi="Courier New"/>
          <w:sz w:val="20"/>
          <w:lang w:val="en-US"/>
        </w:rPr>
        <w:t>?SourceDestinationNodes</w:t>
      </w:r>
      <w:proofErr w:type="gramEnd"/>
      <w:r w:rsidRPr="00186A8F">
        <w:rPr>
          <w:rFonts w:ascii="Courier New" w:hAnsi="Courier New"/>
          <w:sz w:val="20"/>
          <w:lang w:val="en-US"/>
        </w:rPr>
        <w:t xml:space="preserve"> MD:hasDestinationNodeInformation ?DestNode .  </w:t>
      </w:r>
    </w:p>
    <w:p w:rsidR="00186A8F" w:rsidRPr="00186A8F" w:rsidRDefault="00186A8F" w:rsidP="00186A8F">
      <w:pPr>
        <w:pStyle w:val="NoSpacing"/>
        <w:ind w:firstLine="0"/>
        <w:rPr>
          <w:rFonts w:ascii="Courier New" w:hAnsi="Courier New"/>
          <w:sz w:val="20"/>
          <w:lang w:val="en-US"/>
        </w:rPr>
      </w:pP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ab/>
      </w:r>
      <w:proofErr w:type="gramStart"/>
      <w:r w:rsidRPr="00186A8F">
        <w:rPr>
          <w:rFonts w:ascii="Courier New" w:hAnsi="Courier New"/>
          <w:sz w:val="20"/>
          <w:lang w:val="en-US"/>
        </w:rPr>
        <w:t>?DestNode</w:t>
      </w:r>
      <w:proofErr w:type="gramEnd"/>
      <w:r w:rsidRPr="00186A8F">
        <w:rPr>
          <w:rFonts w:ascii="Courier New" w:hAnsi="Courier New"/>
          <w:sz w:val="20"/>
          <w:lang w:val="en-US"/>
        </w:rPr>
        <w:t xml:space="preserve"> MGC:isInTown ?DestTown . </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ab/>
      </w:r>
      <w:proofErr w:type="gramStart"/>
      <w:r w:rsidRPr="00186A8F">
        <w:rPr>
          <w:rFonts w:ascii="Courier New" w:hAnsi="Courier New"/>
          <w:sz w:val="20"/>
          <w:lang w:val="en-US"/>
        </w:rPr>
        <w:t>?DestTown</w:t>
      </w:r>
      <w:proofErr w:type="gramEnd"/>
      <w:r w:rsidRPr="00186A8F">
        <w:rPr>
          <w:rFonts w:ascii="Courier New" w:hAnsi="Courier New"/>
          <w:sz w:val="20"/>
          <w:lang w:val="en-US"/>
        </w:rPr>
        <w:t xml:space="preserve"> MGC:isInCountry ?CountryURI . </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ab/>
      </w:r>
      <w:proofErr w:type="gramStart"/>
      <w:r w:rsidRPr="00186A8F">
        <w:rPr>
          <w:rFonts w:ascii="Courier New" w:hAnsi="Courier New"/>
          <w:sz w:val="20"/>
          <w:lang w:val="en-US"/>
        </w:rPr>
        <w:t>?CountryURI</w:t>
      </w:r>
      <w:proofErr w:type="gramEnd"/>
      <w:r w:rsidRPr="00186A8F">
        <w:rPr>
          <w:rFonts w:ascii="Courier New" w:hAnsi="Courier New"/>
          <w:sz w:val="20"/>
          <w:lang w:val="en-US"/>
        </w:rPr>
        <w:t xml:space="preserve"> MGC:GeonamesLink ?PingERCountryGeonames . </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 xml:space="preserve">  </w:t>
      </w:r>
      <w:r w:rsidRPr="00186A8F">
        <w:rPr>
          <w:rFonts w:ascii="Courier New" w:hAnsi="Courier New"/>
          <w:sz w:val="20"/>
          <w:lang w:val="en-US"/>
        </w:rPr>
        <w:tab/>
      </w:r>
      <w:proofErr w:type="gramStart"/>
      <w:r w:rsidRPr="00186A8F">
        <w:rPr>
          <w:rFonts w:ascii="Courier New" w:hAnsi="Courier New"/>
          <w:sz w:val="20"/>
          <w:lang w:val="en-US"/>
        </w:rPr>
        <w:t>?CountryURI</w:t>
      </w:r>
      <w:proofErr w:type="gramEnd"/>
      <w:r w:rsidRPr="00186A8F">
        <w:rPr>
          <w:rFonts w:ascii="Courier New" w:hAnsi="Courier New"/>
          <w:sz w:val="20"/>
          <w:lang w:val="en-US"/>
        </w:rPr>
        <w:t xml:space="preserve"> gn-ont:name ?CountryName . </w:t>
      </w:r>
    </w:p>
    <w:p w:rsidR="00186A8F" w:rsidRPr="00186A8F" w:rsidRDefault="00186A8F" w:rsidP="00186A8F">
      <w:pPr>
        <w:pStyle w:val="NoSpacing"/>
        <w:ind w:firstLine="0"/>
        <w:rPr>
          <w:rFonts w:ascii="Courier New" w:hAnsi="Courier New"/>
          <w:sz w:val="20"/>
          <w:lang w:val="en-US"/>
        </w:rPr>
      </w:pP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 xml:space="preserve">  </w:t>
      </w:r>
      <w:r w:rsidRPr="00186A8F">
        <w:rPr>
          <w:rFonts w:ascii="Courier New" w:hAnsi="Courier New"/>
          <w:sz w:val="20"/>
          <w:lang w:val="en-US"/>
        </w:rPr>
        <w:tab/>
        <w:t>?time time</w:t>
      </w:r>
      <w:proofErr w:type="gramStart"/>
      <w:r w:rsidRPr="00186A8F">
        <w:rPr>
          <w:rFonts w:ascii="Courier New" w:hAnsi="Courier New"/>
          <w:sz w:val="20"/>
          <w:lang w:val="en-US"/>
        </w:rPr>
        <w:t>:unitType</w:t>
      </w:r>
      <w:proofErr w:type="gramEnd"/>
      <w:r w:rsidRPr="00186A8F">
        <w:rPr>
          <w:rFonts w:ascii="Courier New" w:hAnsi="Courier New"/>
          <w:sz w:val="20"/>
          <w:lang w:val="en-US"/>
        </w:rPr>
        <w:t xml:space="preserve"> time:unitYear . </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ab/>
        <w:t>?time MGC</w:t>
      </w:r>
      <w:proofErr w:type="gramStart"/>
      <w:r w:rsidRPr="00186A8F">
        <w:rPr>
          <w:rFonts w:ascii="Courier New" w:hAnsi="Courier New"/>
          <w:sz w:val="20"/>
          <w:lang w:val="en-US"/>
        </w:rPr>
        <w:t>:displayValue</w:t>
      </w:r>
      <w:proofErr w:type="gramEnd"/>
      <w:r w:rsidRPr="00186A8F">
        <w:rPr>
          <w:rFonts w:ascii="Courier New" w:hAnsi="Courier New"/>
          <w:sz w:val="20"/>
          <w:lang w:val="en-US"/>
        </w:rPr>
        <w:t xml:space="preserve"> ?PingERYear . </w:t>
      </w:r>
    </w:p>
    <w:p w:rsidR="00186A8F" w:rsidRPr="00186A8F" w:rsidRDefault="00186A8F" w:rsidP="00186A8F">
      <w:pPr>
        <w:pStyle w:val="NoSpacing"/>
        <w:ind w:firstLine="0"/>
        <w:rPr>
          <w:rFonts w:ascii="Courier New" w:hAnsi="Courier New"/>
          <w:sz w:val="20"/>
          <w:lang w:val="en-US"/>
        </w:rPr>
      </w:pP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ab/>
      </w:r>
      <w:proofErr w:type="gramStart"/>
      <w:r w:rsidRPr="00186A8F">
        <w:rPr>
          <w:rFonts w:ascii="Courier New" w:hAnsi="Courier New"/>
          <w:sz w:val="20"/>
          <w:lang w:val="en-US"/>
        </w:rPr>
        <w:t>?StatisticalAnalysis</w:t>
      </w:r>
      <w:proofErr w:type="gramEnd"/>
      <w:r w:rsidRPr="00186A8F">
        <w:rPr>
          <w:rFonts w:ascii="Courier New" w:hAnsi="Courier New"/>
          <w:sz w:val="20"/>
          <w:lang w:val="en-US"/>
        </w:rPr>
        <w:t xml:space="preserve"> MD:StatisticalAnalysisValue ?MeasurementValue .</w:t>
      </w:r>
    </w:p>
    <w:p w:rsidR="00186A8F" w:rsidRPr="00186A8F" w:rsidRDefault="00186A8F" w:rsidP="00186A8F">
      <w:pPr>
        <w:pStyle w:val="NoSpacing"/>
        <w:ind w:firstLine="0"/>
        <w:rPr>
          <w:rFonts w:ascii="Courier New" w:hAnsi="Courier New"/>
          <w:sz w:val="20"/>
          <w:lang w:val="en-US"/>
        </w:rPr>
      </w:pPr>
    </w:p>
    <w:p w:rsidR="00186A8F" w:rsidRPr="00186A8F" w:rsidRDefault="00186A8F" w:rsidP="00186A8F">
      <w:pPr>
        <w:pStyle w:val="NoSpacing"/>
        <w:ind w:firstLine="0"/>
        <w:rPr>
          <w:rFonts w:ascii="Courier New" w:hAnsi="Courier New"/>
          <w:sz w:val="20"/>
          <w:lang w:val="en-US"/>
        </w:rPr>
      </w:pP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 xml:space="preserve">GROUP </w:t>
      </w:r>
      <w:proofErr w:type="gramStart"/>
      <w:r w:rsidRPr="00186A8F">
        <w:rPr>
          <w:rFonts w:ascii="Courier New" w:hAnsi="Courier New"/>
          <w:sz w:val="20"/>
          <w:lang w:val="en-US"/>
        </w:rPr>
        <w:t>BY ?PingERCountryGeonames</w:t>
      </w:r>
      <w:proofErr w:type="gramEnd"/>
      <w:r w:rsidRPr="00186A8F">
        <w:rPr>
          <w:rFonts w:ascii="Courier New" w:hAnsi="Courier New"/>
          <w:sz w:val="20"/>
          <w:lang w:val="en-US"/>
        </w:rPr>
        <w:t xml:space="preserve"> ?PingERYear ?CountryName </w:t>
      </w:r>
    </w:p>
    <w:p w:rsidR="00186A8F" w:rsidRPr="00186A8F" w:rsidRDefault="00186A8F" w:rsidP="00186A8F">
      <w:pPr>
        <w:pStyle w:val="NoSpacing"/>
        <w:ind w:firstLine="0"/>
        <w:rPr>
          <w:rFonts w:ascii="Courier New" w:hAnsi="Courier New"/>
          <w:sz w:val="20"/>
          <w:lang w:val="en-US"/>
        </w:rPr>
      </w:pPr>
      <w:r w:rsidRPr="00186A8F">
        <w:rPr>
          <w:rFonts w:ascii="Courier New" w:hAnsi="Courier New"/>
          <w:sz w:val="20"/>
          <w:lang w:val="en-US"/>
        </w:rPr>
        <w:t xml:space="preserve">ORDER </w:t>
      </w:r>
      <w:proofErr w:type="gramStart"/>
      <w:r w:rsidRPr="00186A8F">
        <w:rPr>
          <w:rFonts w:ascii="Courier New" w:hAnsi="Courier New"/>
          <w:sz w:val="20"/>
          <w:lang w:val="en-US"/>
        </w:rPr>
        <w:t>BY ?PingERCountryGeonames</w:t>
      </w:r>
      <w:proofErr w:type="gramEnd"/>
      <w:r w:rsidRPr="00186A8F">
        <w:rPr>
          <w:rFonts w:ascii="Courier New" w:hAnsi="Courier New"/>
          <w:sz w:val="20"/>
          <w:lang w:val="en-US"/>
        </w:rPr>
        <w:t xml:space="preserve"> ?PingERYear </w:t>
      </w:r>
    </w:p>
    <w:p w:rsidR="00825BDC" w:rsidRPr="00825BDC" w:rsidRDefault="00186A8F" w:rsidP="00186A8F">
      <w:pPr>
        <w:pStyle w:val="NoSpacing"/>
        <w:ind w:firstLine="0"/>
        <w:rPr>
          <w:b/>
        </w:rPr>
      </w:pPr>
      <w:r w:rsidRPr="00186A8F">
        <w:rPr>
          <w:rFonts w:ascii="Courier New" w:hAnsi="Courier New"/>
          <w:sz w:val="20"/>
          <w:lang w:val="en-US"/>
        </w:rPr>
        <w:t xml:space="preserve"> </w:t>
      </w:r>
      <w:r w:rsidR="00825BDC" w:rsidRPr="00D35888">
        <w:rPr>
          <w:rStyle w:val="Codigo"/>
          <w:rPrChange w:id="859" w:author="Revisor" w:date="2014-03-24T02:00:00Z">
            <w:rPr>
              <w:rStyle w:val="Codigo"/>
            </w:rPr>
          </w:rPrChange>
        </w:rPr>
        <w:br w:type="page"/>
      </w:r>
      <w:r w:rsidR="00825BDC" w:rsidRPr="00825BDC">
        <w:rPr>
          <w:b/>
        </w:rPr>
        <w:lastRenderedPageBreak/>
        <w:t xml:space="preserve">APÊNDICE G – CONSULTA SPARQL SOBRE </w:t>
      </w:r>
      <w:r w:rsidR="00825BDC">
        <w:rPr>
          <w:b/>
        </w:rPr>
        <w:t>WORLD BANK PARA RECUPERAR % PIB DOS PAÍSES INVESTIDO EM PESQUISA E DESENVOLVIMENTO TECNOLÓGICO</w:t>
      </w:r>
    </w:p>
    <w:p w:rsidR="00031C54" w:rsidRPr="00031C54" w:rsidRDefault="00031C54" w:rsidP="00031C54">
      <w:pPr>
        <w:pStyle w:val="NoSpacing"/>
        <w:ind w:firstLine="0"/>
        <w:rPr>
          <w:rStyle w:val="Codigo"/>
        </w:rPr>
      </w:pPr>
      <w:r w:rsidRPr="00031C54">
        <w:rPr>
          <w:rStyle w:val="Codigo"/>
        </w:rPr>
        <w:t xml:space="preserve">PREFIX property: &lt;http://worldbank.270a.info/property/&gt; </w:t>
      </w:r>
    </w:p>
    <w:p w:rsidR="00031C54" w:rsidRPr="00031C54" w:rsidRDefault="00031C54" w:rsidP="00031C54">
      <w:pPr>
        <w:pStyle w:val="NoSpacing"/>
        <w:ind w:firstLine="0"/>
        <w:rPr>
          <w:rStyle w:val="Codigo"/>
        </w:rPr>
      </w:pPr>
      <w:r w:rsidRPr="00031C54">
        <w:rPr>
          <w:rStyle w:val="Codigo"/>
        </w:rPr>
        <w:t xml:space="preserve">PREFIX indicator: &lt;http://worldbank.270a.info/classification/indicator/&gt; </w:t>
      </w:r>
    </w:p>
    <w:p w:rsidR="00031C54" w:rsidRPr="00031C54" w:rsidRDefault="00031C54" w:rsidP="00031C54">
      <w:pPr>
        <w:pStyle w:val="NoSpacing"/>
        <w:ind w:firstLine="0"/>
        <w:rPr>
          <w:rStyle w:val="Codigo"/>
        </w:rPr>
      </w:pPr>
      <w:r w:rsidRPr="00031C54">
        <w:rPr>
          <w:rStyle w:val="Codigo"/>
        </w:rPr>
        <w:t xml:space="preserve">PREFIX sdmx-dimension: &lt;http://purl.org/linked-data/sdmx/2009/dimension#&gt; </w:t>
      </w:r>
    </w:p>
    <w:p w:rsidR="00031C54" w:rsidRPr="005D63C4" w:rsidRDefault="00031C54" w:rsidP="00031C54">
      <w:pPr>
        <w:pStyle w:val="NoSpacing"/>
        <w:ind w:firstLine="0"/>
        <w:rPr>
          <w:rStyle w:val="Codigo"/>
          <w:lang w:val="en-US"/>
        </w:rPr>
      </w:pPr>
      <w:r w:rsidRPr="005D63C4">
        <w:rPr>
          <w:rStyle w:val="Codigo"/>
          <w:lang w:val="en-US"/>
        </w:rPr>
        <w:t xml:space="preserve">PREFIX sdmx-measure: &lt;http://purl.org/linked-data/sdmx/2009/measure#&gt; </w:t>
      </w:r>
    </w:p>
    <w:p w:rsidR="00031C54" w:rsidRPr="00031C54" w:rsidRDefault="00031C54" w:rsidP="00031C54">
      <w:pPr>
        <w:pStyle w:val="NoSpacing"/>
        <w:ind w:firstLine="0"/>
        <w:rPr>
          <w:rStyle w:val="Codigo"/>
        </w:rPr>
      </w:pPr>
      <w:r w:rsidRPr="00031C54">
        <w:rPr>
          <w:rStyle w:val="Codigo"/>
        </w:rPr>
        <w:t xml:space="preserve">PREFIX skos: &lt;http://www.w3.org/2004/02/skos/core#&gt; </w:t>
      </w:r>
    </w:p>
    <w:p w:rsidR="00031C54" w:rsidRPr="005D63C4" w:rsidRDefault="00031C54" w:rsidP="00031C54">
      <w:pPr>
        <w:pStyle w:val="NoSpacing"/>
        <w:ind w:firstLine="0"/>
        <w:rPr>
          <w:rStyle w:val="Codigo"/>
          <w:lang w:val="en-US"/>
        </w:rPr>
      </w:pPr>
      <w:proofErr w:type="gramStart"/>
      <w:r w:rsidRPr="005D63C4">
        <w:rPr>
          <w:rStyle w:val="Codigo"/>
          <w:lang w:val="en-US"/>
        </w:rPr>
        <w:t>select</w:t>
      </w:r>
      <w:proofErr w:type="gramEnd"/>
      <w:r w:rsidRPr="005D63C4">
        <w:rPr>
          <w:rStyle w:val="Codigo"/>
          <w:lang w:val="en-US"/>
        </w:rPr>
        <w:t xml:space="preserve"> ?WBCountryGeonames ?WBYear ?WBValue where { </w:t>
      </w:r>
    </w:p>
    <w:p w:rsidR="00031C54" w:rsidRPr="005D63C4" w:rsidRDefault="00031C54" w:rsidP="00031C54">
      <w:pPr>
        <w:pStyle w:val="NoSpacing"/>
        <w:ind w:firstLine="0"/>
        <w:rPr>
          <w:rStyle w:val="Codigo"/>
          <w:lang w:val="en-US"/>
        </w:rPr>
      </w:pPr>
      <w:r w:rsidRPr="005D63C4">
        <w:rPr>
          <w:rStyle w:val="Codigo"/>
          <w:lang w:val="en-US"/>
        </w:rPr>
        <w:tab/>
      </w:r>
      <w:proofErr w:type="gramStart"/>
      <w:r w:rsidRPr="005D63C4">
        <w:rPr>
          <w:rStyle w:val="Codigo"/>
          <w:lang w:val="en-US"/>
        </w:rPr>
        <w:t>?WBAnalysis</w:t>
      </w:r>
      <w:proofErr w:type="gramEnd"/>
      <w:r w:rsidRPr="005D63C4">
        <w:rPr>
          <w:rStyle w:val="Codigo"/>
          <w:lang w:val="en-US"/>
        </w:rPr>
        <w:t xml:space="preserve"> property:indicator indicator:GB.XPD.RSDV.GD.ZS  .  </w:t>
      </w:r>
    </w:p>
    <w:p w:rsidR="00031C54" w:rsidRPr="005D63C4" w:rsidRDefault="00031C54" w:rsidP="00031C54">
      <w:pPr>
        <w:pStyle w:val="NoSpacing"/>
        <w:ind w:firstLine="0"/>
        <w:rPr>
          <w:rStyle w:val="Codigo"/>
          <w:lang w:val="en-US"/>
        </w:rPr>
      </w:pPr>
      <w:r w:rsidRPr="005D63C4">
        <w:rPr>
          <w:rStyle w:val="Codigo"/>
          <w:lang w:val="en-US"/>
        </w:rPr>
        <w:tab/>
      </w:r>
      <w:proofErr w:type="gramStart"/>
      <w:r w:rsidRPr="005D63C4">
        <w:rPr>
          <w:rStyle w:val="Codigo"/>
          <w:lang w:val="en-US"/>
        </w:rPr>
        <w:t>?WBAnalysis</w:t>
      </w:r>
      <w:proofErr w:type="gramEnd"/>
      <w:r w:rsidRPr="005D63C4">
        <w:rPr>
          <w:rStyle w:val="Codigo"/>
          <w:lang w:val="en-US"/>
        </w:rPr>
        <w:t xml:space="preserve"> sdmx-dimension:refArea ?WBCountry .  </w:t>
      </w:r>
    </w:p>
    <w:p w:rsidR="00031C54" w:rsidRPr="005D63C4" w:rsidRDefault="00031C54" w:rsidP="00031C54">
      <w:pPr>
        <w:pStyle w:val="NoSpacing"/>
        <w:ind w:firstLine="0"/>
        <w:rPr>
          <w:rStyle w:val="Codigo"/>
          <w:lang w:val="en-US"/>
        </w:rPr>
      </w:pPr>
      <w:r w:rsidRPr="005D63C4">
        <w:rPr>
          <w:rStyle w:val="Codigo"/>
          <w:lang w:val="en-US"/>
        </w:rPr>
        <w:tab/>
      </w:r>
      <w:proofErr w:type="gramStart"/>
      <w:r w:rsidRPr="005D63C4">
        <w:rPr>
          <w:rStyle w:val="Codigo"/>
          <w:lang w:val="en-US"/>
        </w:rPr>
        <w:t>?WBCountry</w:t>
      </w:r>
      <w:proofErr w:type="gramEnd"/>
      <w:r w:rsidRPr="005D63C4">
        <w:rPr>
          <w:rStyle w:val="Codigo"/>
          <w:lang w:val="en-US"/>
        </w:rPr>
        <w:t xml:space="preserve"> a dbp-owl:Country .  </w:t>
      </w:r>
    </w:p>
    <w:p w:rsidR="00031C54" w:rsidRPr="005D63C4" w:rsidRDefault="00031C54" w:rsidP="00031C54">
      <w:pPr>
        <w:pStyle w:val="NoSpacing"/>
        <w:ind w:firstLine="0"/>
        <w:rPr>
          <w:rStyle w:val="Codigo"/>
          <w:lang w:val="en-US"/>
        </w:rPr>
      </w:pPr>
      <w:r w:rsidRPr="005D63C4">
        <w:rPr>
          <w:rStyle w:val="Codigo"/>
          <w:lang w:val="en-US"/>
        </w:rPr>
        <w:tab/>
      </w:r>
      <w:proofErr w:type="gramStart"/>
      <w:r w:rsidRPr="005D63C4">
        <w:rPr>
          <w:rStyle w:val="Codigo"/>
          <w:lang w:val="en-US"/>
        </w:rPr>
        <w:t>?WBCountry</w:t>
      </w:r>
      <w:proofErr w:type="gramEnd"/>
      <w:r w:rsidRPr="005D63C4">
        <w:rPr>
          <w:rStyle w:val="Codigo"/>
          <w:lang w:val="en-US"/>
        </w:rPr>
        <w:t xml:space="preserve"> skos:prefLabel ?label . </w:t>
      </w:r>
    </w:p>
    <w:p w:rsidR="00031C54" w:rsidRPr="005D63C4" w:rsidRDefault="00031C54" w:rsidP="00031C54">
      <w:pPr>
        <w:pStyle w:val="NoSpacing"/>
        <w:ind w:firstLine="0"/>
        <w:rPr>
          <w:rStyle w:val="Codigo"/>
          <w:lang w:val="en-US"/>
        </w:rPr>
      </w:pPr>
      <w:r w:rsidRPr="005D63C4">
        <w:rPr>
          <w:rStyle w:val="Codigo"/>
          <w:lang w:val="en-US"/>
        </w:rPr>
        <w:t xml:space="preserve">   </w:t>
      </w:r>
      <w:proofErr w:type="gramStart"/>
      <w:r w:rsidRPr="005D63C4">
        <w:rPr>
          <w:rStyle w:val="Codigo"/>
          <w:lang w:val="en-US"/>
        </w:rPr>
        <w:t>?WBCountry</w:t>
      </w:r>
      <w:proofErr w:type="gramEnd"/>
      <w:r w:rsidRPr="005D63C4">
        <w:rPr>
          <w:rStyle w:val="Codigo"/>
          <w:lang w:val="en-US"/>
        </w:rPr>
        <w:t xml:space="preserve"> owl:sameAs ?WBCountryGeonames .  </w:t>
      </w:r>
    </w:p>
    <w:p w:rsidR="00031C54" w:rsidRPr="005D63C4" w:rsidRDefault="00031C54" w:rsidP="00031C54">
      <w:pPr>
        <w:pStyle w:val="NoSpacing"/>
        <w:ind w:firstLine="0"/>
        <w:rPr>
          <w:rStyle w:val="Codigo"/>
          <w:lang w:val="en-US"/>
        </w:rPr>
      </w:pPr>
      <w:r w:rsidRPr="005D63C4">
        <w:rPr>
          <w:rStyle w:val="Codigo"/>
          <w:lang w:val="en-US"/>
        </w:rPr>
        <w:t xml:space="preserve">   FILTER ( REGEX( str(?WBCountryGeonames), '^http://sws.geonames.org/', 'i') ) .  </w:t>
      </w:r>
    </w:p>
    <w:p w:rsidR="00031C54" w:rsidRPr="005D63C4" w:rsidRDefault="00031C54" w:rsidP="00031C54">
      <w:pPr>
        <w:pStyle w:val="NoSpacing"/>
        <w:ind w:firstLine="0"/>
        <w:rPr>
          <w:rStyle w:val="Codigo"/>
          <w:lang w:val="en-US"/>
        </w:rPr>
      </w:pPr>
      <w:r w:rsidRPr="005D63C4">
        <w:rPr>
          <w:rStyle w:val="Codigo"/>
          <w:lang w:val="en-US"/>
        </w:rPr>
        <w:tab/>
      </w:r>
      <w:proofErr w:type="gramStart"/>
      <w:r w:rsidRPr="005D63C4">
        <w:rPr>
          <w:rStyle w:val="Codigo"/>
          <w:lang w:val="en-US"/>
        </w:rPr>
        <w:t>?WBAnalysis</w:t>
      </w:r>
      <w:proofErr w:type="gramEnd"/>
      <w:r w:rsidRPr="005D63C4">
        <w:rPr>
          <w:rStyle w:val="Codigo"/>
          <w:lang w:val="en-US"/>
        </w:rPr>
        <w:t xml:space="preserve"> sdmx-measure:obsValue ?WBValue .  </w:t>
      </w:r>
    </w:p>
    <w:p w:rsidR="00031C54" w:rsidRPr="005D63C4" w:rsidRDefault="00031C54" w:rsidP="00031C54">
      <w:pPr>
        <w:pStyle w:val="NoSpacing"/>
        <w:ind w:firstLine="0"/>
        <w:rPr>
          <w:rStyle w:val="Codigo"/>
          <w:lang w:val="en-US"/>
        </w:rPr>
      </w:pPr>
      <w:r w:rsidRPr="005D63C4">
        <w:rPr>
          <w:rStyle w:val="Codigo"/>
          <w:lang w:val="en-US"/>
        </w:rPr>
        <w:tab/>
      </w:r>
      <w:proofErr w:type="gramStart"/>
      <w:r w:rsidRPr="005D63C4">
        <w:rPr>
          <w:rStyle w:val="Codigo"/>
          <w:lang w:val="en-US"/>
        </w:rPr>
        <w:t>?WBAnalysis</w:t>
      </w:r>
      <w:proofErr w:type="gramEnd"/>
      <w:r w:rsidRPr="005D63C4">
        <w:rPr>
          <w:rStyle w:val="Codigo"/>
          <w:lang w:val="en-US"/>
        </w:rPr>
        <w:t xml:space="preserve"> sdmx-dimension:refPeriod ?WBTime .  </w:t>
      </w:r>
    </w:p>
    <w:p w:rsidR="00031C54" w:rsidRPr="005D63C4" w:rsidRDefault="00031C54" w:rsidP="00031C54">
      <w:pPr>
        <w:pStyle w:val="NoSpacing"/>
        <w:ind w:firstLine="0"/>
        <w:rPr>
          <w:rStyle w:val="Codigo"/>
          <w:lang w:val="en-US"/>
        </w:rPr>
      </w:pPr>
      <w:r w:rsidRPr="005D63C4">
        <w:rPr>
          <w:rStyle w:val="Codigo"/>
          <w:lang w:val="en-US"/>
        </w:rPr>
        <w:tab/>
        <w:t xml:space="preserve">BIND </w:t>
      </w:r>
      <w:proofErr w:type="gramStart"/>
      <w:r w:rsidRPr="005D63C4">
        <w:rPr>
          <w:rStyle w:val="Codigo"/>
          <w:lang w:val="en-US"/>
        </w:rPr>
        <w:t>( SUBSTR</w:t>
      </w:r>
      <w:proofErr w:type="gramEnd"/>
      <w:r w:rsidRPr="005D63C4">
        <w:rPr>
          <w:rStyle w:val="Codigo"/>
          <w:lang w:val="en-US"/>
        </w:rPr>
        <w:t xml:space="preserve">( STR(?WBTime), 38, 4 ) AS ?WBYear ) . </w:t>
      </w:r>
    </w:p>
    <w:p w:rsidR="00031C54" w:rsidRPr="005D63C4" w:rsidRDefault="00031C54" w:rsidP="00031C54">
      <w:pPr>
        <w:pStyle w:val="NoSpacing"/>
        <w:ind w:firstLine="0"/>
        <w:rPr>
          <w:rStyle w:val="Codigo"/>
          <w:lang w:val="en-US"/>
        </w:rPr>
      </w:pPr>
      <w:r w:rsidRPr="005D63C4">
        <w:rPr>
          <w:rStyle w:val="Codigo"/>
          <w:lang w:val="en-US"/>
        </w:rPr>
        <w:t xml:space="preserve">}  </w:t>
      </w:r>
    </w:p>
    <w:p w:rsidR="00031C54" w:rsidRPr="005D63C4" w:rsidRDefault="00031C54" w:rsidP="00031C54">
      <w:pPr>
        <w:pStyle w:val="NoSpacing"/>
        <w:ind w:firstLine="0"/>
        <w:rPr>
          <w:rStyle w:val="Codigo"/>
          <w:lang w:val="en-US"/>
        </w:rPr>
      </w:pPr>
      <w:proofErr w:type="gramStart"/>
      <w:r w:rsidRPr="005D63C4">
        <w:rPr>
          <w:rStyle w:val="Codigo"/>
          <w:lang w:val="en-US"/>
        </w:rPr>
        <w:t>order</w:t>
      </w:r>
      <w:proofErr w:type="gramEnd"/>
      <w:r w:rsidRPr="005D63C4">
        <w:rPr>
          <w:rStyle w:val="Codigo"/>
          <w:lang w:val="en-US"/>
        </w:rPr>
        <w:t xml:space="preserve"> by ?WBCountryGeonames ?WBYear</w:t>
      </w:r>
    </w:p>
    <w:p w:rsidR="00825BDC" w:rsidRPr="00FF0CB5" w:rsidRDefault="00031C54" w:rsidP="00031C54">
      <w:pPr>
        <w:pStyle w:val="NoSpacing"/>
        <w:ind w:firstLine="0"/>
        <w:rPr>
          <w:rStyle w:val="Codigo"/>
          <w:lang w:val="en-US"/>
        </w:rPr>
      </w:pPr>
      <w:r w:rsidRPr="00031C54">
        <w:rPr>
          <w:lang w:val="en-US"/>
        </w:rPr>
        <w:t xml:space="preserve"> </w:t>
      </w:r>
      <w:r w:rsidR="00825BDC" w:rsidRPr="00FF0CB5">
        <w:rPr>
          <w:rStyle w:val="Codigo"/>
          <w:lang w:val="en-US"/>
        </w:rPr>
        <w:br w:type="page"/>
      </w:r>
    </w:p>
    <w:p w:rsidR="00825BDC" w:rsidRPr="00FF0CB5" w:rsidRDefault="00825BDC">
      <w:pPr>
        <w:spacing w:after="200" w:line="276" w:lineRule="auto"/>
        <w:ind w:firstLine="0"/>
        <w:rPr>
          <w:rStyle w:val="Codigo"/>
          <w:lang w:val="en-US"/>
        </w:rPr>
      </w:pPr>
    </w:p>
    <w:p w:rsidR="005C18ED" w:rsidRPr="00FF0CB5" w:rsidRDefault="005C18ED">
      <w:pPr>
        <w:spacing w:after="200" w:line="276" w:lineRule="auto"/>
        <w:ind w:firstLine="0"/>
        <w:rPr>
          <w:rStyle w:val="Codigo"/>
          <w:lang w:val="en-US"/>
        </w:rPr>
      </w:pPr>
    </w:p>
    <w:p w:rsidR="00442BE5" w:rsidRPr="005D63C4" w:rsidRDefault="00D82F8C" w:rsidP="00E24F8F">
      <w:pPr>
        <w:pStyle w:val="MyCapituloNoMeio"/>
        <w:spacing w:before="360" w:after="360"/>
        <w:rPr>
          <w:lang w:val="en-US"/>
        </w:rPr>
      </w:pPr>
      <w:r w:rsidRPr="00F43016">
        <w:rPr>
          <w:lang w:val="en-US"/>
        </w:rPr>
        <w:br/>
      </w:r>
      <w:r w:rsidRPr="00F43016">
        <w:rPr>
          <w:lang w:val="en-US"/>
        </w:rPr>
        <w:br/>
      </w:r>
      <w:r w:rsidR="00B4467D" w:rsidRPr="00F43016">
        <w:rPr>
          <w:lang w:val="en-US"/>
        </w:rPr>
        <w:br/>
      </w:r>
      <w:r w:rsidR="00B4467D" w:rsidRPr="00F43016">
        <w:rPr>
          <w:lang w:val="en-US"/>
        </w:rPr>
        <w:br/>
      </w:r>
      <w:r w:rsidR="00B4467D" w:rsidRPr="00F43016">
        <w:rPr>
          <w:lang w:val="en-US"/>
        </w:rPr>
        <w:br/>
      </w:r>
      <w:r w:rsidR="00B4467D" w:rsidRPr="00F43016">
        <w:rPr>
          <w:lang w:val="en-US"/>
        </w:rPr>
        <w:br/>
      </w:r>
      <w:r w:rsidR="00B4467D" w:rsidRPr="00F43016">
        <w:rPr>
          <w:lang w:val="en-US"/>
        </w:rPr>
        <w:br/>
      </w:r>
      <w:r w:rsidR="00B4467D" w:rsidRPr="00F43016">
        <w:rPr>
          <w:lang w:val="en-US"/>
        </w:rPr>
        <w:br/>
      </w:r>
      <w:r w:rsidR="00B4467D" w:rsidRPr="00F43016">
        <w:rPr>
          <w:lang w:val="en-US"/>
        </w:rPr>
        <w:br/>
      </w:r>
      <w:r w:rsidR="00B4467D" w:rsidRPr="00F43016">
        <w:rPr>
          <w:lang w:val="en-US"/>
        </w:rPr>
        <w:br/>
      </w:r>
      <w:r w:rsidR="00B4467D" w:rsidRPr="00F43016">
        <w:rPr>
          <w:lang w:val="en-US"/>
        </w:rPr>
        <w:br/>
      </w:r>
      <w:r w:rsidR="00B4467D" w:rsidRPr="00F43016">
        <w:rPr>
          <w:lang w:val="en-US"/>
        </w:rPr>
        <w:br/>
      </w:r>
      <w:r w:rsidR="00B4467D" w:rsidRPr="00F43016">
        <w:rPr>
          <w:lang w:val="en-US"/>
        </w:rPr>
        <w:br/>
      </w:r>
      <w:bookmarkStart w:id="860" w:name="_Toc373787558"/>
      <w:r w:rsidR="00B4467D" w:rsidRPr="005D63C4">
        <w:rPr>
          <w:lang w:val="en-US"/>
        </w:rPr>
        <w:t>ANEXOS</w:t>
      </w:r>
      <w:bookmarkEnd w:id="860"/>
    </w:p>
    <w:p w:rsidR="00AF10BE" w:rsidRPr="005D63C4" w:rsidRDefault="00442BE5" w:rsidP="006A5208">
      <w:pPr>
        <w:spacing w:after="200" w:line="276" w:lineRule="auto"/>
        <w:ind w:firstLine="0"/>
        <w:jc w:val="center"/>
        <w:rPr>
          <w:b/>
          <w:lang w:val="en-US"/>
        </w:rPr>
      </w:pPr>
      <w:r w:rsidRPr="005D63C4">
        <w:rPr>
          <w:lang w:val="en-US"/>
        </w:rPr>
        <w:br w:type="page"/>
      </w:r>
      <w:r w:rsidR="006A5208" w:rsidRPr="005D63C4">
        <w:rPr>
          <w:b/>
          <w:lang w:val="en-US"/>
        </w:rPr>
        <w:lastRenderedPageBreak/>
        <w:t xml:space="preserve">ANEXO 1 – throughput-100-by-site-allyears.txt – Exemplo de arquivo com dados crus </w:t>
      </w:r>
      <w:r w:rsidR="00D60068" w:rsidRPr="005D63C4">
        <w:rPr>
          <w:b/>
          <w:lang w:val="en-US"/>
        </w:rPr>
        <w:t>para o</w:t>
      </w:r>
      <w:r w:rsidR="006A5208" w:rsidRPr="005D63C4">
        <w:rPr>
          <w:b/>
          <w:lang w:val="en-US"/>
        </w:rPr>
        <w:t xml:space="preserve"> PingER</w:t>
      </w:r>
      <w:r w:rsidR="00D60068" w:rsidRPr="005D63C4">
        <w:rPr>
          <w:b/>
          <w:lang w:val="en-US"/>
        </w:rPr>
        <w:t xml:space="preserve"> LOD</w:t>
      </w:r>
    </w:p>
    <w:p w:rsidR="006A5208" w:rsidRPr="006A5208" w:rsidRDefault="006A5208" w:rsidP="006A5208">
      <w:pPr>
        <w:pStyle w:val="NoSpacing"/>
        <w:ind w:firstLine="0"/>
        <w:rPr>
          <w:rStyle w:val="Codigo"/>
        </w:rPr>
      </w:pPr>
      <w:r w:rsidRPr="006A5208">
        <w:rPr>
          <w:rStyle w:val="Codigo"/>
        </w:rPr>
        <w:t xml:space="preserve">1998 1999 2000 2001 2002 2003 2004 2005 2006 2007 2008 2009 2010 2011 2012 2013 </w:t>
      </w:r>
    </w:p>
    <w:p w:rsidR="006A5208" w:rsidRPr="006A5208" w:rsidRDefault="006A5208" w:rsidP="006A5208">
      <w:pPr>
        <w:pStyle w:val="NoSpacing"/>
        <w:ind w:firstLine="0"/>
        <w:rPr>
          <w:rStyle w:val="Codigo"/>
        </w:rPr>
      </w:pPr>
      <w:r w:rsidRPr="006A5208">
        <w:rPr>
          <w:rStyle w:val="Codigo"/>
        </w:rPr>
        <w:t>202.83.160.42 monalisa.niit.edu.pk . . . . . . . . . . . . . . . . 202.83.160.42 monalisa.niit.edu.pk</w:t>
      </w:r>
    </w:p>
    <w:p w:rsidR="006A5208" w:rsidRPr="006A5208" w:rsidRDefault="006A5208" w:rsidP="006A5208">
      <w:pPr>
        <w:pStyle w:val="NoSpacing"/>
        <w:ind w:firstLine="0"/>
        <w:rPr>
          <w:rStyle w:val="Codigo"/>
        </w:rPr>
      </w:pPr>
      <w:r w:rsidRPr="006A5208">
        <w:rPr>
          <w:rStyle w:val="Codigo"/>
        </w:rPr>
        <w:t>dns1.arm.gov archive.arm.gov . . . . . . . . . . . . . . . . dns1.arm.gov archive.arm.gov</w:t>
      </w:r>
    </w:p>
    <w:p w:rsidR="006A5208" w:rsidRPr="006A5208" w:rsidRDefault="006A5208" w:rsidP="006A5208">
      <w:pPr>
        <w:pStyle w:val="NoSpacing"/>
        <w:ind w:firstLine="0"/>
        <w:rPr>
          <w:rStyle w:val="Codigo"/>
        </w:rPr>
      </w:pPr>
      <w:r w:rsidRPr="006A5208">
        <w:rPr>
          <w:rStyle w:val="Codigo"/>
        </w:rPr>
        <w:t>dns1.arm.gov nsa.arm.gov . . . . . . . . . . . . . . . . dns1.arm.gov nsa.arm.gov</w:t>
      </w:r>
    </w:p>
    <w:p w:rsidR="006A5208" w:rsidRPr="006A5208" w:rsidRDefault="006A5208" w:rsidP="006A5208">
      <w:pPr>
        <w:pStyle w:val="NoSpacing"/>
        <w:ind w:firstLine="0"/>
        <w:rPr>
          <w:rStyle w:val="Codigo"/>
        </w:rPr>
      </w:pPr>
      <w:r w:rsidRPr="006A5208">
        <w:rPr>
          <w:rStyle w:val="Codigo"/>
        </w:rPr>
        <w:t>dns1.arm.gov sgp.arm.gov . . . . . . . . . . . . . . . . dns1.arm.gov sgp.arm.gov</w:t>
      </w:r>
    </w:p>
    <w:p w:rsidR="006A5208" w:rsidRPr="006A5208" w:rsidRDefault="006A5208" w:rsidP="006A5208">
      <w:pPr>
        <w:pStyle w:val="NoSpacing"/>
        <w:ind w:firstLine="0"/>
        <w:rPr>
          <w:rStyle w:val="Codigo"/>
        </w:rPr>
      </w:pPr>
      <w:r w:rsidRPr="006A5208">
        <w:rPr>
          <w:rStyle w:val="Codigo"/>
        </w:rPr>
        <w:t>dns1.arm.gov xdc.arm.gov . . . . . . . . . . . . . . . . dns1.arm.gov xdc.arm.gov</w:t>
      </w:r>
    </w:p>
    <w:p w:rsidR="006A5208" w:rsidRPr="006A5208" w:rsidRDefault="006A5208" w:rsidP="006A5208">
      <w:pPr>
        <w:pStyle w:val="NoSpacing"/>
        <w:ind w:firstLine="0"/>
        <w:rPr>
          <w:rStyle w:val="Codigo"/>
        </w:rPr>
      </w:pPr>
      <w:r w:rsidRPr="006A5208">
        <w:rPr>
          <w:rStyle w:val="Codigo"/>
        </w:rPr>
        <w:t>helsinki.cc.gatech.edu 194.67.220.105 . . . . . . . . 207.8967 . . . . . . . helsinki.cc.gatech.edu 194.67.220.105</w:t>
      </w:r>
    </w:p>
    <w:p w:rsidR="006A5208" w:rsidRPr="006A5208" w:rsidRDefault="006A5208" w:rsidP="006A5208">
      <w:pPr>
        <w:pStyle w:val="NoSpacing"/>
        <w:ind w:firstLine="0"/>
        <w:rPr>
          <w:rStyle w:val="Codigo"/>
        </w:rPr>
      </w:pPr>
      <w:r w:rsidRPr="006A5208">
        <w:rPr>
          <w:rStyle w:val="Codigo"/>
        </w:rPr>
        <w:t>helsinki.cc.gatech.edu 194.67.220.129 . . . . . . . . 177.5653 . . . . . . . helsinki.cc.gatech.edu 194.67.220.129</w:t>
      </w:r>
    </w:p>
    <w:p w:rsidR="006A5208" w:rsidRPr="006A5208" w:rsidRDefault="006A5208" w:rsidP="006A5208">
      <w:pPr>
        <w:pStyle w:val="NoSpacing"/>
        <w:ind w:firstLine="0"/>
        <w:rPr>
          <w:rStyle w:val="Codigo"/>
        </w:rPr>
      </w:pPr>
      <w:r w:rsidRPr="006A5208">
        <w:rPr>
          <w:rStyle w:val="Codigo"/>
        </w:rPr>
        <w:t>helsinki.cc.gatech.edu 194.67.220.161 . . . . . . . . 263.4333 . . . . . . . helsinki.cc.gatech.edu 194.67.220.161</w:t>
      </w:r>
    </w:p>
    <w:p w:rsidR="006A5208" w:rsidRPr="006A5208" w:rsidRDefault="006A5208" w:rsidP="006A5208">
      <w:pPr>
        <w:pStyle w:val="NoSpacing"/>
        <w:ind w:firstLine="0"/>
        <w:rPr>
          <w:rStyle w:val="Codigo"/>
        </w:rPr>
      </w:pPr>
      <w:r w:rsidRPr="006A5208">
        <w:rPr>
          <w:rStyle w:val="Codigo"/>
        </w:rPr>
        <w:t>helsinki.cc.gatech.edu 194.67.220.193 . . . . . . . . 430.8690 . . . . . . . helsinki.cc.gatech.edu 194.67.220.193</w:t>
      </w:r>
    </w:p>
    <w:p w:rsidR="006A5208" w:rsidRPr="006A5208" w:rsidRDefault="006A5208" w:rsidP="006A5208">
      <w:pPr>
        <w:pStyle w:val="NoSpacing"/>
        <w:ind w:firstLine="0"/>
        <w:rPr>
          <w:rStyle w:val="Codigo"/>
        </w:rPr>
      </w:pPr>
      <w:r w:rsidRPr="006A5208">
        <w:rPr>
          <w:rStyle w:val="Codigo"/>
        </w:rPr>
        <w:t>helsinki.cc.gatech.edu 194.67.220.225 . . . . . . . . 330.1208 . . . . . . . helsinki.cc.gatech.edu 194.67.220.225</w:t>
      </w:r>
    </w:p>
    <w:p w:rsidR="006A5208" w:rsidRPr="006A5208" w:rsidRDefault="006A5208" w:rsidP="006A5208">
      <w:pPr>
        <w:pStyle w:val="NoSpacing"/>
        <w:ind w:firstLine="0"/>
        <w:rPr>
          <w:rStyle w:val="Codigo"/>
        </w:rPr>
      </w:pPr>
      <w:r w:rsidRPr="006A5208">
        <w:rPr>
          <w:rStyle w:val="Codigo"/>
        </w:rPr>
        <w:t>helsinki.cc.gatech.edu 194.67.220.73 . . . . . . . . 336.2201 . . . . . . . helsinki.cc.gatech.edu 194.67.220.73</w:t>
      </w:r>
    </w:p>
    <w:p w:rsidR="006A5208" w:rsidRPr="006A5208" w:rsidRDefault="006A5208" w:rsidP="006A5208">
      <w:pPr>
        <w:pStyle w:val="NoSpacing"/>
        <w:ind w:firstLine="0"/>
        <w:rPr>
          <w:rStyle w:val="Codigo"/>
        </w:rPr>
      </w:pPr>
      <w:r w:rsidRPr="006A5208">
        <w:rPr>
          <w:rStyle w:val="Codigo"/>
        </w:rPr>
        <w:t>helsinki.cc.gatech.edu 194.67.220.97 . . . . . . . . 330.9624 . . . . . . . helsinki.cc.gatech.edu 194.67.220.97</w:t>
      </w:r>
    </w:p>
    <w:p w:rsidR="006A5208" w:rsidRPr="006A5208" w:rsidRDefault="006A5208" w:rsidP="006A5208">
      <w:pPr>
        <w:pStyle w:val="NoSpacing"/>
        <w:ind w:firstLine="0"/>
        <w:rPr>
          <w:rStyle w:val="Codigo"/>
        </w:rPr>
      </w:pPr>
      <w:r w:rsidRPr="006A5208">
        <w:rPr>
          <w:rStyle w:val="Codigo"/>
        </w:rPr>
        <w:t>helsinki.cc.gatech.edu 202.83.160.42 . . . . . . . . 1327.6709 . . . . . . . helsinki.cc.gatech.edu 202.83.160.42</w:t>
      </w:r>
    </w:p>
    <w:p w:rsidR="006A5208" w:rsidRPr="006A5208" w:rsidRDefault="006A5208" w:rsidP="006A5208">
      <w:pPr>
        <w:pStyle w:val="NoSpacing"/>
        <w:ind w:firstLine="0"/>
        <w:rPr>
          <w:rStyle w:val="Codigo"/>
        </w:rPr>
      </w:pPr>
      <w:r w:rsidRPr="006A5208">
        <w:rPr>
          <w:rStyle w:val="Codigo"/>
        </w:rPr>
        <w:t>helsinki.cc.gatech.edu ihep.ac.cn . . . . . . . . 723.3356 . . . . . . . helsinki.cc.gatech.edu ihep.ac.cn</w:t>
      </w:r>
    </w:p>
    <w:p w:rsidR="006A5208" w:rsidRPr="006A5208" w:rsidRDefault="006A5208" w:rsidP="006A5208">
      <w:pPr>
        <w:pStyle w:val="NoSpacing"/>
        <w:ind w:firstLine="0"/>
        <w:rPr>
          <w:rStyle w:val="Codigo"/>
        </w:rPr>
      </w:pPr>
      <w:r w:rsidRPr="006A5208">
        <w:rPr>
          <w:rStyle w:val="Codigo"/>
        </w:rPr>
        <w:t>helsinki.cc.gatech.edu indix.ncst.ernet.in . . . . . . . . 204.3099 . . . . . . . helsinki.cc.gatech.edu indix.ncst.ernet.in</w:t>
      </w:r>
    </w:p>
    <w:p w:rsidR="006A5208" w:rsidRPr="006A5208" w:rsidRDefault="006A5208" w:rsidP="006A5208">
      <w:pPr>
        <w:pStyle w:val="NoSpacing"/>
        <w:ind w:firstLine="0"/>
        <w:rPr>
          <w:rStyle w:val="Codigo"/>
        </w:rPr>
      </w:pPr>
      <w:r w:rsidRPr="006A5208">
        <w:rPr>
          <w:rStyle w:val="Codigo"/>
        </w:rPr>
        <w:t>helsinki.cc.gatech.edu pinger.ntc.net.pk . . . . . . . . 258.8878 . . . . . . . helsinki.cc.gatech.edu pinger.ntc.net.pk</w:t>
      </w:r>
    </w:p>
    <w:p w:rsidR="006A5208" w:rsidRPr="006A5208" w:rsidRDefault="006A5208" w:rsidP="006A5208">
      <w:pPr>
        <w:pStyle w:val="NoSpacing"/>
        <w:ind w:firstLine="0"/>
        <w:rPr>
          <w:rStyle w:val="Codigo"/>
        </w:rPr>
      </w:pPr>
      <w:r w:rsidRPr="006A5208">
        <w:rPr>
          <w:rStyle w:val="Codigo"/>
        </w:rPr>
        <w:t>helsinki.cc.gatech.edu sanchar.ncb.ernet.in . . . . . . . . 303.4334 . . . . . . . helsinki.cc.gatech.edu sanchar.ncb.ernet.in</w:t>
      </w:r>
    </w:p>
    <w:p w:rsidR="006A5208" w:rsidRPr="006A5208" w:rsidRDefault="006A5208" w:rsidP="006A5208">
      <w:pPr>
        <w:pStyle w:val="NoSpacing"/>
        <w:ind w:firstLine="0"/>
        <w:rPr>
          <w:rStyle w:val="Codigo"/>
        </w:rPr>
      </w:pPr>
      <w:r w:rsidRPr="006A5208">
        <w:rPr>
          <w:rStyle w:val="Codigo"/>
        </w:rPr>
        <w:t>helsinki.cc.gatech.edu uclv12.uclv.edu.cu . . . . . . . . . . . . . . . . helsinki.cc.gatech.edu uclv12.uclv.edu.cu</w:t>
      </w:r>
    </w:p>
    <w:p w:rsidR="006A5208" w:rsidRPr="006A5208" w:rsidRDefault="006A5208" w:rsidP="006A5208">
      <w:pPr>
        <w:pStyle w:val="NoSpacing"/>
        <w:ind w:firstLine="0"/>
        <w:rPr>
          <w:rStyle w:val="Codigo"/>
        </w:rPr>
      </w:pPr>
      <w:r w:rsidRPr="006A5208">
        <w:rPr>
          <w:rStyle w:val="Codigo"/>
        </w:rPr>
        <w:t>indix.ncst.ernet.in 194.67.220.105 . . . . . . . . 105.6640 . . . . . . . indix.ncst.ernet.in 194.67.220.105</w:t>
      </w:r>
    </w:p>
    <w:p w:rsidR="006A5208" w:rsidRPr="006A5208" w:rsidRDefault="006A5208" w:rsidP="006A5208">
      <w:pPr>
        <w:pStyle w:val="NoSpacing"/>
        <w:ind w:firstLine="0"/>
        <w:rPr>
          <w:rStyle w:val="Codigo"/>
        </w:rPr>
      </w:pPr>
      <w:r w:rsidRPr="006A5208">
        <w:rPr>
          <w:rStyle w:val="Codigo"/>
        </w:rPr>
        <w:t>indix.ncst.ernet.in 194.67.220.129 . . . . . . . . 96.8931 . . . . . . . indix.ncst.ernet.in 194.67.220.129</w:t>
      </w:r>
    </w:p>
    <w:p w:rsidR="006A5208" w:rsidRPr="006A5208" w:rsidRDefault="006A5208" w:rsidP="006A5208">
      <w:pPr>
        <w:pStyle w:val="NoSpacing"/>
        <w:ind w:firstLine="0"/>
        <w:rPr>
          <w:rStyle w:val="Codigo"/>
        </w:rPr>
      </w:pPr>
      <w:r w:rsidRPr="006A5208">
        <w:rPr>
          <w:rStyle w:val="Codigo"/>
        </w:rPr>
        <w:t>indix.ncst.ernet.in 194.67.220.161 . . . . . . . . 104.8300 . . . . . . . indix.ncst.ernet.in 194.67.220.161</w:t>
      </w:r>
    </w:p>
    <w:p w:rsidR="006A5208" w:rsidRPr="006A5208" w:rsidRDefault="006A5208" w:rsidP="006A5208">
      <w:pPr>
        <w:pStyle w:val="NoSpacing"/>
        <w:ind w:firstLine="0"/>
        <w:rPr>
          <w:rStyle w:val="Codigo"/>
        </w:rPr>
      </w:pPr>
      <w:r w:rsidRPr="006A5208">
        <w:rPr>
          <w:rStyle w:val="Codigo"/>
        </w:rPr>
        <w:t>indix.ncst.ernet.in 194.67.220.193 . . . . . . . . 103.3136 . . . . . . . indix.ncst.ernet.in 194.67.220.193</w:t>
      </w:r>
    </w:p>
    <w:p w:rsidR="006A5208" w:rsidRPr="006A5208" w:rsidRDefault="006A5208" w:rsidP="006A5208">
      <w:pPr>
        <w:pStyle w:val="NoSpacing"/>
        <w:ind w:firstLine="0"/>
        <w:rPr>
          <w:rStyle w:val="Codigo"/>
        </w:rPr>
      </w:pPr>
      <w:r w:rsidRPr="006A5208">
        <w:rPr>
          <w:rStyle w:val="Codigo"/>
        </w:rPr>
        <w:t>indix.ncst.ernet.in 194.67.220.225 . . . . . . . . 104.2008 . . . . . . . indix.ncst.ernet.in 194.67.220.225</w:t>
      </w:r>
    </w:p>
    <w:p w:rsidR="006A5208" w:rsidRPr="006A5208" w:rsidRDefault="006A5208" w:rsidP="006A5208">
      <w:pPr>
        <w:pStyle w:val="NoSpacing"/>
        <w:ind w:firstLine="0"/>
        <w:rPr>
          <w:rStyle w:val="Codigo"/>
        </w:rPr>
      </w:pPr>
      <w:r w:rsidRPr="006A5208">
        <w:rPr>
          <w:rStyle w:val="Codigo"/>
        </w:rPr>
        <w:t>indix.ncst.ernet.in 194.67.220.73 . . . . . . . . 113.8784 . . . . . . . indix.ncst.ernet.in 194.67.220.73</w:t>
      </w:r>
    </w:p>
    <w:p w:rsidR="006A5208" w:rsidRPr="006A5208" w:rsidRDefault="006A5208" w:rsidP="006A5208">
      <w:pPr>
        <w:pStyle w:val="NoSpacing"/>
        <w:ind w:firstLine="0"/>
        <w:rPr>
          <w:rStyle w:val="Codigo"/>
        </w:rPr>
      </w:pPr>
      <w:r w:rsidRPr="006A5208">
        <w:rPr>
          <w:rStyle w:val="Codigo"/>
        </w:rPr>
        <w:t>indix.ncst.ernet.in 194.67.220.97 . . . . . . . . 114.0955 . . . . . . . indix.ncst.ernet.in 194.67.220.97</w:t>
      </w:r>
    </w:p>
    <w:p w:rsidR="006A5208" w:rsidRPr="006A5208" w:rsidRDefault="006A5208" w:rsidP="006A5208">
      <w:pPr>
        <w:pStyle w:val="NoSpacing"/>
        <w:ind w:firstLine="0"/>
        <w:rPr>
          <w:rStyle w:val="Codigo"/>
        </w:rPr>
      </w:pPr>
      <w:r w:rsidRPr="006A5208">
        <w:rPr>
          <w:rStyle w:val="Codigo"/>
        </w:rPr>
        <w:t>indix.ncst.ernet.in 202.83.160.42 . . . . . . . . 127.7959 . . . . . . . indix.ncst.ernet.in 202.83.160.42</w:t>
      </w:r>
    </w:p>
    <w:p w:rsidR="006A5208" w:rsidRPr="006A5208" w:rsidRDefault="006A5208" w:rsidP="006A5208">
      <w:pPr>
        <w:pStyle w:val="NoSpacing"/>
        <w:ind w:firstLine="0"/>
        <w:rPr>
          <w:rStyle w:val="Codigo"/>
        </w:rPr>
      </w:pPr>
      <w:r w:rsidRPr="006A5208">
        <w:rPr>
          <w:rStyle w:val="Codigo"/>
        </w:rPr>
        <w:t>indix.ncst.ernet.in sanchar.ncb.ernet.in . . . . . . . . 2112.4778 . . . . . . . indix.ncst.ernet.in sanchar.ncb.ernet.in</w:t>
      </w:r>
    </w:p>
    <w:p w:rsidR="006A5208" w:rsidRPr="006A5208" w:rsidRDefault="006A5208" w:rsidP="006A5208">
      <w:pPr>
        <w:pStyle w:val="NoSpacing"/>
        <w:ind w:firstLine="0"/>
        <w:rPr>
          <w:rStyle w:val="Codigo"/>
        </w:rPr>
      </w:pPr>
      <w:r w:rsidRPr="006A5208">
        <w:rPr>
          <w:rStyle w:val="Codigo"/>
        </w:rPr>
        <w:t>indix.ncst.ernet.in trinetra.ncb.ernet.in . . . . . . . . . . . . . . . . indix.ncst.ernet.in trinetra.ncb.ernet.in</w:t>
      </w:r>
    </w:p>
    <w:p w:rsidR="006A5208" w:rsidRPr="006A5208" w:rsidRDefault="006A5208" w:rsidP="006A5208">
      <w:pPr>
        <w:pStyle w:val="NoSpacing"/>
        <w:ind w:firstLine="0"/>
        <w:rPr>
          <w:rStyle w:val="Codigo"/>
        </w:rPr>
      </w:pPr>
      <w:r w:rsidRPr="006A5208">
        <w:rPr>
          <w:rStyle w:val="Codigo"/>
        </w:rPr>
        <w:lastRenderedPageBreak/>
        <w:t>kinnaird.seecs.edu.pk 194.67.220.129 . . . . . . . . . . . . . . . . kinnaird.seecs.edu.pk 194.67.220.129</w:t>
      </w:r>
    </w:p>
    <w:p w:rsidR="006A5208" w:rsidRPr="006A5208" w:rsidRDefault="006A5208" w:rsidP="006A5208">
      <w:pPr>
        <w:pStyle w:val="NoSpacing"/>
        <w:ind w:firstLine="0"/>
        <w:rPr>
          <w:rStyle w:val="Codigo"/>
        </w:rPr>
      </w:pPr>
      <w:r w:rsidRPr="006A5208">
        <w:rPr>
          <w:rStyle w:val="Codigo"/>
        </w:rPr>
        <w:t>kinnaird.seecs.edu.pk 194.67.220.225 . . . . . . . . . . . . . . . . kinnaird.seecs.edu.pk 194.67.220.225</w:t>
      </w:r>
    </w:p>
    <w:p w:rsidR="006A5208" w:rsidRPr="006A5208" w:rsidRDefault="006A5208" w:rsidP="006A5208">
      <w:pPr>
        <w:pStyle w:val="NoSpacing"/>
        <w:ind w:firstLine="0"/>
        <w:rPr>
          <w:rStyle w:val="Codigo"/>
        </w:rPr>
      </w:pPr>
      <w:r w:rsidRPr="006A5208">
        <w:rPr>
          <w:rStyle w:val="Codigo"/>
        </w:rPr>
        <w:t>kinnaird.seecs.edu.pk ihep.ac.cn . . . . . . . . . . . . . 380.1040 299.1848 227.5950 kinnaird.seecs.edu.pk ihep.ac.cn</w:t>
      </w:r>
    </w:p>
    <w:p w:rsidR="006A5208" w:rsidRPr="006A5208" w:rsidRDefault="006A5208" w:rsidP="006A5208">
      <w:pPr>
        <w:pStyle w:val="NoSpacing"/>
        <w:ind w:firstLine="0"/>
        <w:rPr>
          <w:rStyle w:val="Codigo"/>
          <w:lang w:val="en-US"/>
        </w:rPr>
      </w:pPr>
      <w:r w:rsidRPr="006A5208">
        <w:rPr>
          <w:rStyle w:val="Codigo"/>
          <w:lang w:val="en-US"/>
        </w:rPr>
        <w:t>kinnaird.seecs.edu.pk magic.mn . . . . . . . . . . . . . 209.1710 274.7011 370.5080 kinnaird.seecs.edu.pk magic.mn</w:t>
      </w:r>
    </w:p>
    <w:p w:rsidR="006A5208" w:rsidRPr="006A5208" w:rsidRDefault="006A5208" w:rsidP="006A5208">
      <w:pPr>
        <w:pStyle w:val="NoSpacing"/>
        <w:ind w:firstLine="0"/>
        <w:rPr>
          <w:rStyle w:val="Codigo"/>
          <w:lang w:val="en-US"/>
        </w:rPr>
      </w:pPr>
      <w:r w:rsidRPr="006A5208">
        <w:rPr>
          <w:rStyle w:val="Codigo"/>
          <w:lang w:val="en-US"/>
        </w:rPr>
        <w:t xml:space="preserve">kinnaird.seecs.edu.pk monitor.niit.edu.pk . . . . . . . . . . . . . </w:t>
      </w:r>
      <w:proofErr w:type="gramStart"/>
      <w:r w:rsidRPr="006A5208">
        <w:rPr>
          <w:rStyle w:val="Codigo"/>
          <w:lang w:val="en-US"/>
        </w:rPr>
        <w:t>2100.6740 .</w:t>
      </w:r>
      <w:proofErr w:type="gramEnd"/>
      <w:r w:rsidRPr="006A5208">
        <w:rPr>
          <w:rStyle w:val="Codigo"/>
          <w:lang w:val="en-US"/>
        </w:rPr>
        <w:t xml:space="preserve"> . kinnaird.seecs.edu.pk monitor.niit.edu.pk</w:t>
      </w:r>
    </w:p>
    <w:p w:rsidR="006A5208" w:rsidRPr="006A5208" w:rsidRDefault="006A5208" w:rsidP="006A5208">
      <w:pPr>
        <w:pStyle w:val="NoSpacing"/>
        <w:ind w:firstLine="0"/>
        <w:rPr>
          <w:rStyle w:val="Codigo"/>
          <w:lang w:val="en-US"/>
        </w:rPr>
      </w:pPr>
      <w:r w:rsidRPr="006A5208">
        <w:rPr>
          <w:rStyle w:val="Codigo"/>
          <w:lang w:val="en-US"/>
        </w:rPr>
        <w:t xml:space="preserve">kinnaird.seecs.edu.pk sanchar.ncb.ernet.in . . . . . . . . . . . . . </w:t>
      </w:r>
      <w:proofErr w:type="gramStart"/>
      <w:r w:rsidRPr="006A5208">
        <w:rPr>
          <w:rStyle w:val="Codigo"/>
          <w:lang w:val="en-US"/>
        </w:rPr>
        <w:t>286.3963 .</w:t>
      </w:r>
      <w:proofErr w:type="gramEnd"/>
      <w:r w:rsidRPr="006A5208">
        <w:rPr>
          <w:rStyle w:val="Codigo"/>
          <w:lang w:val="en-US"/>
        </w:rPr>
        <w:t xml:space="preserve"> . kinnaird.seecs.edu.pk sanchar.ncb.ernet.in</w:t>
      </w:r>
    </w:p>
    <w:p w:rsidR="006A5208" w:rsidRPr="006A5208" w:rsidRDefault="006A5208" w:rsidP="006A5208">
      <w:pPr>
        <w:pStyle w:val="NoSpacing"/>
        <w:ind w:firstLine="0"/>
        <w:rPr>
          <w:rStyle w:val="Codigo"/>
          <w:lang w:val="en-US"/>
        </w:rPr>
      </w:pPr>
      <w:proofErr w:type="gramStart"/>
      <w:r w:rsidRPr="006A5208">
        <w:rPr>
          <w:rStyle w:val="Codigo"/>
          <w:lang w:val="en-US"/>
        </w:rPr>
        <w:t>kinnaird.seecs.edu.pk</w:t>
      </w:r>
      <w:proofErr w:type="gramEnd"/>
      <w:r w:rsidRPr="006A5208">
        <w:rPr>
          <w:rStyle w:val="Codigo"/>
          <w:lang w:val="en-US"/>
        </w:rPr>
        <w:t xml:space="preserve"> web-a.lvdats.lv . . . . . . . . . . . . . . 801.5276 576.6071 kinnaird.seecs.edu.pk web-a.lvdats.lv</w:t>
      </w:r>
    </w:p>
    <w:p w:rsidR="006A5208" w:rsidRPr="006A5208" w:rsidRDefault="006A5208" w:rsidP="006A5208">
      <w:pPr>
        <w:pStyle w:val="NoSpacing"/>
        <w:ind w:firstLine="0"/>
        <w:rPr>
          <w:rStyle w:val="Codigo"/>
          <w:lang w:val="en-US"/>
        </w:rPr>
      </w:pPr>
      <w:r w:rsidRPr="006A5208">
        <w:rPr>
          <w:rStyle w:val="Codigo"/>
          <w:lang w:val="en-US"/>
        </w:rPr>
        <w:t>monitor.niit.edu.pk 194.67.220.105 . . . . . . . . 73.7641 61.8254 . . . . . . monitor.niit.edu.pk 194.67.220.105</w:t>
      </w:r>
    </w:p>
    <w:p w:rsidR="006A5208" w:rsidRPr="006A5208" w:rsidRDefault="006A5208" w:rsidP="006A5208">
      <w:pPr>
        <w:pStyle w:val="NoSpacing"/>
        <w:ind w:firstLine="0"/>
        <w:rPr>
          <w:rStyle w:val="Codigo"/>
          <w:lang w:val="en-US"/>
        </w:rPr>
      </w:pPr>
      <w:r w:rsidRPr="006A5208">
        <w:rPr>
          <w:rStyle w:val="Codigo"/>
          <w:lang w:val="en-US"/>
        </w:rPr>
        <w:t xml:space="preserve">monitor.niit.edu.pk 194.67.220.129 . . . . . . . . 65.6598 </w:t>
      </w:r>
      <w:proofErr w:type="gramStart"/>
      <w:r w:rsidRPr="006A5208">
        <w:rPr>
          <w:rStyle w:val="Codigo"/>
          <w:lang w:val="en-US"/>
        </w:rPr>
        <w:t>51.7406 .</w:t>
      </w:r>
      <w:proofErr w:type="gramEnd"/>
      <w:r w:rsidRPr="006A5208">
        <w:rPr>
          <w:rStyle w:val="Codigo"/>
          <w:lang w:val="en-US"/>
        </w:rPr>
        <w:t xml:space="preserve"> . 62.2073 . . . monitor.niit.edu.pk 194.67.220.129</w:t>
      </w:r>
    </w:p>
    <w:p w:rsidR="006A5208" w:rsidRPr="006A5208" w:rsidRDefault="006A5208" w:rsidP="006A5208">
      <w:pPr>
        <w:pStyle w:val="NoSpacing"/>
        <w:ind w:firstLine="0"/>
        <w:rPr>
          <w:rStyle w:val="Codigo"/>
          <w:lang w:val="en-US"/>
        </w:rPr>
      </w:pPr>
      <w:r w:rsidRPr="006A5208">
        <w:rPr>
          <w:rStyle w:val="Codigo"/>
          <w:lang w:val="en-US"/>
        </w:rPr>
        <w:t>monitor.niit.edu.pk 194.67.220.161 . . . . . . . . 67.9539 . . . . . . . monitor.niit.edu.pk 194.67.220.161</w:t>
      </w:r>
    </w:p>
    <w:p w:rsidR="006A5208" w:rsidRPr="006A5208" w:rsidRDefault="006A5208" w:rsidP="006A5208">
      <w:pPr>
        <w:pStyle w:val="NoSpacing"/>
        <w:ind w:firstLine="0"/>
        <w:rPr>
          <w:rStyle w:val="Codigo"/>
          <w:lang w:val="en-US"/>
        </w:rPr>
      </w:pPr>
      <w:r w:rsidRPr="006A5208">
        <w:rPr>
          <w:rStyle w:val="Codigo"/>
          <w:lang w:val="en-US"/>
        </w:rPr>
        <w:t>monitor.niit.edu.pk 194.67.220.193 . . . . . . . . 77.7956 56.3244 . . . . . . monitor.niit.edu.pk 194.67.220.193</w:t>
      </w:r>
    </w:p>
    <w:p w:rsidR="006A5208" w:rsidRPr="006A5208" w:rsidRDefault="006A5208" w:rsidP="006A5208">
      <w:pPr>
        <w:pStyle w:val="NoSpacing"/>
        <w:ind w:firstLine="0"/>
        <w:rPr>
          <w:rStyle w:val="Codigo"/>
          <w:lang w:val="en-US"/>
        </w:rPr>
      </w:pPr>
      <w:r w:rsidRPr="006A5208">
        <w:rPr>
          <w:rStyle w:val="Codigo"/>
          <w:lang w:val="en-US"/>
        </w:rPr>
        <w:t xml:space="preserve">monitor.niit.edu.pk 194.67.220.225 . . . . . . . . 64.7034 </w:t>
      </w:r>
      <w:proofErr w:type="gramStart"/>
      <w:r w:rsidRPr="006A5208">
        <w:rPr>
          <w:rStyle w:val="Codigo"/>
          <w:lang w:val="en-US"/>
        </w:rPr>
        <w:t>63.7658 .</w:t>
      </w:r>
      <w:proofErr w:type="gramEnd"/>
      <w:r w:rsidRPr="006A5208">
        <w:rPr>
          <w:rStyle w:val="Codigo"/>
          <w:lang w:val="en-US"/>
        </w:rPr>
        <w:t xml:space="preserve"> . 60.9618 . . . monitor.niit.edu.pk 194.67.220.225</w:t>
      </w:r>
    </w:p>
    <w:p w:rsidR="006A5208" w:rsidRPr="006A5208" w:rsidRDefault="006A5208" w:rsidP="006A5208">
      <w:pPr>
        <w:pStyle w:val="NoSpacing"/>
        <w:ind w:firstLine="0"/>
        <w:rPr>
          <w:rStyle w:val="Codigo"/>
          <w:lang w:val="en-US"/>
        </w:rPr>
      </w:pPr>
      <w:r w:rsidRPr="006A5208">
        <w:rPr>
          <w:rStyle w:val="Codigo"/>
          <w:lang w:val="en-US"/>
        </w:rPr>
        <w:t>monitor.niit.edu.pk 194.67.220.73 . . . . . . . . 83.0839 59.1197 . . . . . . monitor.niit.edu.pk 194.67.220.73</w:t>
      </w:r>
    </w:p>
    <w:p w:rsidR="006A5208" w:rsidRPr="006A5208" w:rsidRDefault="006A5208" w:rsidP="006A5208">
      <w:pPr>
        <w:pStyle w:val="NoSpacing"/>
        <w:ind w:firstLine="0"/>
        <w:rPr>
          <w:rStyle w:val="Codigo"/>
          <w:lang w:val="en-US"/>
        </w:rPr>
      </w:pPr>
      <w:r w:rsidRPr="006A5208">
        <w:rPr>
          <w:rStyle w:val="Codigo"/>
          <w:lang w:val="en-US"/>
        </w:rPr>
        <w:t>monitor.niit.edu.pk 194.67.220.97 . . . . . . . . 68.7177 52.6269 . . . . . . monitor.niit.edu.pk 194.67.220.97</w:t>
      </w:r>
    </w:p>
    <w:p w:rsidR="006A5208" w:rsidRPr="006A5208" w:rsidRDefault="006A5208" w:rsidP="006A5208">
      <w:pPr>
        <w:pStyle w:val="NoSpacing"/>
        <w:ind w:firstLine="0"/>
        <w:rPr>
          <w:rStyle w:val="Codigo"/>
          <w:lang w:val="en-US"/>
        </w:rPr>
      </w:pPr>
      <w:r w:rsidRPr="006A5208">
        <w:rPr>
          <w:rStyle w:val="Codigo"/>
          <w:lang w:val="en-US"/>
        </w:rPr>
        <w:t>monitor.niit.edu.pk 200.37.46.80 . . . . . . . . . . . . . . . . monitor.niit.edu.pk 200.37.46.80</w:t>
      </w:r>
    </w:p>
    <w:p w:rsidR="006A5208" w:rsidRPr="006A5208" w:rsidRDefault="006A5208" w:rsidP="006A5208">
      <w:pPr>
        <w:pStyle w:val="NoSpacing"/>
        <w:ind w:firstLine="0"/>
        <w:rPr>
          <w:rStyle w:val="Codigo"/>
          <w:lang w:val="en-US"/>
        </w:rPr>
      </w:pPr>
      <w:r w:rsidRPr="006A5208">
        <w:rPr>
          <w:rStyle w:val="Codigo"/>
          <w:lang w:val="en-US"/>
        </w:rPr>
        <w:t>monitor.niit.edu.pk bahria.edu.pk . . . . . . . 164.3881 . . . . . . . . monitor.niit.edu.pk bahria.edu.pk</w:t>
      </w:r>
    </w:p>
    <w:p w:rsidR="006A5208" w:rsidRPr="006A5208" w:rsidRDefault="006A5208" w:rsidP="006A5208">
      <w:pPr>
        <w:pStyle w:val="NoSpacing"/>
        <w:ind w:firstLine="0"/>
        <w:rPr>
          <w:rStyle w:val="Codigo"/>
          <w:lang w:val="en-US"/>
        </w:rPr>
      </w:pPr>
      <w:r w:rsidRPr="006A5208">
        <w:rPr>
          <w:rStyle w:val="Codigo"/>
          <w:lang w:val="en-US"/>
        </w:rPr>
        <w:t>monitor.niit.edu.pk gu.edu.pk . . . . . . . 171.5193 . . . . . . . . monitor.niit.edu.pk gu.edu.pk</w:t>
      </w:r>
    </w:p>
    <w:p w:rsidR="006A5208" w:rsidRPr="006A5208" w:rsidRDefault="006A5208" w:rsidP="006A5208">
      <w:pPr>
        <w:pStyle w:val="NoSpacing"/>
        <w:ind w:firstLine="0"/>
        <w:rPr>
          <w:rStyle w:val="Codigo"/>
          <w:lang w:val="en-US"/>
        </w:rPr>
      </w:pPr>
      <w:r w:rsidRPr="006A5208">
        <w:rPr>
          <w:rStyle w:val="Codigo"/>
          <w:lang w:val="en-US"/>
        </w:rPr>
        <w:t>monitor.niit.edu.pk hec.gov.pk . . . . . . . 191.9806 . . . . . . . . monitor.niit.edu.pk hec.gov.pk</w:t>
      </w:r>
    </w:p>
    <w:p w:rsidR="006A5208" w:rsidRPr="006A5208" w:rsidRDefault="006A5208" w:rsidP="006A5208">
      <w:pPr>
        <w:pStyle w:val="NoSpacing"/>
        <w:ind w:firstLine="0"/>
        <w:rPr>
          <w:rStyle w:val="Codigo"/>
          <w:lang w:val="en-US"/>
        </w:rPr>
      </w:pPr>
      <w:r w:rsidRPr="006A5208">
        <w:rPr>
          <w:rStyle w:val="Codigo"/>
          <w:lang w:val="en-US"/>
        </w:rPr>
        <w:t xml:space="preserve">monitor.niit.edu.pk ihep.ac.cn . . . . . . . . 186.7626 </w:t>
      </w:r>
      <w:proofErr w:type="gramStart"/>
      <w:r w:rsidRPr="006A5208">
        <w:rPr>
          <w:rStyle w:val="Codigo"/>
          <w:lang w:val="en-US"/>
        </w:rPr>
        <w:t>136.3005 .</w:t>
      </w:r>
      <w:proofErr w:type="gramEnd"/>
      <w:r w:rsidRPr="006A5208">
        <w:rPr>
          <w:rStyle w:val="Codigo"/>
          <w:lang w:val="en-US"/>
        </w:rPr>
        <w:t xml:space="preserve"> . 114.9669 </w:t>
      </w:r>
      <w:proofErr w:type="gramStart"/>
      <w:r w:rsidRPr="006A5208">
        <w:rPr>
          <w:rStyle w:val="Codigo"/>
          <w:lang w:val="en-US"/>
        </w:rPr>
        <w:t>89.1363 .</w:t>
      </w:r>
      <w:proofErr w:type="gramEnd"/>
      <w:r w:rsidRPr="006A5208">
        <w:rPr>
          <w:rStyle w:val="Codigo"/>
          <w:lang w:val="en-US"/>
        </w:rPr>
        <w:t xml:space="preserve"> . monitor.niit.edu.pk ihep.ac.cn</w:t>
      </w:r>
    </w:p>
    <w:p w:rsidR="006A5208" w:rsidRPr="006A5208" w:rsidRDefault="006A5208" w:rsidP="006A5208">
      <w:pPr>
        <w:pStyle w:val="NoSpacing"/>
        <w:ind w:firstLine="0"/>
        <w:rPr>
          <w:rStyle w:val="Codigo"/>
          <w:lang w:val="en-US"/>
        </w:rPr>
      </w:pPr>
      <w:r w:rsidRPr="006A5208">
        <w:rPr>
          <w:rStyle w:val="Codigo"/>
          <w:lang w:val="en-US"/>
        </w:rPr>
        <w:t>monitor.niit.edu.pk indix.ncst.ernet.in . . . . . . . . 70.0635 . . . . . . . monitor.niit.edu.pk indix.ncst.ernet.in</w:t>
      </w:r>
    </w:p>
    <w:p w:rsidR="006A5208" w:rsidRPr="006A5208" w:rsidRDefault="006A5208" w:rsidP="006A5208">
      <w:pPr>
        <w:pStyle w:val="NoSpacing"/>
        <w:ind w:firstLine="0"/>
        <w:rPr>
          <w:rStyle w:val="Codigo"/>
          <w:lang w:val="en-US"/>
        </w:rPr>
      </w:pPr>
      <w:r w:rsidRPr="006A5208">
        <w:rPr>
          <w:rStyle w:val="Codigo"/>
          <w:lang w:val="en-US"/>
        </w:rPr>
        <w:t>monitor.niit.edu.pk lhr.comsats.net.pk . . . . . . . . . . . . . . . . monitor.niit.edu.pk lhr.comsats.net.pk</w:t>
      </w:r>
    </w:p>
    <w:p w:rsidR="006A5208" w:rsidRPr="006A5208" w:rsidRDefault="006A5208" w:rsidP="006A5208">
      <w:pPr>
        <w:pStyle w:val="NoSpacing"/>
        <w:ind w:firstLine="0"/>
        <w:rPr>
          <w:rStyle w:val="Codigo"/>
          <w:lang w:val="en-US"/>
        </w:rPr>
      </w:pPr>
      <w:r w:rsidRPr="006A5208">
        <w:rPr>
          <w:rStyle w:val="Codigo"/>
          <w:lang w:val="en-US"/>
        </w:rPr>
        <w:t xml:space="preserve">monitor.niit.edu.pk magic.mn . . . . . . . . . . . . 106.1450 </w:t>
      </w:r>
      <w:proofErr w:type="gramStart"/>
      <w:r w:rsidRPr="006A5208">
        <w:rPr>
          <w:rStyle w:val="Codigo"/>
          <w:lang w:val="en-US"/>
        </w:rPr>
        <w:t>89.0997 .</w:t>
      </w:r>
      <w:proofErr w:type="gramEnd"/>
      <w:r w:rsidRPr="006A5208">
        <w:rPr>
          <w:rStyle w:val="Codigo"/>
          <w:lang w:val="en-US"/>
        </w:rPr>
        <w:t xml:space="preserve"> . monitor.niit.edu.pk magic.mn</w:t>
      </w:r>
    </w:p>
    <w:p w:rsidR="006A5208" w:rsidRPr="006A5208" w:rsidRDefault="006A5208" w:rsidP="006A5208">
      <w:pPr>
        <w:pStyle w:val="NoSpacing"/>
        <w:ind w:firstLine="0"/>
        <w:rPr>
          <w:rStyle w:val="Codigo"/>
          <w:lang w:val="en-US"/>
        </w:rPr>
      </w:pPr>
      <w:r w:rsidRPr="006A5208">
        <w:rPr>
          <w:rStyle w:val="Codigo"/>
          <w:lang w:val="en-US"/>
        </w:rPr>
        <w:t>monitor.niit.edu.pk monalisa.niit.edu.pk . . . . . . 218045.1989 171345.6760 . . . . . . . . monitor.niit.edu.pk monalisa.niit.edu.pk</w:t>
      </w:r>
    </w:p>
    <w:p w:rsidR="006A5208" w:rsidRPr="006A5208" w:rsidRDefault="006A5208" w:rsidP="006A5208">
      <w:pPr>
        <w:pStyle w:val="NoSpacing"/>
        <w:ind w:firstLine="0"/>
        <w:rPr>
          <w:rStyle w:val="Codigo"/>
          <w:lang w:val="en-US"/>
        </w:rPr>
      </w:pPr>
      <w:r w:rsidRPr="006A5208">
        <w:rPr>
          <w:rStyle w:val="Codigo"/>
          <w:lang w:val="en-US"/>
        </w:rPr>
        <w:t>monitor.niit.edu.pk monitor.niit.edu.pk . . . . . . . . . . . . . . . . monitor.niit.edu.pk monitor.niit.edu.pk</w:t>
      </w:r>
    </w:p>
    <w:p w:rsidR="006A5208" w:rsidRPr="006A5208" w:rsidRDefault="006A5208" w:rsidP="006A5208">
      <w:pPr>
        <w:pStyle w:val="NoSpacing"/>
        <w:ind w:firstLine="0"/>
        <w:rPr>
          <w:rStyle w:val="Codigo"/>
          <w:lang w:val="en-US"/>
        </w:rPr>
      </w:pPr>
      <w:r w:rsidRPr="006A5208">
        <w:rPr>
          <w:rStyle w:val="Codigo"/>
          <w:lang w:val="en-US"/>
        </w:rPr>
        <w:t>monitor.niit.edu.pk pinger.ntc.net.pk . . . . . . . . 347.6240 . . . . . . . monitor.niit.edu.pk pinger.ntc.net.pk</w:t>
      </w:r>
    </w:p>
    <w:p w:rsidR="006A5208" w:rsidRPr="006A5208" w:rsidRDefault="006A5208" w:rsidP="006A5208">
      <w:pPr>
        <w:pStyle w:val="NoSpacing"/>
        <w:ind w:firstLine="0"/>
        <w:rPr>
          <w:rStyle w:val="Codigo"/>
          <w:lang w:val="en-US"/>
        </w:rPr>
      </w:pPr>
      <w:r w:rsidRPr="006A5208">
        <w:rPr>
          <w:rStyle w:val="Codigo"/>
          <w:lang w:val="en-US"/>
        </w:rPr>
        <w:t>monitor.niit.edu.pk pinger2.niit.edu.pk . . . . . . 117227.5317 120060.5280 230950.3084 126602.5040 . . . . . . monitor.niit.edu.pk pinger2.niit.edu.pk</w:t>
      </w:r>
    </w:p>
    <w:p w:rsidR="006A5208" w:rsidRPr="006A5208" w:rsidRDefault="006A5208" w:rsidP="006A5208">
      <w:pPr>
        <w:pStyle w:val="NoSpacing"/>
        <w:ind w:firstLine="0"/>
        <w:rPr>
          <w:rStyle w:val="Codigo"/>
          <w:lang w:val="en-US"/>
        </w:rPr>
      </w:pPr>
      <w:r w:rsidRPr="006A5208">
        <w:rPr>
          <w:rStyle w:val="Codigo"/>
          <w:lang w:val="en-US"/>
        </w:rPr>
        <w:t xml:space="preserve">monitor.niit.edu.pk sanchar.ncb.ernet.in . . . . . . . 82.1559 96.6733 </w:t>
      </w:r>
      <w:proofErr w:type="gramStart"/>
      <w:r w:rsidRPr="006A5208">
        <w:rPr>
          <w:rStyle w:val="Codigo"/>
          <w:lang w:val="en-US"/>
        </w:rPr>
        <w:t>165.2685 .</w:t>
      </w:r>
      <w:proofErr w:type="gramEnd"/>
      <w:r w:rsidRPr="006A5208">
        <w:rPr>
          <w:rStyle w:val="Codigo"/>
          <w:lang w:val="en-US"/>
        </w:rPr>
        <w:t xml:space="preserve"> . 143.3020 </w:t>
      </w:r>
      <w:proofErr w:type="gramStart"/>
      <w:r w:rsidRPr="006A5208">
        <w:rPr>
          <w:rStyle w:val="Codigo"/>
          <w:lang w:val="en-US"/>
        </w:rPr>
        <w:t>131.5143 .</w:t>
      </w:r>
      <w:proofErr w:type="gramEnd"/>
      <w:r w:rsidRPr="006A5208">
        <w:rPr>
          <w:rStyle w:val="Codigo"/>
          <w:lang w:val="en-US"/>
        </w:rPr>
        <w:t xml:space="preserve"> . monitor.niit.edu.pk sanchar.ncb.ernet.in</w:t>
      </w:r>
    </w:p>
    <w:p w:rsidR="006A5208" w:rsidRPr="006A5208" w:rsidRDefault="006A5208" w:rsidP="006A5208">
      <w:pPr>
        <w:pStyle w:val="NoSpacing"/>
        <w:ind w:firstLine="0"/>
        <w:rPr>
          <w:rStyle w:val="Codigo"/>
          <w:lang w:val="en-US"/>
        </w:rPr>
      </w:pPr>
      <w:r w:rsidRPr="006A5208">
        <w:rPr>
          <w:rStyle w:val="Codigo"/>
          <w:lang w:val="en-US"/>
        </w:rPr>
        <w:t>monitor.niit.edu.pk www.lcwu.edu.pk . . . . . . . 195.4651 85.8212 . . . . . . . monitor.niit.edu.pk www.lcwu.edu.pk</w:t>
      </w:r>
    </w:p>
    <w:p w:rsidR="006A5208" w:rsidRPr="006A5208" w:rsidRDefault="006A5208" w:rsidP="006A5208">
      <w:pPr>
        <w:pStyle w:val="NoSpacing"/>
        <w:ind w:firstLine="0"/>
        <w:rPr>
          <w:rStyle w:val="Codigo"/>
          <w:lang w:val="en-US"/>
        </w:rPr>
      </w:pPr>
      <w:r w:rsidRPr="006A5208">
        <w:rPr>
          <w:rStyle w:val="Codigo"/>
          <w:lang w:val="en-US"/>
        </w:rPr>
        <w:t>pinger.ntc.net.pk 194.67.220.105 . . . . . . . . 158.2757 . . . . . . . pinger.ntc.net.pk 194.67.220.105</w:t>
      </w:r>
    </w:p>
    <w:p w:rsidR="006A5208" w:rsidRPr="006A5208" w:rsidRDefault="006A5208" w:rsidP="006A5208">
      <w:pPr>
        <w:pStyle w:val="NoSpacing"/>
        <w:ind w:firstLine="0"/>
        <w:rPr>
          <w:rStyle w:val="Codigo"/>
          <w:lang w:val="en-US"/>
        </w:rPr>
      </w:pPr>
      <w:r w:rsidRPr="006A5208">
        <w:rPr>
          <w:rStyle w:val="Codigo"/>
          <w:lang w:val="en-US"/>
        </w:rPr>
        <w:t>pinger.ntc.net.pk 194.67.220.129 . . . . . . . . 152.5678 . . . . . . . pinger.ntc.net.pk 194.67.220.129</w:t>
      </w:r>
    </w:p>
    <w:p w:rsidR="006A5208" w:rsidRPr="006A5208" w:rsidRDefault="006A5208" w:rsidP="006A5208">
      <w:pPr>
        <w:pStyle w:val="NoSpacing"/>
        <w:ind w:firstLine="0"/>
        <w:rPr>
          <w:rStyle w:val="Codigo"/>
          <w:lang w:val="en-US"/>
        </w:rPr>
      </w:pPr>
      <w:r w:rsidRPr="006A5208">
        <w:rPr>
          <w:rStyle w:val="Codigo"/>
          <w:lang w:val="en-US"/>
        </w:rPr>
        <w:lastRenderedPageBreak/>
        <w:t>pinger.ntc.net.pk 194.67.220.161 . . . . . . . . 189.6274 . . . . . . . pinger.ntc.net.pk 194.67.220.161</w:t>
      </w:r>
    </w:p>
    <w:p w:rsidR="006A5208" w:rsidRPr="006A5208" w:rsidRDefault="006A5208" w:rsidP="006A5208">
      <w:pPr>
        <w:pStyle w:val="NoSpacing"/>
        <w:ind w:firstLine="0"/>
        <w:rPr>
          <w:rStyle w:val="Codigo"/>
          <w:lang w:val="en-US"/>
        </w:rPr>
      </w:pPr>
      <w:r w:rsidRPr="006A5208">
        <w:rPr>
          <w:rStyle w:val="Codigo"/>
          <w:lang w:val="en-US"/>
        </w:rPr>
        <w:t>pinger.ntc.net.pk 194.67.220.193 . . . . . . . . 262.6626 . . . . . . . pinger.ntc.net.pk 194.67.220.193</w:t>
      </w:r>
    </w:p>
    <w:p w:rsidR="006A5208" w:rsidRPr="006A5208" w:rsidRDefault="006A5208" w:rsidP="006A5208">
      <w:pPr>
        <w:pStyle w:val="NoSpacing"/>
        <w:ind w:firstLine="0"/>
        <w:rPr>
          <w:rStyle w:val="Codigo"/>
          <w:lang w:val="en-US"/>
        </w:rPr>
      </w:pPr>
      <w:r w:rsidRPr="006A5208">
        <w:rPr>
          <w:rStyle w:val="Codigo"/>
          <w:lang w:val="en-US"/>
        </w:rPr>
        <w:t>pinger.ntc.net.pk 194.67.220.225 . . . . . . . . 190.2706 . . . . . . . pinger.ntc.net.pk 194.67.220.225</w:t>
      </w:r>
    </w:p>
    <w:p w:rsidR="006A5208" w:rsidRPr="006A5208" w:rsidRDefault="006A5208" w:rsidP="006A5208">
      <w:pPr>
        <w:pStyle w:val="NoSpacing"/>
        <w:ind w:firstLine="0"/>
        <w:rPr>
          <w:rStyle w:val="Codigo"/>
          <w:lang w:val="en-US"/>
        </w:rPr>
      </w:pPr>
      <w:r w:rsidRPr="006A5208">
        <w:rPr>
          <w:rStyle w:val="Codigo"/>
          <w:lang w:val="en-US"/>
        </w:rPr>
        <w:t>pinger.ntc.net.pk 194.67.220.73 . . . . . . . . 322.3212 . . . . . . . pinger.ntc.net.pk 194.67.220.73</w:t>
      </w:r>
    </w:p>
    <w:p w:rsidR="006A5208" w:rsidRPr="006A5208" w:rsidRDefault="006A5208" w:rsidP="006A5208">
      <w:pPr>
        <w:pStyle w:val="NoSpacing"/>
        <w:ind w:firstLine="0"/>
        <w:rPr>
          <w:rStyle w:val="Codigo"/>
          <w:lang w:val="en-US"/>
        </w:rPr>
      </w:pPr>
      <w:r w:rsidRPr="006A5208">
        <w:rPr>
          <w:rStyle w:val="Codigo"/>
          <w:lang w:val="en-US"/>
        </w:rPr>
        <w:t>pinger.ntc.net.pk 194.67.220.97 . . . . . . . . 228.7071 . . . . . . . pinger.ntc.net.pk 194.67.220.97</w:t>
      </w:r>
    </w:p>
    <w:p w:rsidR="006A5208" w:rsidRPr="006A5208" w:rsidRDefault="006A5208" w:rsidP="006A5208">
      <w:pPr>
        <w:pStyle w:val="NoSpacing"/>
        <w:ind w:firstLine="0"/>
        <w:rPr>
          <w:rStyle w:val="Codigo"/>
          <w:lang w:val="en-US"/>
        </w:rPr>
      </w:pPr>
      <w:r w:rsidRPr="006A5208">
        <w:rPr>
          <w:rStyle w:val="Codigo"/>
          <w:lang w:val="en-US"/>
        </w:rPr>
        <w:t>pinger.ntc.net.pk 202.83.160.42 . . . . . . . . . . . . . . . . pinger.ntc.net.pk 202.83.160.42</w:t>
      </w:r>
    </w:p>
    <w:p w:rsidR="006A5208" w:rsidRPr="006A5208" w:rsidRDefault="006A5208" w:rsidP="006A5208">
      <w:pPr>
        <w:pStyle w:val="NoSpacing"/>
        <w:ind w:firstLine="0"/>
        <w:rPr>
          <w:rStyle w:val="Codigo"/>
          <w:lang w:val="en-US"/>
        </w:rPr>
      </w:pPr>
      <w:r w:rsidRPr="006A5208">
        <w:rPr>
          <w:rStyle w:val="Codigo"/>
          <w:lang w:val="en-US"/>
        </w:rPr>
        <w:t>pinger.ntc.net.pk ihep.ac.cn . . . . . . . . 522.1536 . . . . . . . pinger.ntc.net.pk ihep.ac.cn</w:t>
      </w:r>
    </w:p>
    <w:p w:rsidR="006A5208" w:rsidRPr="006A5208" w:rsidRDefault="006A5208" w:rsidP="006A5208">
      <w:pPr>
        <w:pStyle w:val="NoSpacing"/>
        <w:ind w:firstLine="0"/>
        <w:rPr>
          <w:rStyle w:val="Codigo"/>
          <w:lang w:val="en-US"/>
        </w:rPr>
      </w:pPr>
      <w:r w:rsidRPr="006A5208">
        <w:rPr>
          <w:rStyle w:val="Codigo"/>
          <w:lang w:val="en-US"/>
        </w:rPr>
        <w:t>pinger.ntc.net.pk indix.ncst.ernet.in . . . . . . . . . . . . . . . . pinger.ntc.net.pk indix.ncst.ernet.in</w:t>
      </w:r>
    </w:p>
    <w:p w:rsidR="006A5208" w:rsidRPr="006A5208" w:rsidRDefault="006A5208" w:rsidP="006A5208">
      <w:pPr>
        <w:pStyle w:val="NoSpacing"/>
        <w:ind w:firstLine="0"/>
        <w:rPr>
          <w:rStyle w:val="Codigo"/>
          <w:lang w:val="en-US"/>
        </w:rPr>
      </w:pPr>
      <w:r w:rsidRPr="006A5208">
        <w:rPr>
          <w:rStyle w:val="Codigo"/>
          <w:lang w:val="en-US"/>
        </w:rPr>
        <w:t>pinger.ntc.net.pk monalisa.niit.edu.pk . . . . . . . . . . . . . . . . pinger.ntc.net.pk monalisa.niit.edu.pk</w:t>
      </w:r>
    </w:p>
    <w:p w:rsidR="006A5208" w:rsidRPr="006A5208" w:rsidRDefault="006A5208" w:rsidP="006A5208">
      <w:pPr>
        <w:pStyle w:val="NoSpacing"/>
        <w:ind w:firstLine="0"/>
        <w:rPr>
          <w:rStyle w:val="Codigo"/>
          <w:lang w:val="en-US"/>
        </w:rPr>
      </w:pPr>
      <w:r w:rsidRPr="006A5208">
        <w:rPr>
          <w:rStyle w:val="Codigo"/>
          <w:lang w:val="en-US"/>
        </w:rPr>
        <w:t>pinger.ntc.net.pk sanchar.ncb.ernet.in . . . . . . . . 386.7992 . . . . . . . pinger.ntc.net.pk sanchar.ncb.ernet.in</w:t>
      </w:r>
    </w:p>
    <w:p w:rsidR="006A5208" w:rsidRPr="006A5208" w:rsidRDefault="006A5208" w:rsidP="006A5208">
      <w:pPr>
        <w:pStyle w:val="NoSpacing"/>
        <w:ind w:firstLine="0"/>
        <w:rPr>
          <w:rStyle w:val="Codigo"/>
          <w:lang w:val="en-US"/>
        </w:rPr>
      </w:pPr>
      <w:r w:rsidRPr="006A5208">
        <w:rPr>
          <w:rStyle w:val="Codigo"/>
          <w:lang w:val="en-US"/>
        </w:rPr>
        <w:t>pinger2.niit.edu.pk 194.67.220.105 . . . . . . . . 81.3281 57.9047 . . . . . . pinger2.niit.edu.pk 194.67.220.105</w:t>
      </w:r>
    </w:p>
    <w:p w:rsidR="006A5208" w:rsidRPr="006A5208" w:rsidRDefault="006A5208" w:rsidP="006A5208">
      <w:pPr>
        <w:pStyle w:val="NoSpacing"/>
        <w:ind w:firstLine="0"/>
        <w:rPr>
          <w:rStyle w:val="Codigo"/>
          <w:lang w:val="en-US"/>
        </w:rPr>
      </w:pPr>
      <w:r w:rsidRPr="006A5208">
        <w:rPr>
          <w:rStyle w:val="Codigo"/>
          <w:lang w:val="en-US"/>
        </w:rPr>
        <w:t>pinger2.niit.edu.pk 194.67.220.161 . . . . . . . . 83.1297 . . . . . . . pinger2.niit.edu.pk 194.67.220.161</w:t>
      </w:r>
    </w:p>
    <w:p w:rsidR="006A5208" w:rsidRPr="006A5208" w:rsidRDefault="006A5208" w:rsidP="006A5208">
      <w:pPr>
        <w:pStyle w:val="NoSpacing"/>
        <w:ind w:firstLine="0"/>
        <w:rPr>
          <w:rStyle w:val="Codigo"/>
          <w:lang w:val="en-US"/>
        </w:rPr>
      </w:pPr>
      <w:r w:rsidRPr="006A5208">
        <w:rPr>
          <w:rStyle w:val="Codigo"/>
          <w:lang w:val="en-US"/>
        </w:rPr>
        <w:t>pinger2.niit.edu.pk 194.67.220.65 . . . . . . . . . . . . . . . . pinger2.niit.edu.pk 194.67.220.65</w:t>
      </w:r>
    </w:p>
    <w:p w:rsidR="006A5208" w:rsidRPr="006A5208" w:rsidRDefault="006A5208" w:rsidP="006A5208">
      <w:pPr>
        <w:pStyle w:val="NoSpacing"/>
        <w:ind w:firstLine="0"/>
        <w:rPr>
          <w:rStyle w:val="Codigo"/>
          <w:lang w:val="en-US"/>
        </w:rPr>
      </w:pPr>
      <w:r w:rsidRPr="006A5208">
        <w:rPr>
          <w:rStyle w:val="Codigo"/>
          <w:lang w:val="en-US"/>
        </w:rPr>
        <w:t>pinger2.niit.edu.pk indix.ncst.ernet.in . . . . . . . . 626.3499 . . . . . . . pinger2.niit.edu.pk indix.ncst.ernet.in</w:t>
      </w:r>
    </w:p>
    <w:p w:rsidR="006A5208" w:rsidRPr="006A5208" w:rsidRDefault="006A5208" w:rsidP="006A5208">
      <w:pPr>
        <w:pStyle w:val="NoSpacing"/>
        <w:ind w:firstLine="0"/>
        <w:rPr>
          <w:rStyle w:val="Codigo"/>
          <w:lang w:val="en-US"/>
        </w:rPr>
      </w:pPr>
      <w:r w:rsidRPr="006A5208">
        <w:rPr>
          <w:rStyle w:val="Codigo"/>
          <w:lang w:val="en-US"/>
        </w:rPr>
        <w:t>pinger2.niit.edu.pk monalisa.niit.edu.pk . . . . . . . . . . . . . . . . pinger2.niit.edu.pk monalisa.niit.edu.pk</w:t>
      </w:r>
    </w:p>
    <w:p w:rsidR="006A5208" w:rsidRPr="006A5208" w:rsidRDefault="006A5208" w:rsidP="006A5208">
      <w:pPr>
        <w:pStyle w:val="NoSpacing"/>
        <w:ind w:firstLine="0"/>
        <w:rPr>
          <w:rStyle w:val="Codigo"/>
          <w:lang w:val="en-US"/>
        </w:rPr>
      </w:pPr>
      <w:r w:rsidRPr="006A5208">
        <w:rPr>
          <w:rStyle w:val="Codigo"/>
          <w:lang w:val="en-US"/>
        </w:rPr>
        <w:t>pinger2.niit.edu.pk pinger.ntc.net.pk . . . . . . . . 1390.8517 . . . . . . . pinger2.niit.edu.pk pinger.ntc.net.pk</w:t>
      </w:r>
    </w:p>
    <w:p w:rsidR="006A5208" w:rsidRPr="006A5208" w:rsidRDefault="006A5208" w:rsidP="006A5208">
      <w:pPr>
        <w:pStyle w:val="NoSpacing"/>
        <w:ind w:firstLine="0"/>
        <w:rPr>
          <w:rStyle w:val="Codigo"/>
          <w:lang w:val="en-US"/>
        </w:rPr>
      </w:pPr>
      <w:r w:rsidRPr="006A5208">
        <w:rPr>
          <w:rStyle w:val="Codigo"/>
          <w:lang w:val="en-US"/>
        </w:rPr>
        <w:t>pinger2.niit.edu.pk www.lcwu.edu.pk . . . . . . . . 355.2899 . . . . . . . pinger2.niit.edu.pk www.lcwu.edu.pk</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amp-aarn . . . . . . . . 395.8179 310.0496 195.4417 . . . . . sanchar.ncb.ernet.in amp-aarn</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amp-apantyo . . . . . . . . 694.2472 359.9392 186.1844 . . . . . sanchar.ncb.ernet.in amp-apantyo</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amp-capetown . . . . . . . . 251.2510 . . . . . . . sanchar.ncb.ernet.in amp-capetown</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amp-cnic . . . . . . . . 1797.4839 . . . . . . . sanchar.ncb.ernet.in amp-cnic</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amp-cnic-hk . . . . . . . . 375.3660 422.0154 . . . . . . </w:t>
      </w:r>
      <w:proofErr w:type="gramStart"/>
      <w:r w:rsidRPr="006A5208">
        <w:rPr>
          <w:rStyle w:val="Codigo"/>
          <w:lang w:val="en-US"/>
        </w:rPr>
        <w:t>sanchar.ncb.ernet.in</w:t>
      </w:r>
      <w:proofErr w:type="gramEnd"/>
      <w:r w:rsidRPr="006A5208">
        <w:rPr>
          <w:rStyle w:val="Codigo"/>
          <w:lang w:val="en-US"/>
        </w:rPr>
        <w:t xml:space="preserve"> amp-cnic-hk</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amp-kiwi . . . . . . . . 474.8137 . . . . . . . sanchar.ncb.ernet.in amp-kiwi</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amp-korea . . . . . . . . 1150.0515 . . . . . . . sanchar.ncb.ernet.in amp-korea</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amp-singapore . . . . . . . . 409.5800 . . . . . . . sanchar.ncb.ernet.in amp-singapore</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amp-taiwan . . . . . . . . 420.8825 254.8716 163.5972 . . . . . sanchar.ncb.ernet.in amp-taiwan</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amp-uhyderabad . . . . . . . . . . . . . . . . </w:t>
      </w:r>
      <w:proofErr w:type="gramStart"/>
      <w:r w:rsidRPr="006A5208">
        <w:rPr>
          <w:rStyle w:val="Codigo"/>
          <w:lang w:val="en-US"/>
        </w:rPr>
        <w:t>sanchar.ncb.ernet.in</w:t>
      </w:r>
      <w:proofErr w:type="gramEnd"/>
      <w:r w:rsidRPr="006A5208">
        <w:rPr>
          <w:rStyle w:val="Codigo"/>
          <w:lang w:val="en-US"/>
        </w:rPr>
        <w:t xml:space="preserve"> amp-uhyderabad</w:t>
      </w:r>
    </w:p>
    <w:p w:rsidR="006A5208" w:rsidRPr="006A5208" w:rsidRDefault="006A5208" w:rsidP="006A5208">
      <w:pPr>
        <w:pStyle w:val="NoSpacing"/>
        <w:ind w:firstLine="0"/>
        <w:rPr>
          <w:rStyle w:val="Codigo"/>
          <w:lang w:val="en-US"/>
        </w:rPr>
      </w:pPr>
      <w:proofErr w:type="gramStart"/>
      <w:r w:rsidRPr="006A5208">
        <w:rPr>
          <w:rStyle w:val="Codigo"/>
          <w:lang w:val="en-US"/>
        </w:rPr>
        <w:t>sanchar.ncb.ernet.in</w:t>
      </w:r>
      <w:proofErr w:type="gramEnd"/>
      <w:r w:rsidRPr="006A5208">
        <w:rPr>
          <w:rStyle w:val="Codigo"/>
          <w:lang w:val="en-US"/>
        </w:rPr>
        <w:t xml:space="preserve"> amp-unin . . . . . . . . . . . . . . . . </w:t>
      </w:r>
      <w:proofErr w:type="gramStart"/>
      <w:r w:rsidRPr="006A5208">
        <w:rPr>
          <w:rStyle w:val="Codigo"/>
          <w:lang w:val="en-US"/>
        </w:rPr>
        <w:t>sanchar.ncb.ernet.in</w:t>
      </w:r>
      <w:proofErr w:type="gramEnd"/>
      <w:r w:rsidRPr="006A5208">
        <w:rPr>
          <w:rStyle w:val="Codigo"/>
          <w:lang w:val="en-US"/>
        </w:rPr>
        <w:t xml:space="preserve"> amp-unin</w:t>
      </w:r>
    </w:p>
    <w:p w:rsidR="006A5208" w:rsidRPr="006A5208" w:rsidRDefault="006A5208" w:rsidP="006A5208">
      <w:pPr>
        <w:pStyle w:val="NoSpacing"/>
        <w:ind w:firstLine="0"/>
        <w:rPr>
          <w:rStyle w:val="Codigo"/>
          <w:lang w:val="en-US"/>
        </w:rPr>
      </w:pPr>
      <w:r w:rsidRPr="006A5208">
        <w:rPr>
          <w:rStyle w:val="Codigo"/>
          <w:lang w:val="en-US"/>
        </w:rPr>
        <w:t>sanchar.ncb.ernet.in indix.ncst.ernet.in . . . . . . . . 1911.6513 . . . . . . . sanchar.ncb.ernet.in indix.ncst.ernet.in</w:t>
      </w:r>
    </w:p>
    <w:p w:rsidR="006A5208" w:rsidRPr="006A5208" w:rsidRDefault="006A5208" w:rsidP="006A5208">
      <w:pPr>
        <w:pStyle w:val="NoSpacing"/>
        <w:ind w:firstLine="0"/>
        <w:rPr>
          <w:rStyle w:val="Codigo"/>
          <w:lang w:val="en-US"/>
        </w:rPr>
      </w:pPr>
      <w:r w:rsidRPr="006A5208">
        <w:rPr>
          <w:rStyle w:val="Codigo"/>
          <w:lang w:val="en-US"/>
        </w:rPr>
        <w:t>sanchar.ncb.ernet.in trinetra.ncb.ernet.in . . . . . . . 2451793.4493 39245739.3973 . . . . . . . sanchar.ncb.ernet.in trinetra.ncb.ernet.in</w:t>
      </w:r>
    </w:p>
    <w:sectPr w:rsidR="006A5208" w:rsidRPr="006A5208" w:rsidSect="0032556F">
      <w:headerReference w:type="default" r:id="rId145"/>
      <w:pgSz w:w="11906" w:h="16838"/>
      <w:pgMar w:top="1701" w:right="1134" w:bottom="1134" w:left="1701" w:header="709" w:footer="709" w:gutter="0"/>
      <w:pgNumType w:start="1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Revisor" w:date="2013-12-04T18:29:00Z" w:initials="L">
    <w:p w:rsidR="00D35888" w:rsidRDefault="00D35888">
      <w:pPr>
        <w:pStyle w:val="CommentText"/>
      </w:pPr>
      <w:r>
        <w:rPr>
          <w:rStyle w:val="CommentReference"/>
        </w:rPr>
        <w:annotationRef/>
      </w:r>
      <w:r>
        <w:t>Essas figuras não são minhas, peguei na web. Veja se encontra o original, ou faça a sua, traduzindo</w:t>
      </w:r>
    </w:p>
  </w:comment>
  <w:comment w:id="43" w:author="Revisor" w:date="2013-12-04T18:29:00Z" w:initials="L">
    <w:p w:rsidR="00D35888" w:rsidRDefault="00D35888">
      <w:pPr>
        <w:pStyle w:val="CommentText"/>
      </w:pPr>
      <w:r>
        <w:rPr>
          <w:rStyle w:val="CommentReference"/>
        </w:rPr>
        <w:annotationRef/>
      </w:r>
      <w:r>
        <w:t>Não lembro se o nome é esse.</w:t>
      </w:r>
    </w:p>
  </w:comment>
  <w:comment w:id="56" w:author="Revisor" w:date="2013-12-04T18:29:00Z" w:initials="L">
    <w:p w:rsidR="00D35888" w:rsidRDefault="00D35888">
      <w:pPr>
        <w:pStyle w:val="CommentText"/>
      </w:pPr>
      <w:r>
        <w:rPr>
          <w:rStyle w:val="CommentReference"/>
        </w:rPr>
        <w:annotationRef/>
      </w:r>
      <w:r>
        <w:t>O formato desses parágrafos está diferente</w:t>
      </w:r>
    </w:p>
  </w:comment>
  <w:comment w:id="76" w:author="Revisor" w:date="2013-12-04T18:29:00Z" w:initials="L">
    <w:p w:rsidR="00D35888" w:rsidRDefault="00D35888">
      <w:pPr>
        <w:pStyle w:val="CommentText"/>
      </w:pPr>
      <w:r>
        <w:rPr>
          <w:rStyle w:val="CommentReference"/>
        </w:rPr>
        <w:annotationRef/>
      </w:r>
      <w:r>
        <w:t>Novamente verifique a formatação dos parágrafos. Vcê está ussando estilos do word?  Ajuda muito a evitar esse tipo de problema.</w:t>
      </w:r>
    </w:p>
  </w:comment>
  <w:comment w:id="81" w:author="Revisor" w:date="2013-12-04T18:29:00Z" w:initials="L">
    <w:p w:rsidR="00D35888" w:rsidRDefault="00D35888">
      <w:pPr>
        <w:pStyle w:val="CommentText"/>
      </w:pPr>
      <w:r>
        <w:rPr>
          <w:rStyle w:val="CommentReference"/>
        </w:rPr>
        <w:annotationRef/>
      </w:r>
      <w:r>
        <w:t>Se a sentença não es’ta nomenado uma figura ou fz pare de uma lista de itens, precisa ser complera (sujeto/predicado, etc.)</w:t>
      </w:r>
    </w:p>
  </w:comment>
  <w:comment w:id="129" w:author="Revisor" w:date="2013-12-04T18:29:00Z" w:initials="L">
    <w:p w:rsidR="00D35888" w:rsidRDefault="00D35888">
      <w:pPr>
        <w:pStyle w:val="CommentText"/>
      </w:pPr>
      <w:r>
        <w:rPr>
          <w:rStyle w:val="CommentReference"/>
        </w:rPr>
        <w:annotationRef/>
      </w:r>
      <w:r>
        <w:t>Sempre que existir, dar preferencia para o termo em portugues</w:t>
      </w:r>
    </w:p>
  </w:comment>
  <w:comment w:id="157" w:author="Revisor" w:date="2013-12-04T18:29:00Z" w:initials="L">
    <w:p w:rsidR="00D35888" w:rsidRDefault="00D35888">
      <w:pPr>
        <w:pStyle w:val="CommentText"/>
      </w:pPr>
      <w:r>
        <w:rPr>
          <w:rStyle w:val="CommentReference"/>
        </w:rPr>
        <w:annotationRef/>
      </w:r>
      <w:r>
        <w:t>Estou aliviando um pouco a excessiva adjetivaçao, que não é muito usual na esccrita técnica.</w:t>
      </w:r>
    </w:p>
  </w:comment>
  <w:comment w:id="159" w:author="Revisor" w:date="2013-12-04T18:29:00Z" w:initials="L">
    <w:p w:rsidR="00D35888" w:rsidRDefault="00D35888">
      <w:pPr>
        <w:pStyle w:val="CommentText"/>
      </w:pPr>
      <w:r>
        <w:rPr>
          <w:rStyle w:val="CommentReference"/>
        </w:rPr>
        <w:annotationRef/>
      </w:r>
      <w:r>
        <w:t>A ordem ficou um tanto estranha, pois voce já vem falando de nuvem de LOD há várias seçoes.</w:t>
      </w:r>
    </w:p>
  </w:comment>
  <w:comment w:id="165" w:author="Revisor" w:date="2013-12-04T18:29:00Z" w:initials="L">
    <w:p w:rsidR="00D35888" w:rsidRDefault="00D35888">
      <w:pPr>
        <w:pStyle w:val="CommentText"/>
      </w:pPr>
      <w:r>
        <w:rPr>
          <w:rStyle w:val="CommentReference"/>
        </w:rPr>
        <w:annotationRef/>
      </w:r>
      <w:r>
        <w:t>Como são questoes gerais, apontadas ao longo da literatura, não precisa citar minha apresentação. Parece estranho. Eu so sistematizei o tema.</w:t>
      </w:r>
    </w:p>
  </w:comment>
  <w:comment w:id="192" w:author="Revisor" w:date="2013-12-04T18:29:00Z" w:initials="L">
    <w:p w:rsidR="00D35888" w:rsidRDefault="00D35888">
      <w:pPr>
        <w:pStyle w:val="CommentText"/>
      </w:pPr>
      <w:r>
        <w:rPr>
          <w:rStyle w:val="CommentReference"/>
        </w:rPr>
        <w:annotationRef/>
      </w:r>
      <w:r>
        <w:t>Titulos de tabelas e quadros são colocados acima, enquando titulos de figuras, abaixo. Isto é um quadro e não uma tabela. As tabelas geralmente apresentam resultados de cálculos e mediçOes, são numericas. Ver ABNT para mais detalhes.</w:t>
      </w:r>
    </w:p>
    <w:p w:rsidR="00D35888" w:rsidRDefault="00D35888">
      <w:pPr>
        <w:pStyle w:val="CommentText"/>
      </w:pPr>
    </w:p>
    <w:p w:rsidR="00D35888" w:rsidRDefault="00D35888">
      <w:pPr>
        <w:pStyle w:val="CommentText"/>
      </w:pPr>
      <w:r>
        <w:t>Verifique isso em outras partes, se tiver usado tabelas</w:t>
      </w:r>
    </w:p>
  </w:comment>
  <w:comment w:id="211" w:author="Revisor" w:date="2013-12-04T18:29:00Z" w:initials="L">
    <w:p w:rsidR="00D35888" w:rsidRDefault="00D35888">
      <w:pPr>
        <w:pStyle w:val="CommentText"/>
      </w:pPr>
      <w:r>
        <w:rPr>
          <w:rStyle w:val="CommentReference"/>
        </w:rPr>
        <w:annotationRef/>
      </w:r>
      <w:r>
        <w:t>Gostei desse parágrafo</w:t>
      </w:r>
    </w:p>
    <w:p w:rsidR="00D35888" w:rsidRDefault="00D35888">
      <w:pPr>
        <w:pStyle w:val="CommentText"/>
      </w:pPr>
    </w:p>
  </w:comment>
  <w:comment w:id="223" w:author="Revisor" w:date="2013-12-04T18:29:00Z" w:initials="L">
    <w:p w:rsidR="00D35888" w:rsidRDefault="00D35888">
      <w:pPr>
        <w:pStyle w:val="CommentText"/>
      </w:pPr>
      <w:r>
        <w:rPr>
          <w:rStyle w:val="CommentReference"/>
        </w:rPr>
        <w:annotationRef/>
      </w:r>
      <w:r>
        <w:t>Mover o nome do quadro para cima</w:t>
      </w:r>
    </w:p>
  </w:comment>
  <w:comment w:id="227" w:author="Revisor" w:date="2013-12-04T18:29:00Z" w:initials="L">
    <w:p w:rsidR="00D35888" w:rsidRDefault="00D35888">
      <w:pPr>
        <w:pStyle w:val="CommentText"/>
      </w:pPr>
      <w:r>
        <w:rPr>
          <w:rStyle w:val="CommentReference"/>
        </w:rPr>
        <w:annotationRef/>
      </w:r>
      <w:r>
        <w:t>Não misturar etapa e fase. Escolha um e utilize uniformement</w:t>
      </w:r>
    </w:p>
  </w:comment>
  <w:comment w:id="231" w:author="Revisor" w:date="2013-12-04T18:29:00Z" w:initials="L">
    <w:p w:rsidR="00D35888" w:rsidRDefault="00D35888">
      <w:pPr>
        <w:pStyle w:val="CommentText"/>
      </w:pPr>
      <w:r>
        <w:rPr>
          <w:rStyle w:val="CommentReference"/>
        </w:rPr>
        <w:annotationRef/>
      </w:r>
      <w:r>
        <w:t>Uniformize o uso de miusuclas e minuculas. No inicio, estava como nome próprio</w:t>
      </w:r>
    </w:p>
  </w:comment>
  <w:comment w:id="377" w:author="Revisor" w:date="2013-12-04T18:29:00Z" w:initials="L">
    <w:p w:rsidR="00D35888" w:rsidRDefault="00D35888">
      <w:pPr>
        <w:pStyle w:val="CommentText"/>
      </w:pPr>
      <w:r>
        <w:rPr>
          <w:rStyle w:val="CommentReference"/>
        </w:rPr>
        <w:annotationRef/>
      </w:r>
      <w:r>
        <w:t>Nesta parte de desenovlvimento da ontologia, acho que essa ligacao a outros BDs seria indireta, não?</w:t>
      </w:r>
    </w:p>
  </w:comment>
  <w:comment w:id="397" w:author="Revisor" w:date="2013-12-04T18:29:00Z" w:initials="L">
    <w:p w:rsidR="00D35888" w:rsidRDefault="00D35888">
      <w:pPr>
        <w:pStyle w:val="CommentText"/>
      </w:pPr>
      <w:r>
        <w:rPr>
          <w:rStyle w:val="CommentReference"/>
        </w:rPr>
        <w:annotationRef/>
      </w:r>
      <w:r>
        <w:t>Alterei um pouco aqui, porque usualmente o processo de interligar com bases externas não faz parte da triplificação , é posterior</w:t>
      </w:r>
    </w:p>
  </w:comment>
  <w:comment w:id="481" w:author="Revisor" w:date="2013-12-04T18:29:00Z" w:initials="L">
    <w:p w:rsidR="00D35888" w:rsidRDefault="00D35888">
      <w:pPr>
        <w:pStyle w:val="CommentText"/>
      </w:pPr>
      <w:r>
        <w:rPr>
          <w:rStyle w:val="CommentReference"/>
        </w:rPr>
        <w:annotationRef/>
      </w:r>
      <w:r>
        <w:t xml:space="preserve">Nnao gosto muito de usar o nome esquema, que passa a idéia de estrutura, algo não muito aceito em lod. </w:t>
      </w:r>
    </w:p>
  </w:comment>
  <w:comment w:id="493" w:author="Revisor" w:date="2013-12-04T18:29:00Z" w:initials="L">
    <w:p w:rsidR="00D35888" w:rsidRDefault="00D35888">
      <w:pPr>
        <w:pStyle w:val="CommentText"/>
      </w:pPr>
      <w:r>
        <w:rPr>
          <w:rStyle w:val="CommentReference"/>
        </w:rPr>
        <w:annotationRef/>
      </w:r>
      <w:r>
        <w:t xml:space="preserve">Sinceramente não entendi porque esse numero. </w:t>
      </w:r>
    </w:p>
  </w:comment>
  <w:comment w:id="501" w:author="Revisor" w:date="2013-12-04T18:29:00Z" w:initials="L">
    <w:p w:rsidR="00D35888" w:rsidRDefault="00D35888">
      <w:pPr>
        <w:pStyle w:val="CommentText"/>
      </w:pPr>
      <w:r>
        <w:rPr>
          <w:rStyle w:val="CommentReference"/>
        </w:rPr>
        <w:annotationRef/>
      </w:r>
      <w:r>
        <w:t>Colocar uma referencia a um livro de banco de dados (Navathe ou date)</w:t>
      </w:r>
    </w:p>
  </w:comment>
  <w:comment w:id="509" w:author="Revisor" w:date="2013-12-04T18:29:00Z" w:initials="L">
    <w:p w:rsidR="00D35888" w:rsidRDefault="00D35888">
      <w:pPr>
        <w:pStyle w:val="CommentText"/>
      </w:pPr>
      <w:r>
        <w:rPr>
          <w:rStyle w:val="CommentReference"/>
        </w:rPr>
        <w:annotationRef/>
      </w:r>
      <w:r>
        <w:t>De forma geral, estou atenuando o uso excessivo de adjetivos e adverbios,pois a excessiva qualificação não é usual na redação técnica,</w:t>
      </w:r>
    </w:p>
  </w:comment>
  <w:comment w:id="512" w:author="Revisor" w:date="2013-12-04T18:29:00Z" w:initials="L">
    <w:p w:rsidR="00D35888" w:rsidRDefault="00D35888">
      <w:pPr>
        <w:pStyle w:val="CommentText"/>
      </w:pPr>
      <w:r>
        <w:rPr>
          <w:rStyle w:val="CommentReference"/>
        </w:rPr>
        <w:annotationRef/>
      </w:r>
      <w:r>
        <w:t xml:space="preserve">Acho que toda essa seçao está com os tempos verbais muito misturados Eu prefiro colocar tudo no passado ou no presente. Analisamos e definimos, após carregar.../ </w:t>
      </w:r>
    </w:p>
  </w:comment>
  <w:comment w:id="513" w:author="Revisor" w:date="2013-12-04T18:29:00Z" w:initials="L">
    <w:p w:rsidR="00D35888" w:rsidRDefault="00D35888">
      <w:pPr>
        <w:pStyle w:val="CommentText"/>
      </w:pPr>
      <w:r>
        <w:rPr>
          <w:rStyle w:val="CommentReference"/>
        </w:rPr>
        <w:annotationRef/>
      </w:r>
      <w:r>
        <w:t>Aqui foi uma questão de paralelismo sintático: é necessário selecionar e ... definir ...</w:t>
      </w:r>
    </w:p>
  </w:comment>
  <w:comment w:id="516" w:author="Revisor" w:date="2013-12-04T18:29:00Z" w:initials="L">
    <w:p w:rsidR="00D35888" w:rsidRDefault="00D35888">
      <w:pPr>
        <w:pStyle w:val="CommentText"/>
      </w:pPr>
      <w:r>
        <w:rPr>
          <w:rStyle w:val="CommentReference"/>
        </w:rPr>
        <w:annotationRef/>
      </w:r>
      <w:r>
        <w:t>Coloque uma not de rodapé explicando que usará os nomes originais em ingles para manter compatibilidade com as telas e dados do sistema</w:t>
      </w:r>
    </w:p>
  </w:comment>
  <w:comment w:id="518" w:author="Revisor" w:date="2013-12-04T18:29:00Z" w:initials="L">
    <w:p w:rsidR="00D35888" w:rsidRDefault="00D35888">
      <w:pPr>
        <w:pStyle w:val="CommentText"/>
      </w:pPr>
      <w:r>
        <w:rPr>
          <w:rStyle w:val="CommentReference"/>
        </w:rPr>
        <w:annotationRef/>
      </w:r>
      <w:r>
        <w:t>Verifique ao longo deste capitulo o uso de etapa para os gramdes pass do seu processo e fase para os internos às etapas.</w:t>
      </w:r>
    </w:p>
  </w:comment>
  <w:comment w:id="527" w:author="Revisor" w:date="2013-12-04T18:29:00Z" w:initials="L">
    <w:p w:rsidR="00D35888" w:rsidRDefault="00D35888">
      <w:pPr>
        <w:pStyle w:val="CommentText"/>
      </w:pPr>
      <w:r>
        <w:rPr>
          <w:rStyle w:val="CommentReference"/>
        </w:rPr>
        <w:annotationRef/>
      </w:r>
      <w:r>
        <w:t>Este nome MD: has metricparameters é confuso mesmo. Acho que aqui precisa incluir uma explicação da figura bem detalhada.</w:t>
      </w:r>
    </w:p>
  </w:comment>
  <w:comment w:id="530" w:author="Revisor" w:date="2013-12-04T18:29:00Z" w:initials="L">
    <w:p w:rsidR="00D35888" w:rsidRDefault="00D35888">
      <w:pPr>
        <w:pStyle w:val="CommentText"/>
      </w:pPr>
      <w:r>
        <w:rPr>
          <w:rStyle w:val="CommentReference"/>
        </w:rPr>
        <w:annotationRef/>
      </w:r>
      <w:r>
        <w:t>Nesta figura, não entendi porque voce representou AnonymousClass no is-a e não algo mais geral como prefis: ClassC</w:t>
      </w:r>
    </w:p>
  </w:comment>
  <w:comment w:id="541" w:author="Revisor" w:date="2013-12-04T18:29:00Z" w:initials="L">
    <w:p w:rsidR="00D35888" w:rsidRDefault="00D35888">
      <w:pPr>
        <w:pStyle w:val="CommentText"/>
      </w:pPr>
      <w:r>
        <w:rPr>
          <w:rStyle w:val="CommentReference"/>
        </w:rPr>
        <w:annotationRef/>
      </w:r>
      <w:r>
        <w:t>Aqui tenho algumas questoes de modelagem a rever, mas o faremos depois da defesa, ok?</w:t>
      </w:r>
    </w:p>
  </w:comment>
  <w:comment w:id="550" w:author="Revisor" w:date="2013-12-04T18:29:00Z" w:initials="L">
    <w:p w:rsidR="00D35888" w:rsidRDefault="00D35888">
      <w:pPr>
        <w:pStyle w:val="CommentText"/>
      </w:pPr>
      <w:r>
        <w:rPr>
          <w:rStyle w:val="CommentReference"/>
        </w:rPr>
        <w:annotationRef/>
      </w:r>
      <w:r>
        <w:t>Aqui teria sido bom ver um digrama das instancias tb, só para ajudar na compreensão.</w:t>
      </w:r>
    </w:p>
  </w:comment>
  <w:comment w:id="619" w:author="Revisor" w:date="2013-12-04T18:29:00Z" w:initials="L">
    <w:p w:rsidR="00D35888" w:rsidRDefault="00D35888">
      <w:pPr>
        <w:pStyle w:val="CommentText"/>
      </w:pPr>
      <w:r>
        <w:rPr>
          <w:rStyle w:val="CommentReference"/>
        </w:rPr>
        <w:annotationRef/>
      </w:r>
      <w:r>
        <w:t>Gostei muito desse parágrafo!</w:t>
      </w:r>
    </w:p>
  </w:comment>
  <w:comment w:id="672" w:author="Revisor" w:date="2013-12-04T18:29:00Z" w:initials="L">
    <w:p w:rsidR="00D35888" w:rsidRDefault="00D35888">
      <w:pPr>
        <w:pStyle w:val="CommentText"/>
      </w:pPr>
      <w:r>
        <w:rPr>
          <w:rStyle w:val="CommentReference"/>
        </w:rPr>
        <w:annotationRef/>
      </w:r>
      <w:r>
        <w:t>Cuidar com figuras que estão fora da margem. Diminuir.</w:t>
      </w:r>
    </w:p>
  </w:comment>
  <w:comment w:id="703" w:author="Revisor" w:date="2013-12-04T18:29:00Z" w:initials="L">
    <w:p w:rsidR="00D35888" w:rsidRDefault="00D35888">
      <w:pPr>
        <w:pStyle w:val="CommentText"/>
      </w:pPr>
      <w:r>
        <w:rPr>
          <w:rStyle w:val="CommentReference"/>
        </w:rPr>
        <w:annotationRef/>
      </w:r>
      <w:r>
        <w:t>Aqui fiquei na dúvida, pois em RDF/OWL o domínio tal como costumamos nos referir é a propriedade RANGE.</w:t>
      </w:r>
    </w:p>
  </w:comment>
  <w:comment w:id="746" w:author="Revisor" w:date="2013-12-04T18:29:00Z" w:initials="L">
    <w:p w:rsidR="00D35888" w:rsidRDefault="00D35888">
      <w:pPr>
        <w:pStyle w:val="CommentText"/>
      </w:pPr>
      <w:r>
        <w:rPr>
          <w:rStyle w:val="CommentReference"/>
        </w:rPr>
        <w:annotationRef/>
      </w:r>
      <w:r>
        <w:t>Verificar se há queries ao longo do texto e trocar por consultas</w:t>
      </w:r>
    </w:p>
  </w:comment>
  <w:comment w:id="803" w:author="Revisor" w:date="2013-12-04T18:29:00Z" w:initials="L">
    <w:p w:rsidR="00D35888" w:rsidRDefault="00D35888">
      <w:pPr>
        <w:pStyle w:val="CommentText"/>
      </w:pPr>
      <w:r>
        <w:rPr>
          <w:rStyle w:val="CommentReference"/>
        </w:rPr>
        <w:annotationRef/>
      </w:r>
      <w:r>
        <w:t>Acho que pode diminuir esta figura</w:t>
      </w:r>
    </w:p>
  </w:comment>
  <w:comment w:id="810" w:author="Revisor" w:date="2013-12-04T18:29:00Z" w:initials="L">
    <w:p w:rsidR="00D35888" w:rsidRDefault="00D35888">
      <w:pPr>
        <w:pStyle w:val="CommentText"/>
      </w:pPr>
      <w:r>
        <w:rPr>
          <w:rStyle w:val="CommentReference"/>
        </w:rPr>
        <w:annotationRef/>
      </w:r>
      <w:r>
        <w:t>Esses pontos estao um tanto gerais demais, poderiam ser dicutidos aqui na forma de aspectos crítios, que impactaram no desenvolviemnto do projeto. Não e usual em trabalhos futuros colocar assim coisas tao gerais.</w:t>
      </w:r>
    </w:p>
  </w:comment>
  <w:comment w:id="812" w:author="Revisor" w:date="2013-12-04T18:29:00Z" w:initials="L">
    <w:p w:rsidR="00D35888" w:rsidRDefault="00D35888">
      <w:pPr>
        <w:pStyle w:val="CommentText"/>
      </w:pPr>
      <w:r>
        <w:rPr>
          <w:rStyle w:val="CommentReference"/>
        </w:rPr>
        <w:annotationRef/>
      </w:r>
      <w:r>
        <w:t>Seria melhor inverter e colocar esta parte antes dos trabalhos futuros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0989" w:rsidRDefault="000F0989" w:rsidP="00315033">
      <w:pPr>
        <w:spacing w:line="240" w:lineRule="auto"/>
      </w:pPr>
      <w:r>
        <w:separator/>
      </w:r>
    </w:p>
  </w:endnote>
  <w:endnote w:type="continuationSeparator" w:id="0">
    <w:p w:rsidR="000F0989" w:rsidRDefault="000F0989" w:rsidP="003150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0989" w:rsidRDefault="000F0989" w:rsidP="00315033">
      <w:pPr>
        <w:spacing w:line="240" w:lineRule="auto"/>
      </w:pPr>
      <w:r>
        <w:separator/>
      </w:r>
    </w:p>
  </w:footnote>
  <w:footnote w:type="continuationSeparator" w:id="0">
    <w:p w:rsidR="000F0989" w:rsidRDefault="000F0989" w:rsidP="00315033">
      <w:pPr>
        <w:spacing w:line="240" w:lineRule="auto"/>
      </w:pPr>
      <w:r>
        <w:continuationSeparator/>
      </w:r>
    </w:p>
  </w:footnote>
  <w:footnote w:id="1">
    <w:p w:rsidR="00D35888" w:rsidRDefault="00D35888">
      <w:pPr>
        <w:pStyle w:val="FootnoteText"/>
      </w:pPr>
      <w:r>
        <w:rPr>
          <w:rStyle w:val="FootnoteReference"/>
        </w:rPr>
        <w:footnoteRef/>
      </w:r>
      <w:r>
        <w:t xml:space="preserve"> </w:t>
      </w:r>
      <w:r w:rsidRPr="00315033">
        <w:t>Grupo de Engenharia do Conhecimento</w:t>
      </w:r>
      <w:r>
        <w:t xml:space="preserve">: </w:t>
      </w:r>
      <w:hyperlink r:id="rId1" w:history="1">
        <w:r w:rsidRPr="0027370E">
          <w:rPr>
            <w:rStyle w:val="Hyperlink"/>
          </w:rPr>
          <w:t>http://greco.ppgi.ufrj.br</w:t>
        </w:r>
      </w:hyperlink>
    </w:p>
  </w:footnote>
  <w:footnote w:id="2">
    <w:p w:rsidR="00D35888" w:rsidRPr="0027370E" w:rsidRDefault="00D35888">
      <w:pPr>
        <w:pStyle w:val="FootnoteText"/>
        <w:rPr>
          <w:lang w:val="en-US"/>
        </w:rPr>
      </w:pPr>
      <w:r>
        <w:rPr>
          <w:rStyle w:val="FootnoteReference"/>
        </w:rPr>
        <w:footnoteRef/>
      </w:r>
      <w:r w:rsidRPr="0027370E">
        <w:rPr>
          <w:lang w:val="en-US"/>
        </w:rPr>
        <w:t xml:space="preserve"> SLAC Stanford National Accelerator Laboratory: </w:t>
      </w:r>
      <w:r w:rsidRPr="0027370E">
        <w:rPr>
          <w:u w:val="single"/>
          <w:lang w:val="en-US"/>
        </w:rPr>
        <w:t>http://slac.stanford.edu</w:t>
      </w:r>
    </w:p>
  </w:footnote>
  <w:footnote w:id="3">
    <w:p w:rsidR="00D35888" w:rsidRDefault="00D35888">
      <w:pPr>
        <w:pStyle w:val="FootnoteText"/>
      </w:pPr>
      <w:r>
        <w:rPr>
          <w:rStyle w:val="FootnoteReference"/>
        </w:rPr>
        <w:footnoteRef/>
      </w:r>
      <w:r>
        <w:t xml:space="preserve"> Ciência sem Fronteiras: </w:t>
      </w:r>
      <w:hyperlink r:id="rId2" w:history="1">
        <w:r w:rsidRPr="0027370E">
          <w:rPr>
            <w:rStyle w:val="Hyperlink"/>
          </w:rPr>
          <w:t>http://www.cienciasemfronteiras.gov.br</w:t>
        </w:r>
      </w:hyperlink>
    </w:p>
  </w:footnote>
  <w:footnote w:id="4">
    <w:p w:rsidR="00D35888" w:rsidRPr="00404F1F" w:rsidRDefault="00D35888">
      <w:pPr>
        <w:pStyle w:val="FootnoteText"/>
        <w:rPr>
          <w:lang w:val="en-US"/>
        </w:rPr>
      </w:pPr>
      <w:r>
        <w:rPr>
          <w:rStyle w:val="FootnoteReference"/>
        </w:rPr>
        <w:footnoteRef/>
      </w:r>
      <w:r w:rsidRPr="00404F1F">
        <w:rPr>
          <w:lang w:val="en-US"/>
        </w:rPr>
        <w:t xml:space="preserve"> CERN Europeran Organizaion for Nuclear Research: </w:t>
      </w:r>
      <w:r w:rsidRPr="00404F1F">
        <w:rPr>
          <w:u w:val="single"/>
          <w:lang w:val="en-US"/>
        </w:rPr>
        <w:t>cern.ch</w:t>
      </w:r>
    </w:p>
  </w:footnote>
  <w:footnote w:id="5">
    <w:p w:rsidR="00D35888" w:rsidRPr="00366D6E" w:rsidRDefault="00D35888">
      <w:pPr>
        <w:pStyle w:val="FootnoteText"/>
        <w:rPr>
          <w:lang w:val="en-US"/>
        </w:rPr>
      </w:pPr>
      <w:r>
        <w:rPr>
          <w:rStyle w:val="FootnoteReference"/>
        </w:rPr>
        <w:footnoteRef/>
      </w:r>
      <w:r w:rsidRPr="00366D6E">
        <w:rPr>
          <w:lang w:val="en-US"/>
        </w:rPr>
        <w:t xml:space="preserve"> </w:t>
      </w:r>
      <w:r>
        <w:fldChar w:fldCharType="begin"/>
      </w:r>
      <w:r w:rsidRPr="00765E44">
        <w:rPr>
          <w:lang w:val="en-US"/>
          <w:rPrChange w:id="7" w:author="Revisor" w:date="2013-12-01T20:40:00Z">
            <w:rPr/>
          </w:rPrChange>
        </w:rPr>
        <w:instrText xml:space="preserve"> HYPERLINK "http://www-iepm.slac.stanford.edu/pinger/" </w:instrText>
      </w:r>
      <w:r>
        <w:fldChar w:fldCharType="separate"/>
      </w:r>
      <w:r w:rsidRPr="00366D6E">
        <w:rPr>
          <w:rStyle w:val="Hyperlink"/>
          <w:lang w:val="en-US"/>
        </w:rPr>
        <w:t>http://www-iepm.slac.stanford.edu/</w:t>
      </w:r>
      <w:r>
        <w:rPr>
          <w:rStyle w:val="Hyperlink"/>
          <w:lang w:val="en-US"/>
        </w:rPr>
        <w:fldChar w:fldCharType="end"/>
      </w:r>
      <w:r w:rsidRPr="00366D6E">
        <w:rPr>
          <w:lang w:val="en-US"/>
        </w:rPr>
        <w:t xml:space="preserve"> </w:t>
      </w:r>
    </w:p>
  </w:footnote>
  <w:footnote w:id="6">
    <w:p w:rsidR="00D35888" w:rsidRPr="00F741E1" w:rsidRDefault="00D35888">
      <w:pPr>
        <w:pStyle w:val="FootnoteText"/>
        <w:rPr>
          <w:lang w:val="en-US"/>
        </w:rPr>
      </w:pPr>
      <w:r>
        <w:rPr>
          <w:rStyle w:val="FootnoteReference"/>
        </w:rPr>
        <w:footnoteRef/>
      </w:r>
      <w:r w:rsidRPr="00F741E1">
        <w:rPr>
          <w:lang w:val="en-US"/>
        </w:rPr>
        <w:t xml:space="preserve"> www.pingerlod.slac.stanford.edu</w:t>
      </w:r>
    </w:p>
  </w:footnote>
  <w:footnote w:id="7">
    <w:p w:rsidR="00D35888" w:rsidRPr="001B0A16" w:rsidRDefault="00D35888">
      <w:pPr>
        <w:pStyle w:val="FootnoteText"/>
        <w:rPr>
          <w:lang w:val="en-US"/>
        </w:rPr>
      </w:pPr>
      <w:r>
        <w:rPr>
          <w:rStyle w:val="FootnoteReference"/>
        </w:rPr>
        <w:footnoteRef/>
      </w:r>
      <w:r w:rsidRPr="001B0A16">
        <w:rPr>
          <w:lang w:val="en-US"/>
        </w:rPr>
        <w:t xml:space="preserve"> </w:t>
      </w:r>
      <w:r>
        <w:fldChar w:fldCharType="begin"/>
      </w:r>
      <w:r w:rsidRPr="00765E44">
        <w:rPr>
          <w:lang w:val="en-US"/>
          <w:rPrChange w:id="11" w:author="Revisor" w:date="2013-12-01T20:40:00Z">
            <w:rPr/>
          </w:rPrChange>
        </w:rPr>
        <w:instrText xml:space="preserve"> HYPERLINK "http://www.thefreedictionary.com/data" </w:instrText>
      </w:r>
      <w:r>
        <w:fldChar w:fldCharType="separate"/>
      </w:r>
      <w:r w:rsidRPr="001B0A16">
        <w:rPr>
          <w:rStyle w:val="Hyperlink"/>
          <w:lang w:val="en-US"/>
        </w:rPr>
        <w:t>http://www.thefreedictionary.com/data</w:t>
      </w:r>
      <w:r>
        <w:rPr>
          <w:rStyle w:val="Hyperlink"/>
          <w:lang w:val="en-US"/>
        </w:rPr>
        <w:fldChar w:fldCharType="end"/>
      </w:r>
    </w:p>
  </w:footnote>
  <w:footnote w:id="8">
    <w:p w:rsidR="00D35888" w:rsidRPr="001B0A16" w:rsidRDefault="00D35888">
      <w:pPr>
        <w:pStyle w:val="FootnoteText"/>
        <w:rPr>
          <w:lang w:val="en-US"/>
        </w:rPr>
      </w:pPr>
      <w:r>
        <w:rPr>
          <w:rStyle w:val="FootnoteReference"/>
        </w:rPr>
        <w:footnoteRef/>
      </w:r>
      <w:r w:rsidRPr="001B0A16">
        <w:rPr>
          <w:lang w:val="en-US"/>
        </w:rPr>
        <w:t xml:space="preserve"> </w:t>
      </w:r>
      <w:r>
        <w:fldChar w:fldCharType="begin"/>
      </w:r>
      <w:r w:rsidRPr="00765E44">
        <w:rPr>
          <w:lang w:val="en-US"/>
          <w:rPrChange w:id="12" w:author="Revisor" w:date="2013-12-01T20:40:00Z">
            <w:rPr/>
          </w:rPrChange>
        </w:rPr>
        <w:instrText xml:space="preserve"> HYPERLINK "http://www.thefreedictionary.com/meta-" </w:instrText>
      </w:r>
      <w:r>
        <w:fldChar w:fldCharType="separate"/>
      </w:r>
      <w:r w:rsidRPr="001B0A16">
        <w:rPr>
          <w:rStyle w:val="Hyperlink"/>
          <w:lang w:val="en-US"/>
        </w:rPr>
        <w:t>http://www.thefreedictionary.com/meta-</w:t>
      </w:r>
      <w:r>
        <w:rPr>
          <w:rStyle w:val="Hyperlink"/>
          <w:lang w:val="en-US"/>
        </w:rPr>
        <w:fldChar w:fldCharType="end"/>
      </w:r>
    </w:p>
  </w:footnote>
  <w:footnote w:id="9">
    <w:p w:rsidR="00D35888" w:rsidRPr="001B0A16" w:rsidRDefault="00D35888">
      <w:pPr>
        <w:pStyle w:val="FootnoteText"/>
        <w:rPr>
          <w:lang w:val="en-US"/>
        </w:rPr>
      </w:pPr>
      <w:r>
        <w:rPr>
          <w:rStyle w:val="FootnoteReference"/>
        </w:rPr>
        <w:footnoteRef/>
      </w:r>
      <w:r w:rsidRPr="001B0A16">
        <w:rPr>
          <w:lang w:val="en-US"/>
        </w:rPr>
        <w:t xml:space="preserve"> </w:t>
      </w:r>
      <w:r>
        <w:fldChar w:fldCharType="begin"/>
      </w:r>
      <w:r w:rsidRPr="00765E44">
        <w:rPr>
          <w:lang w:val="en-US"/>
          <w:rPrChange w:id="13" w:author="Revisor" w:date="2013-12-01T20:40:00Z">
            <w:rPr/>
          </w:rPrChange>
        </w:rPr>
        <w:instrText xml:space="preserve"> HYPERLINK "http://www.wolframalpha.com/" </w:instrText>
      </w:r>
      <w:r>
        <w:fldChar w:fldCharType="separate"/>
      </w:r>
      <w:r w:rsidRPr="001B0A16">
        <w:rPr>
          <w:rStyle w:val="Hyperlink"/>
          <w:lang w:val="en-US"/>
        </w:rPr>
        <w:t>http://www.wolframalpha.com/</w:t>
      </w:r>
      <w:r>
        <w:rPr>
          <w:rStyle w:val="Hyperlink"/>
          <w:lang w:val="en-US"/>
        </w:rPr>
        <w:fldChar w:fldCharType="end"/>
      </w:r>
    </w:p>
  </w:footnote>
  <w:footnote w:id="10">
    <w:p w:rsidR="00D35888" w:rsidRPr="001B0A16" w:rsidRDefault="00D35888">
      <w:pPr>
        <w:pStyle w:val="FootnoteText"/>
        <w:rPr>
          <w:lang w:val="en-US"/>
        </w:rPr>
      </w:pPr>
      <w:r w:rsidRPr="00B627D4">
        <w:rPr>
          <w:rStyle w:val="FootnoteReference"/>
        </w:rPr>
        <w:footnoteRef/>
      </w:r>
      <w:r w:rsidRPr="001B0A16">
        <w:rPr>
          <w:lang w:val="en-US"/>
        </w:rPr>
        <w:t xml:space="preserve"> </w:t>
      </w:r>
      <w:r>
        <w:fldChar w:fldCharType="begin"/>
      </w:r>
      <w:r w:rsidRPr="00765E44">
        <w:rPr>
          <w:lang w:val="en-US"/>
          <w:rPrChange w:id="21" w:author="Revisor" w:date="2013-12-01T20:40:00Z">
            <w:rPr/>
          </w:rPrChange>
        </w:rPr>
        <w:instrText xml:space="preserve"> HYPERLINK "http://www.w3.org/standards/xml/schema" </w:instrText>
      </w:r>
      <w:r>
        <w:fldChar w:fldCharType="separate"/>
      </w:r>
      <w:r w:rsidRPr="001B0A16">
        <w:rPr>
          <w:rStyle w:val="Hyperlink"/>
          <w:lang w:val="en-US"/>
        </w:rPr>
        <w:t>http://www.w3.org/standards/xml/schema</w:t>
      </w:r>
      <w:r>
        <w:rPr>
          <w:rStyle w:val="Hyperlink"/>
          <w:lang w:val="en-US"/>
        </w:rPr>
        <w:fldChar w:fldCharType="end"/>
      </w:r>
    </w:p>
  </w:footnote>
  <w:footnote w:id="11">
    <w:p w:rsidR="00D35888" w:rsidRPr="008B7A9E" w:rsidRDefault="00D35888">
      <w:pPr>
        <w:pStyle w:val="FootnoteText"/>
        <w:rPr>
          <w:lang w:val="en-US"/>
        </w:rPr>
      </w:pPr>
      <w:r w:rsidRPr="00020ED5">
        <w:rPr>
          <w:rStyle w:val="FootnoteReference"/>
        </w:rPr>
        <w:footnoteRef/>
      </w:r>
      <w:r w:rsidRPr="008B7A9E">
        <w:rPr>
          <w:lang w:val="en-US"/>
        </w:rPr>
        <w:t xml:space="preserve"> </w:t>
      </w:r>
      <w:r>
        <w:fldChar w:fldCharType="begin"/>
      </w:r>
      <w:r w:rsidRPr="00765E44">
        <w:rPr>
          <w:lang w:val="en-US"/>
          <w:rPrChange w:id="23" w:author="Revisor" w:date="2013-12-01T20:40:00Z">
            <w:rPr/>
          </w:rPrChange>
        </w:rPr>
        <w:instrText xml:space="preserve"> HYPERLINK "http://protege.stanford.edu/" </w:instrText>
      </w:r>
      <w:r>
        <w:fldChar w:fldCharType="separate"/>
      </w:r>
      <w:r w:rsidRPr="008B7A9E">
        <w:rPr>
          <w:rStyle w:val="Hyperlink"/>
          <w:lang w:val="en-US"/>
        </w:rPr>
        <w:t>http://protege.stanford.edu/</w:t>
      </w:r>
      <w:r>
        <w:rPr>
          <w:rStyle w:val="Hyperlink"/>
          <w:lang w:val="en-US"/>
        </w:rPr>
        <w:fldChar w:fldCharType="end"/>
      </w:r>
    </w:p>
  </w:footnote>
  <w:footnote w:id="12">
    <w:p w:rsidR="00D35888" w:rsidRPr="008B7A9E" w:rsidRDefault="00D35888">
      <w:pPr>
        <w:pStyle w:val="FootnoteText"/>
        <w:rPr>
          <w:lang w:val="en-US"/>
        </w:rPr>
      </w:pPr>
      <w:r w:rsidRPr="00020ED5">
        <w:rPr>
          <w:rStyle w:val="FootnoteReference"/>
        </w:rPr>
        <w:footnoteRef/>
      </w:r>
      <w:r w:rsidRPr="008B7A9E">
        <w:rPr>
          <w:lang w:val="en-US"/>
        </w:rPr>
        <w:t xml:space="preserve"> </w:t>
      </w:r>
      <w:r>
        <w:fldChar w:fldCharType="begin"/>
      </w:r>
      <w:r w:rsidRPr="00765E44">
        <w:rPr>
          <w:lang w:val="en-US"/>
          <w:rPrChange w:id="24" w:author="Revisor" w:date="2013-12-01T20:40:00Z">
            <w:rPr/>
          </w:rPrChange>
        </w:rPr>
        <w:instrText xml:space="preserve"> HYPERLINK "http://neon-toolkit.org/wiki/Main_Page" </w:instrText>
      </w:r>
      <w:r>
        <w:fldChar w:fldCharType="separate"/>
      </w:r>
      <w:r w:rsidRPr="008B7A9E">
        <w:rPr>
          <w:rStyle w:val="Hyperlink"/>
          <w:lang w:val="en-US"/>
        </w:rPr>
        <w:t>http://neon-toolkit.org/wiki/Main_Page</w:t>
      </w:r>
      <w:r>
        <w:rPr>
          <w:rStyle w:val="Hyperlink"/>
          <w:lang w:val="en-US"/>
        </w:rPr>
        <w:fldChar w:fldCharType="end"/>
      </w:r>
    </w:p>
  </w:footnote>
  <w:footnote w:id="13">
    <w:p w:rsidR="00D35888" w:rsidRPr="008B7A9E" w:rsidRDefault="00D35888">
      <w:pPr>
        <w:pStyle w:val="FootnoteText"/>
        <w:rPr>
          <w:lang w:val="en-US"/>
        </w:rPr>
      </w:pPr>
      <w:r w:rsidRPr="00020ED5">
        <w:rPr>
          <w:rStyle w:val="FootnoteReference"/>
        </w:rPr>
        <w:footnoteRef/>
      </w:r>
      <w:r w:rsidRPr="008B7A9E">
        <w:rPr>
          <w:lang w:val="en-US"/>
        </w:rPr>
        <w:t xml:space="preserve"> </w:t>
      </w:r>
      <w:r>
        <w:fldChar w:fldCharType="begin"/>
      </w:r>
      <w:r w:rsidRPr="00765E44">
        <w:rPr>
          <w:lang w:val="en-US"/>
          <w:rPrChange w:id="25" w:author="Revisor" w:date="2013-12-01T20:40:00Z">
            <w:rPr/>
          </w:rPrChange>
        </w:rPr>
        <w:instrText xml:space="preserve"> HYPERLINK "http://www.eclipse.org/" </w:instrText>
      </w:r>
      <w:r>
        <w:fldChar w:fldCharType="separate"/>
      </w:r>
      <w:r w:rsidRPr="008B7A9E">
        <w:rPr>
          <w:rStyle w:val="Hyperlink"/>
          <w:lang w:val="en-US"/>
        </w:rPr>
        <w:t>http://www.eclipse.org/</w:t>
      </w:r>
      <w:r>
        <w:rPr>
          <w:rStyle w:val="Hyperlink"/>
          <w:lang w:val="en-US"/>
        </w:rPr>
        <w:fldChar w:fldCharType="end"/>
      </w:r>
    </w:p>
  </w:footnote>
  <w:footnote w:id="14">
    <w:p w:rsidR="00D35888" w:rsidRPr="008B7A9E" w:rsidRDefault="00D35888">
      <w:pPr>
        <w:pStyle w:val="FootnoteText"/>
        <w:rPr>
          <w:color w:val="000000" w:themeColor="text1"/>
          <w:lang w:val="en-US"/>
        </w:rPr>
      </w:pPr>
      <w:r w:rsidRPr="00020ED5">
        <w:rPr>
          <w:rStyle w:val="FootnoteReference"/>
          <w:color w:val="000000" w:themeColor="text1"/>
        </w:rPr>
        <w:footnoteRef/>
      </w:r>
      <w:r w:rsidRPr="008B7A9E">
        <w:rPr>
          <w:color w:val="000000" w:themeColor="text1"/>
          <w:lang w:val="en-US"/>
        </w:rPr>
        <w:t xml:space="preserve"> </w:t>
      </w:r>
      <w:r w:rsidRPr="008B7A9E">
        <w:rPr>
          <w:color w:val="000000" w:themeColor="text1"/>
          <w:u w:val="single"/>
          <w:lang w:val="en-US"/>
        </w:rPr>
        <w:t>http://www.w3.org/standards/techs/rdf#w3c_all</w:t>
      </w:r>
    </w:p>
  </w:footnote>
  <w:footnote w:id="15">
    <w:p w:rsidR="00D35888" w:rsidRPr="008B7A9E" w:rsidRDefault="00D35888">
      <w:pPr>
        <w:pStyle w:val="FootnoteText"/>
        <w:rPr>
          <w:lang w:val="en-US"/>
        </w:rPr>
      </w:pPr>
      <w:r w:rsidRPr="00020ED5">
        <w:rPr>
          <w:rStyle w:val="FootnoteReference"/>
          <w:color w:val="000000" w:themeColor="text1"/>
        </w:rPr>
        <w:footnoteRef/>
      </w:r>
      <w:r w:rsidRPr="008B7A9E">
        <w:rPr>
          <w:color w:val="000000" w:themeColor="text1"/>
          <w:lang w:val="en-US"/>
        </w:rPr>
        <w:t xml:space="preserve"> </w:t>
      </w:r>
      <w:r>
        <w:fldChar w:fldCharType="begin"/>
      </w:r>
      <w:r w:rsidRPr="00765E44">
        <w:rPr>
          <w:lang w:val="en-US"/>
          <w:rPrChange w:id="27" w:author="Revisor" w:date="2013-12-01T20:40:00Z">
            <w:rPr/>
          </w:rPrChange>
        </w:rPr>
        <w:instrText xml:space="preserve"> HYPERLINK "http://www.w3.org/TR/rdf-schema/" </w:instrText>
      </w:r>
      <w:r>
        <w:fldChar w:fldCharType="separate"/>
      </w:r>
      <w:r w:rsidRPr="008B7A9E">
        <w:rPr>
          <w:rStyle w:val="Hyperlink"/>
          <w:color w:val="000000" w:themeColor="text1"/>
          <w:lang w:val="en-US"/>
        </w:rPr>
        <w:t>http://www.w3.org/TR/rdf-schema/</w:t>
      </w:r>
      <w:r>
        <w:rPr>
          <w:rStyle w:val="Hyperlink"/>
          <w:color w:val="000000" w:themeColor="text1"/>
          <w:lang w:val="en-US"/>
        </w:rPr>
        <w:fldChar w:fldCharType="end"/>
      </w:r>
    </w:p>
  </w:footnote>
  <w:footnote w:id="16">
    <w:p w:rsidR="00D35888" w:rsidRDefault="00D35888">
      <w:pPr>
        <w:pStyle w:val="FootnoteText"/>
      </w:pPr>
      <w:r>
        <w:rPr>
          <w:rStyle w:val="FootnoteReference"/>
        </w:rPr>
        <w:footnoteRef/>
      </w:r>
      <w:r>
        <w:t xml:space="preserve"> </w:t>
      </w:r>
      <w:r w:rsidRPr="00AF4CD8">
        <w:rPr>
          <w:color w:val="000000" w:themeColor="text1"/>
        </w:rPr>
        <w:t xml:space="preserve">Uma referência a </w:t>
      </w:r>
      <w:r w:rsidRPr="00AF4CD8">
        <w:rPr>
          <w:b/>
          <w:color w:val="000000" w:themeColor="text1"/>
        </w:rPr>
        <w:t>grão</w:t>
      </w:r>
      <w:r w:rsidRPr="00AF4CD8">
        <w:rPr>
          <w:color w:val="000000" w:themeColor="text1"/>
        </w:rPr>
        <w:t>, conceito muito usado em Data Warehousing, para indicar o detalhamento de uma informação. Quanto mais granular, mais detalhada é a informação. Uma tripla pode ser entendida com</w:t>
      </w:r>
      <w:r>
        <w:rPr>
          <w:color w:val="000000" w:themeColor="text1"/>
        </w:rPr>
        <w:t>o uma informação muito granular</w:t>
      </w:r>
      <w:r w:rsidRPr="00AF4CD8">
        <w:rPr>
          <w:color w:val="000000" w:themeColor="text1"/>
        </w:rPr>
        <w:t>.</w:t>
      </w:r>
    </w:p>
  </w:footnote>
  <w:footnote w:id="17">
    <w:p w:rsidR="00D35888" w:rsidRDefault="00D35888">
      <w:pPr>
        <w:pStyle w:val="FootnoteText"/>
      </w:pPr>
      <w:r>
        <w:rPr>
          <w:rStyle w:val="FootnoteReference"/>
        </w:rPr>
        <w:footnoteRef/>
      </w:r>
      <w:r>
        <w:t xml:space="preserve"> </w:t>
      </w:r>
      <w:hyperlink r:id="rId3" w:history="1">
        <w:r w:rsidRPr="0081221E">
          <w:rPr>
            <w:rStyle w:val="Hyperlink"/>
          </w:rPr>
          <w:t>http://dbpedia.org</w:t>
        </w:r>
      </w:hyperlink>
    </w:p>
  </w:footnote>
  <w:footnote w:id="18">
    <w:p w:rsidR="00D35888" w:rsidRPr="00CE5349" w:rsidRDefault="00D35888">
      <w:pPr>
        <w:pStyle w:val="FootnoteText"/>
      </w:pPr>
      <w:r>
        <w:rPr>
          <w:rStyle w:val="FootnoteReference"/>
        </w:rPr>
        <w:footnoteRef/>
      </w:r>
      <w:r w:rsidRPr="00CE5349">
        <w:t xml:space="preserve"> </w:t>
      </w:r>
      <w:hyperlink r:id="rId4" w:history="1">
        <w:r w:rsidRPr="00CE5349">
          <w:rPr>
            <w:rStyle w:val="Hyperlink"/>
          </w:rPr>
          <w:t>geonames.org</w:t>
        </w:r>
      </w:hyperlink>
    </w:p>
  </w:footnote>
  <w:footnote w:id="19">
    <w:p w:rsidR="00D35888" w:rsidRPr="00CE5349" w:rsidRDefault="00D35888">
      <w:pPr>
        <w:pStyle w:val="FootnoteText"/>
      </w:pPr>
      <w:r>
        <w:rPr>
          <w:rStyle w:val="FootnoteReference"/>
        </w:rPr>
        <w:footnoteRef/>
      </w:r>
      <w:r w:rsidRPr="00CE5349">
        <w:t xml:space="preserve"> </w:t>
      </w:r>
      <w:hyperlink r:id="rId5" w:history="1">
        <w:r w:rsidRPr="00CE5349">
          <w:rPr>
            <w:rStyle w:val="Hyperlink"/>
          </w:rPr>
          <w:t>freebase.com</w:t>
        </w:r>
      </w:hyperlink>
    </w:p>
  </w:footnote>
  <w:footnote w:id="20">
    <w:p w:rsidR="00D35888" w:rsidRPr="00235655" w:rsidRDefault="00D35888">
      <w:pPr>
        <w:pStyle w:val="FootnoteText"/>
        <w:rPr>
          <w:lang w:val="en-US"/>
        </w:rPr>
      </w:pPr>
      <w:r>
        <w:rPr>
          <w:rStyle w:val="FootnoteReference"/>
        </w:rPr>
        <w:footnoteRef/>
      </w:r>
      <w:r w:rsidRPr="00235655">
        <w:rPr>
          <w:lang w:val="en-US"/>
        </w:rPr>
        <w:t xml:space="preserve"> </w:t>
      </w:r>
      <w:r>
        <w:fldChar w:fldCharType="begin"/>
      </w:r>
      <w:r w:rsidRPr="00765E44">
        <w:rPr>
          <w:lang w:val="en-US"/>
          <w:rPrChange w:id="61" w:author="Revisor" w:date="2013-12-01T20:40:00Z">
            <w:rPr/>
          </w:rPrChange>
        </w:rPr>
        <w:instrText xml:space="preserve"> HYPERLINK "http://data.worldbank.org/" </w:instrText>
      </w:r>
      <w:r>
        <w:fldChar w:fldCharType="separate"/>
      </w:r>
      <w:r w:rsidRPr="00235655">
        <w:rPr>
          <w:rStyle w:val="Hyperlink"/>
          <w:lang w:val="en-US"/>
        </w:rPr>
        <w:t>data.worldbank.org</w:t>
      </w:r>
      <w:r>
        <w:rPr>
          <w:rStyle w:val="Hyperlink"/>
          <w:lang w:val="en-US"/>
        </w:rPr>
        <w:fldChar w:fldCharType="end"/>
      </w:r>
    </w:p>
  </w:footnote>
  <w:footnote w:id="21">
    <w:p w:rsidR="00D35888" w:rsidRPr="00CE5349" w:rsidRDefault="00D35888">
      <w:pPr>
        <w:pStyle w:val="FootnoteText"/>
        <w:rPr>
          <w:lang w:val="en-US"/>
        </w:rPr>
      </w:pPr>
      <w:r>
        <w:rPr>
          <w:rStyle w:val="FootnoteReference"/>
        </w:rPr>
        <w:footnoteRef/>
      </w:r>
      <w:r w:rsidRPr="00CE5349">
        <w:rPr>
          <w:lang w:val="en-US"/>
        </w:rPr>
        <w:t xml:space="preserve"> factforge.net</w:t>
      </w:r>
    </w:p>
  </w:footnote>
  <w:footnote w:id="22">
    <w:p w:rsidR="00D35888" w:rsidRPr="00CE5349" w:rsidRDefault="00D35888">
      <w:pPr>
        <w:pStyle w:val="FootnoteText"/>
        <w:rPr>
          <w:lang w:val="en-US"/>
        </w:rPr>
      </w:pPr>
      <w:r w:rsidRPr="00B627D4">
        <w:rPr>
          <w:rStyle w:val="FootnoteReference"/>
        </w:rPr>
        <w:footnoteRef/>
      </w:r>
      <w:r w:rsidRPr="00CE5349">
        <w:rPr>
          <w:lang w:val="en-US"/>
        </w:rPr>
        <w:t xml:space="preserve"> </w:t>
      </w:r>
      <w:r>
        <w:fldChar w:fldCharType="begin"/>
      </w:r>
      <w:r w:rsidRPr="00765E44">
        <w:rPr>
          <w:lang w:val="en-US"/>
          <w:rPrChange w:id="73" w:author="Revisor" w:date="2013-12-01T20:40:00Z">
            <w:rPr/>
          </w:rPrChange>
        </w:rPr>
        <w:instrText xml:space="preserve"> HYPERLINK "http://rdf-translator.appspot.com/" </w:instrText>
      </w:r>
      <w:r>
        <w:fldChar w:fldCharType="separate"/>
      </w:r>
      <w:r w:rsidRPr="00CE5349">
        <w:rPr>
          <w:rStyle w:val="Hyperlink"/>
          <w:lang w:val="en-US"/>
        </w:rPr>
        <w:t>http://rdf-translator.appspot.com/</w:t>
      </w:r>
      <w:r>
        <w:rPr>
          <w:rStyle w:val="Hyperlink"/>
          <w:lang w:val="en-US"/>
        </w:rPr>
        <w:fldChar w:fldCharType="end"/>
      </w:r>
    </w:p>
  </w:footnote>
  <w:footnote w:id="23">
    <w:p w:rsidR="00D35888" w:rsidRPr="00CE5349" w:rsidRDefault="00D35888">
      <w:pPr>
        <w:pStyle w:val="FootnoteText"/>
        <w:rPr>
          <w:lang w:val="en-US"/>
        </w:rPr>
      </w:pPr>
      <w:r w:rsidRPr="00B627D4">
        <w:rPr>
          <w:rStyle w:val="FootnoteReference"/>
        </w:rPr>
        <w:footnoteRef/>
      </w:r>
      <w:r w:rsidRPr="00CE5349">
        <w:rPr>
          <w:lang w:val="en-US"/>
        </w:rPr>
        <w:t xml:space="preserve"> </w:t>
      </w:r>
      <w:r>
        <w:fldChar w:fldCharType="begin"/>
      </w:r>
      <w:r w:rsidRPr="00765E44">
        <w:rPr>
          <w:lang w:val="en-US"/>
          <w:rPrChange w:id="77" w:author="Revisor" w:date="2013-12-01T20:40:00Z">
            <w:rPr/>
          </w:rPrChange>
        </w:rPr>
        <w:instrText xml:space="preserve"> HYPERLINK "http://www.w3.org/XML/" </w:instrText>
      </w:r>
      <w:r>
        <w:fldChar w:fldCharType="separate"/>
      </w:r>
      <w:r w:rsidRPr="00CE5349">
        <w:rPr>
          <w:rStyle w:val="Hyperlink"/>
          <w:lang w:val="en-US"/>
        </w:rPr>
        <w:t>http://www.w3.org/XML/</w:t>
      </w:r>
      <w:r>
        <w:rPr>
          <w:rStyle w:val="Hyperlink"/>
          <w:lang w:val="en-US"/>
        </w:rPr>
        <w:fldChar w:fldCharType="end"/>
      </w:r>
    </w:p>
  </w:footnote>
  <w:footnote w:id="24">
    <w:p w:rsidR="00D35888" w:rsidRPr="00CE5349" w:rsidRDefault="00D35888">
      <w:pPr>
        <w:pStyle w:val="FootnoteText"/>
        <w:rPr>
          <w:lang w:val="en-US"/>
        </w:rPr>
      </w:pPr>
      <w:r w:rsidRPr="00B627D4">
        <w:rPr>
          <w:rStyle w:val="FootnoteReference"/>
        </w:rPr>
        <w:footnoteRef/>
      </w:r>
      <w:r w:rsidRPr="00CE5349">
        <w:rPr>
          <w:lang w:val="en-US"/>
        </w:rPr>
        <w:t xml:space="preserve"> </w:t>
      </w:r>
      <w:r>
        <w:fldChar w:fldCharType="begin"/>
      </w:r>
      <w:r w:rsidRPr="00765E44">
        <w:rPr>
          <w:lang w:val="en-US"/>
          <w:rPrChange w:id="78" w:author="Revisor" w:date="2013-12-01T20:40:00Z">
            <w:rPr/>
          </w:rPrChange>
        </w:rPr>
        <w:instrText xml:space="preserve"> HYPERLINK "http://www.w3schools.com/json/" </w:instrText>
      </w:r>
      <w:r>
        <w:fldChar w:fldCharType="separate"/>
      </w:r>
      <w:r w:rsidRPr="00CE5349">
        <w:rPr>
          <w:rStyle w:val="Hyperlink"/>
          <w:lang w:val="en-US"/>
        </w:rPr>
        <w:t>http://www.w3schools.com/json/</w:t>
      </w:r>
      <w:r>
        <w:rPr>
          <w:rStyle w:val="Hyperlink"/>
          <w:lang w:val="en-US"/>
        </w:rPr>
        <w:fldChar w:fldCharType="end"/>
      </w:r>
    </w:p>
  </w:footnote>
  <w:footnote w:id="25">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79" w:author="Revisor" w:date="2013-12-01T20:40:00Z">
            <w:rPr/>
          </w:rPrChange>
        </w:rPr>
        <w:instrText xml:space="preserve"> HYPERLINK "http://www.w3.org/TR/turtle/" </w:instrText>
      </w:r>
      <w:r>
        <w:fldChar w:fldCharType="separate"/>
      </w:r>
      <w:r w:rsidRPr="00CE5349">
        <w:rPr>
          <w:rStyle w:val="Hyperlink"/>
          <w:lang w:val="en-US"/>
        </w:rPr>
        <w:t>http://www.w3.org/TR/turtle/</w:t>
      </w:r>
      <w:r>
        <w:rPr>
          <w:rStyle w:val="Hyperlink"/>
          <w:lang w:val="en-US"/>
        </w:rPr>
        <w:fldChar w:fldCharType="end"/>
      </w:r>
    </w:p>
  </w:footnote>
  <w:footnote w:id="26">
    <w:p w:rsidR="00D35888" w:rsidRPr="00CE5349" w:rsidRDefault="00D35888">
      <w:pPr>
        <w:pStyle w:val="FootnoteText"/>
        <w:rPr>
          <w:lang w:val="en-US"/>
        </w:rPr>
      </w:pPr>
      <w:r w:rsidRPr="00B627D4">
        <w:rPr>
          <w:rStyle w:val="FootnoteReference"/>
        </w:rPr>
        <w:footnoteRef/>
      </w:r>
      <w:r w:rsidRPr="00CE5349">
        <w:rPr>
          <w:lang w:val="en-US"/>
        </w:rPr>
        <w:t xml:space="preserve"> </w:t>
      </w:r>
      <w:r>
        <w:fldChar w:fldCharType="begin"/>
      </w:r>
      <w:r w:rsidRPr="00765E44">
        <w:rPr>
          <w:lang w:val="en-US"/>
          <w:rPrChange w:id="106" w:author="Revisor" w:date="2013-12-01T20:40:00Z">
            <w:rPr/>
          </w:rPrChange>
        </w:rPr>
        <w:instrText xml:space="preserve"> HYPERLINK "http://www.w3schools.com/sql/" </w:instrText>
      </w:r>
      <w:r>
        <w:fldChar w:fldCharType="separate"/>
      </w:r>
      <w:r w:rsidRPr="00CE5349">
        <w:rPr>
          <w:rStyle w:val="Hyperlink"/>
          <w:lang w:val="en-US"/>
        </w:rPr>
        <w:t>http://www.w3schools.com/sql/</w:t>
      </w:r>
      <w:r>
        <w:rPr>
          <w:rStyle w:val="Hyperlink"/>
          <w:lang w:val="en-US"/>
        </w:rPr>
        <w:fldChar w:fldCharType="end"/>
      </w:r>
    </w:p>
  </w:footnote>
  <w:footnote w:id="27">
    <w:p w:rsidR="00D35888" w:rsidRPr="00CE5349" w:rsidRDefault="00D35888">
      <w:pPr>
        <w:pStyle w:val="FootnoteText"/>
        <w:rPr>
          <w:color w:val="000000" w:themeColor="text1"/>
          <w:lang w:val="en-US"/>
        </w:rPr>
      </w:pPr>
      <w:r>
        <w:rPr>
          <w:rStyle w:val="FootnoteReference"/>
        </w:rPr>
        <w:footnoteRef/>
      </w:r>
      <w:r w:rsidRPr="00CE5349">
        <w:rPr>
          <w:lang w:val="en-US"/>
        </w:rPr>
        <w:t xml:space="preserve"> </w:t>
      </w:r>
      <w:r>
        <w:fldChar w:fldCharType="begin"/>
      </w:r>
      <w:r w:rsidRPr="00765E44">
        <w:rPr>
          <w:lang w:val="en-US"/>
          <w:rPrChange w:id="115" w:author="Revisor" w:date="2013-12-01T20:40:00Z">
            <w:rPr/>
          </w:rPrChange>
        </w:rPr>
        <w:instrText xml:space="preserve"> HYPERLINK "http://dbpedia.org/sparql" </w:instrText>
      </w:r>
      <w:r>
        <w:fldChar w:fldCharType="separate"/>
      </w:r>
      <w:r w:rsidRPr="00CE5349">
        <w:rPr>
          <w:rStyle w:val="Hyperlink"/>
          <w:color w:val="000000" w:themeColor="text1"/>
          <w:lang w:val="en-US"/>
        </w:rPr>
        <w:t>http://dbpedia.org/sparql</w:t>
      </w:r>
      <w:r>
        <w:rPr>
          <w:rStyle w:val="Hyperlink"/>
          <w:color w:val="000000" w:themeColor="text1"/>
          <w:lang w:val="en-US"/>
        </w:rPr>
        <w:fldChar w:fldCharType="end"/>
      </w:r>
    </w:p>
  </w:footnote>
  <w:footnote w:id="28">
    <w:p w:rsidR="00D35888" w:rsidRPr="00CE5349" w:rsidRDefault="00D35888">
      <w:pPr>
        <w:pStyle w:val="FootnoteText"/>
        <w:rPr>
          <w:color w:val="000000" w:themeColor="text1"/>
          <w:lang w:val="en-US"/>
        </w:rPr>
      </w:pPr>
      <w:r w:rsidRPr="008D400E">
        <w:rPr>
          <w:rStyle w:val="FootnoteReference"/>
          <w:color w:val="000000" w:themeColor="text1"/>
        </w:rPr>
        <w:footnoteRef/>
      </w:r>
      <w:r w:rsidRPr="00CE5349">
        <w:rPr>
          <w:color w:val="000000" w:themeColor="text1"/>
          <w:lang w:val="en-US"/>
        </w:rPr>
        <w:t xml:space="preserve"> </w:t>
      </w:r>
      <w:r>
        <w:fldChar w:fldCharType="begin"/>
      </w:r>
      <w:r w:rsidRPr="00765E44">
        <w:rPr>
          <w:lang w:val="en-US"/>
          <w:rPrChange w:id="116" w:author="Revisor" w:date="2013-12-01T20:40:00Z">
            <w:rPr/>
          </w:rPrChange>
        </w:rPr>
        <w:instrText xml:space="preserve"> HYPERLINK "http://factforge.net/sparql" </w:instrText>
      </w:r>
      <w:r>
        <w:fldChar w:fldCharType="separate"/>
      </w:r>
      <w:r w:rsidRPr="00CE5349">
        <w:rPr>
          <w:rStyle w:val="Hyperlink"/>
          <w:color w:val="000000" w:themeColor="text1"/>
          <w:lang w:val="en-US"/>
        </w:rPr>
        <w:t>http://factforge.net/sparql</w:t>
      </w:r>
      <w:r>
        <w:rPr>
          <w:rStyle w:val="Hyperlink"/>
          <w:color w:val="000000" w:themeColor="text1"/>
          <w:lang w:val="en-US"/>
        </w:rPr>
        <w:fldChar w:fldCharType="end"/>
      </w:r>
    </w:p>
  </w:footnote>
  <w:footnote w:id="29">
    <w:p w:rsidR="00D35888" w:rsidRPr="00CE5349" w:rsidRDefault="00D35888">
      <w:pPr>
        <w:pStyle w:val="FootnoteText"/>
        <w:rPr>
          <w:color w:val="000000" w:themeColor="text1"/>
          <w:lang w:val="en-US"/>
        </w:rPr>
      </w:pPr>
      <w:r w:rsidRPr="008D400E">
        <w:rPr>
          <w:rStyle w:val="FootnoteReference"/>
          <w:color w:val="000000" w:themeColor="text1"/>
        </w:rPr>
        <w:footnoteRef/>
      </w:r>
      <w:r w:rsidRPr="00CE5349">
        <w:rPr>
          <w:color w:val="000000" w:themeColor="text1"/>
          <w:lang w:val="en-US"/>
        </w:rPr>
        <w:t xml:space="preserve"> </w:t>
      </w:r>
      <w:r>
        <w:fldChar w:fldCharType="begin"/>
      </w:r>
      <w:r w:rsidRPr="00765E44">
        <w:rPr>
          <w:lang w:val="en-US"/>
          <w:rPrChange w:id="117" w:author="Revisor" w:date="2013-12-01T20:40:00Z">
            <w:rPr/>
          </w:rPrChange>
        </w:rPr>
        <w:instrText xml:space="preserve"> HYPERLINK "http://worldbank.270a.info/sparql" </w:instrText>
      </w:r>
      <w:r>
        <w:fldChar w:fldCharType="separate"/>
      </w:r>
      <w:r w:rsidRPr="00CE5349">
        <w:rPr>
          <w:rStyle w:val="Hyperlink"/>
          <w:color w:val="000000" w:themeColor="text1"/>
          <w:lang w:val="en-US"/>
        </w:rPr>
        <w:t>http://worldbank.270a.info/sparql</w:t>
      </w:r>
      <w:r>
        <w:rPr>
          <w:rStyle w:val="Hyperlink"/>
          <w:color w:val="000000" w:themeColor="text1"/>
          <w:lang w:val="en-US"/>
        </w:rPr>
        <w:fldChar w:fldCharType="end"/>
      </w:r>
    </w:p>
  </w:footnote>
  <w:footnote w:id="30">
    <w:p w:rsidR="00D35888" w:rsidRPr="00CE5349" w:rsidRDefault="00D35888">
      <w:pPr>
        <w:pStyle w:val="FootnoteText"/>
        <w:rPr>
          <w:lang w:val="en-US"/>
        </w:rPr>
      </w:pPr>
      <w:r w:rsidRPr="008D400E">
        <w:rPr>
          <w:rStyle w:val="FootnoteReference"/>
          <w:color w:val="000000" w:themeColor="text1"/>
        </w:rPr>
        <w:footnoteRef/>
      </w:r>
      <w:r w:rsidRPr="00CE5349">
        <w:rPr>
          <w:color w:val="000000" w:themeColor="text1"/>
          <w:lang w:val="en-US"/>
        </w:rPr>
        <w:t xml:space="preserve"> </w:t>
      </w:r>
      <w:r>
        <w:fldChar w:fldCharType="begin"/>
      </w:r>
      <w:r w:rsidRPr="00765E44">
        <w:rPr>
          <w:lang w:val="en-US"/>
          <w:rPrChange w:id="135" w:author="Revisor" w:date="2013-12-01T20:40:00Z">
            <w:rPr/>
          </w:rPrChange>
        </w:rPr>
        <w:instrText xml:space="preserve"> HYPERLINK "http://www.w3.org/2001/sw/DataAccess/rf1/" \l "mime" </w:instrText>
      </w:r>
      <w:r>
        <w:fldChar w:fldCharType="separate"/>
      </w:r>
      <w:r w:rsidRPr="00CE5349">
        <w:rPr>
          <w:rStyle w:val="Hyperlink"/>
          <w:color w:val="000000" w:themeColor="text1"/>
          <w:lang w:val="en-US"/>
        </w:rPr>
        <w:t>http://www.w3.org/2001/sw/DataAccess/rf1/#mime</w:t>
      </w:r>
      <w:r>
        <w:rPr>
          <w:rStyle w:val="Hyperlink"/>
          <w:color w:val="000000" w:themeColor="text1"/>
          <w:lang w:val="en-US"/>
        </w:rPr>
        <w:fldChar w:fldCharType="end"/>
      </w:r>
    </w:p>
  </w:footnote>
  <w:footnote w:id="31">
    <w:p w:rsidR="00D35888" w:rsidRPr="00CE5349" w:rsidRDefault="00D35888" w:rsidP="00E147AD">
      <w:pPr>
        <w:pStyle w:val="FootnoteText"/>
        <w:rPr>
          <w:color w:val="000000" w:themeColor="text1"/>
          <w:lang w:val="en-US"/>
        </w:rPr>
      </w:pPr>
      <w:r w:rsidRPr="008D400E">
        <w:rPr>
          <w:rStyle w:val="FootnoteReference"/>
          <w:color w:val="000000" w:themeColor="text1"/>
        </w:rPr>
        <w:footnoteRef/>
      </w:r>
      <w:r w:rsidRPr="00CE5349">
        <w:rPr>
          <w:color w:val="000000" w:themeColor="text1"/>
          <w:lang w:val="en-US"/>
        </w:rPr>
        <w:t xml:space="preserve"> </w:t>
      </w:r>
      <w:r>
        <w:fldChar w:fldCharType="begin"/>
      </w:r>
      <w:r w:rsidRPr="00765E44">
        <w:rPr>
          <w:lang w:val="en-US"/>
          <w:rPrChange w:id="136" w:author="Revisor" w:date="2013-12-01T20:40:00Z">
            <w:rPr/>
          </w:rPrChange>
        </w:rPr>
        <w:instrText xml:space="preserve"> HYPERLINK "http://sparqles.okfn.org/" </w:instrText>
      </w:r>
      <w:r>
        <w:fldChar w:fldCharType="separate"/>
      </w:r>
      <w:r w:rsidRPr="00CE5349">
        <w:rPr>
          <w:rStyle w:val="Hyperlink"/>
          <w:color w:val="000000" w:themeColor="text1"/>
          <w:lang w:val="en-US"/>
        </w:rPr>
        <w:t>http://sparqles.okfn.org/</w:t>
      </w:r>
      <w:r>
        <w:rPr>
          <w:rStyle w:val="Hyperlink"/>
          <w:color w:val="000000" w:themeColor="text1"/>
          <w:lang w:val="en-US"/>
        </w:rPr>
        <w:fldChar w:fldCharType="end"/>
      </w:r>
    </w:p>
  </w:footnote>
  <w:footnote w:id="32">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144" w:author="Revisor" w:date="2013-12-01T20:40:00Z">
            <w:rPr/>
          </w:rPrChange>
        </w:rPr>
        <w:instrText xml:space="preserve"> HYPERLINK "http://www.w3.org/TR/void/" </w:instrText>
      </w:r>
      <w:r>
        <w:fldChar w:fldCharType="separate"/>
      </w:r>
      <w:r w:rsidRPr="00CE5349">
        <w:rPr>
          <w:rStyle w:val="Hyperlink"/>
          <w:lang w:val="en-US"/>
        </w:rPr>
        <w:t>http://www.w3.org/TR/void/</w:t>
      </w:r>
      <w:r>
        <w:rPr>
          <w:rStyle w:val="Hyperlink"/>
          <w:lang w:val="en-US"/>
        </w:rPr>
        <w:fldChar w:fldCharType="end"/>
      </w:r>
    </w:p>
  </w:footnote>
  <w:footnote w:id="33">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145" w:author="Revisor" w:date="2013-12-01T20:40:00Z">
            <w:rPr/>
          </w:rPrChange>
        </w:rPr>
        <w:instrText xml:space="preserve"> HYPERLINK "http://semanticweb.org/wiki/VoID" </w:instrText>
      </w:r>
      <w:r>
        <w:fldChar w:fldCharType="separate"/>
      </w:r>
      <w:r w:rsidRPr="00CE5349">
        <w:rPr>
          <w:rStyle w:val="Hyperlink"/>
          <w:lang w:val="en-US"/>
        </w:rPr>
        <w:t>http://semanticweb.org/wiki/VoID</w:t>
      </w:r>
      <w:r>
        <w:rPr>
          <w:rStyle w:val="Hyperlink"/>
          <w:lang w:val="en-US"/>
        </w:rPr>
        <w:fldChar w:fldCharType="end"/>
      </w:r>
    </w:p>
  </w:footnote>
  <w:footnote w:id="34">
    <w:p w:rsidR="00D35888" w:rsidRPr="00CE5349" w:rsidRDefault="00D35888" w:rsidP="008D693C">
      <w:pPr>
        <w:pStyle w:val="FootnoteText"/>
        <w:rPr>
          <w:lang w:val="en-US"/>
        </w:rPr>
      </w:pPr>
      <w:r>
        <w:rPr>
          <w:rStyle w:val="FootnoteReference"/>
        </w:rPr>
        <w:footnoteRef/>
      </w:r>
      <w:r w:rsidRPr="00CE5349">
        <w:rPr>
          <w:lang w:val="en-US"/>
        </w:rPr>
        <w:t xml:space="preserve"> </w:t>
      </w:r>
      <w:r>
        <w:fldChar w:fldCharType="begin"/>
      </w:r>
      <w:r w:rsidRPr="00765E44">
        <w:rPr>
          <w:lang w:val="en-US"/>
          <w:rPrChange w:id="151" w:author="Revisor" w:date="2013-12-01T20:40:00Z">
            <w:rPr/>
          </w:rPrChange>
        </w:rPr>
        <w:instrText xml:space="preserve"> HYPERLINK "http://www.w3.org/TR/sparql11-service-description/" </w:instrText>
      </w:r>
      <w:r>
        <w:fldChar w:fldCharType="separate"/>
      </w:r>
      <w:r w:rsidRPr="00CE5349">
        <w:rPr>
          <w:rStyle w:val="MyLink"/>
          <w:lang w:val="en-US"/>
        </w:rPr>
        <w:t>http://www.w3.org/TR/sparql11-service-description/</w:t>
      </w:r>
      <w:r>
        <w:rPr>
          <w:rStyle w:val="MyLink"/>
          <w:lang w:val="en-US"/>
        </w:rPr>
        <w:fldChar w:fldCharType="end"/>
      </w:r>
    </w:p>
  </w:footnote>
  <w:footnote w:id="35">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152" w:author="Revisor" w:date="2013-12-01T20:40:00Z">
            <w:rPr/>
          </w:rPrChange>
        </w:rPr>
        <w:instrText xml:space="preserve"> HYPERLINK "http://www.w3.org/ns/sparql-service-description" </w:instrText>
      </w:r>
      <w:r>
        <w:fldChar w:fldCharType="separate"/>
      </w:r>
      <w:r w:rsidRPr="00CE5349">
        <w:rPr>
          <w:rStyle w:val="MyLink"/>
          <w:lang w:val="en-US"/>
        </w:rPr>
        <w:t>http://www.w3.org/ns/sparql-service-description#</w:t>
      </w:r>
      <w:r>
        <w:rPr>
          <w:rStyle w:val="MyLink"/>
          <w:lang w:val="en-US"/>
        </w:rPr>
        <w:fldChar w:fldCharType="end"/>
      </w:r>
    </w:p>
  </w:footnote>
  <w:footnote w:id="36">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154" w:author="Revisor" w:date="2013-12-01T20:40:00Z">
            <w:rPr/>
          </w:rPrChange>
        </w:rPr>
        <w:instrText xml:space="preserve"> HYPERLINK "http://www.w3.org/TR/rdfa-syntax/" </w:instrText>
      </w:r>
      <w:r>
        <w:fldChar w:fldCharType="separate"/>
      </w:r>
      <w:r w:rsidRPr="00CE5349">
        <w:rPr>
          <w:rStyle w:val="MyLink"/>
          <w:lang w:val="en-US"/>
        </w:rPr>
        <w:t>http://www.w3.org/TR/rdfa-syntax/</w:t>
      </w:r>
      <w:r>
        <w:rPr>
          <w:rStyle w:val="MyLink"/>
          <w:lang w:val="en-US"/>
        </w:rPr>
        <w:fldChar w:fldCharType="end"/>
      </w:r>
    </w:p>
  </w:footnote>
  <w:footnote w:id="37">
    <w:p w:rsidR="00D35888" w:rsidRPr="00CE5349" w:rsidRDefault="00D35888">
      <w:pPr>
        <w:pStyle w:val="FootnoteText"/>
        <w:rPr>
          <w:lang w:val="en-US"/>
        </w:rPr>
      </w:pPr>
      <w:r>
        <w:rPr>
          <w:rStyle w:val="FootnoteReference"/>
        </w:rPr>
        <w:footnoteRef/>
      </w:r>
      <w:r w:rsidRPr="00CE5349">
        <w:rPr>
          <w:lang w:val="en-US"/>
        </w:rPr>
        <w:t xml:space="preserve"> </w:t>
      </w:r>
      <w:r w:rsidRPr="00CE5349">
        <w:rPr>
          <w:rStyle w:val="CharNormal"/>
          <w:lang w:val="en-US"/>
        </w:rPr>
        <w:t>http://worldbank.270a.info/sparql</w:t>
      </w:r>
    </w:p>
  </w:footnote>
  <w:footnote w:id="38">
    <w:p w:rsidR="00D35888" w:rsidRPr="00CE5349" w:rsidRDefault="00D35888">
      <w:pPr>
        <w:pStyle w:val="FootnoteText"/>
        <w:rPr>
          <w:lang w:val="en-US"/>
        </w:rPr>
      </w:pPr>
      <w:r w:rsidRPr="00B627D4">
        <w:rPr>
          <w:rStyle w:val="FootnoteReference"/>
        </w:rPr>
        <w:footnoteRef/>
      </w:r>
      <w:r w:rsidRPr="00CE5349">
        <w:rPr>
          <w:lang w:val="en-US"/>
        </w:rPr>
        <w:t xml:space="preserve"> </w:t>
      </w:r>
      <w:r>
        <w:fldChar w:fldCharType="begin"/>
      </w:r>
      <w:r w:rsidRPr="00765E44">
        <w:rPr>
          <w:lang w:val="en-US"/>
          <w:rPrChange w:id="176" w:author="Revisor" w:date="2013-12-01T20:40:00Z">
            <w:rPr/>
          </w:rPrChange>
        </w:rPr>
        <w:instrText xml:space="preserve"> HYPERLINK "http://lod-cloud.net/" </w:instrText>
      </w:r>
      <w:r>
        <w:fldChar w:fldCharType="separate"/>
      </w:r>
      <w:r w:rsidRPr="00CE5349">
        <w:rPr>
          <w:rStyle w:val="Hyperlink"/>
          <w:lang w:val="en-US"/>
        </w:rPr>
        <w:t>http://lod-cloud.net/</w:t>
      </w:r>
      <w:r>
        <w:rPr>
          <w:rStyle w:val="Hyperlink"/>
          <w:lang w:val="en-US"/>
        </w:rPr>
        <w:fldChar w:fldCharType="end"/>
      </w:r>
    </w:p>
  </w:footnote>
  <w:footnote w:id="39">
    <w:p w:rsidR="00D35888" w:rsidRPr="00CE5349" w:rsidRDefault="00D35888">
      <w:pPr>
        <w:pStyle w:val="FootnoteText"/>
        <w:rPr>
          <w:lang w:val="en-US"/>
        </w:rPr>
      </w:pPr>
      <w:r>
        <w:rPr>
          <w:rStyle w:val="FootnoteReference"/>
        </w:rPr>
        <w:footnoteRef/>
      </w:r>
      <w:r w:rsidRPr="00CE5349">
        <w:rPr>
          <w:color w:val="000000" w:themeColor="text1"/>
          <w:lang w:val="en-US"/>
        </w:rPr>
        <w:t xml:space="preserve"> </w:t>
      </w:r>
      <w:r>
        <w:fldChar w:fldCharType="begin"/>
      </w:r>
      <w:r w:rsidRPr="00765E44">
        <w:rPr>
          <w:lang w:val="en-US"/>
          <w:rPrChange w:id="199" w:author="Revisor" w:date="2013-12-01T20:40:00Z">
            <w:rPr/>
          </w:rPrChange>
        </w:rPr>
        <w:instrText xml:space="preserve"> HYPERLINK "http://datahub.io/about" </w:instrText>
      </w:r>
      <w:r>
        <w:fldChar w:fldCharType="separate"/>
      </w:r>
      <w:r w:rsidRPr="00CE5349">
        <w:rPr>
          <w:rStyle w:val="Hyperlink"/>
          <w:color w:val="000000" w:themeColor="text1"/>
          <w:lang w:val="en-US"/>
        </w:rPr>
        <w:t>http://datahub.io/about</w:t>
      </w:r>
      <w:r>
        <w:rPr>
          <w:rStyle w:val="Hyperlink"/>
          <w:color w:val="000000" w:themeColor="text1"/>
          <w:lang w:val="en-US"/>
        </w:rPr>
        <w:fldChar w:fldCharType="end"/>
      </w:r>
    </w:p>
  </w:footnote>
  <w:footnote w:id="40">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205" w:author="Revisor" w:date="2013-12-01T20:40:00Z">
            <w:rPr/>
          </w:rPrChange>
        </w:rPr>
        <w:instrText xml:space="preserve"> HYPERLINK "http://d2rq.org/d2r-server" </w:instrText>
      </w:r>
      <w:r>
        <w:fldChar w:fldCharType="separate"/>
      </w:r>
      <w:r w:rsidRPr="00CE5349">
        <w:rPr>
          <w:rStyle w:val="Hyperlink"/>
          <w:lang w:val="en-US"/>
        </w:rPr>
        <w:t>http://d2rq.org/d2r-server</w:t>
      </w:r>
      <w:r>
        <w:rPr>
          <w:rStyle w:val="Hyperlink"/>
          <w:lang w:val="en-US"/>
        </w:rPr>
        <w:fldChar w:fldCharType="end"/>
      </w:r>
    </w:p>
  </w:footnote>
  <w:footnote w:id="41">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206" w:author="Revisor" w:date="2013-12-01T20:40:00Z">
            <w:rPr/>
          </w:rPrChange>
        </w:rPr>
        <w:instrText xml:space="preserve"> HYPERLINK "http://virtuoso.openlinksw.com/" </w:instrText>
      </w:r>
      <w:r>
        <w:fldChar w:fldCharType="separate"/>
      </w:r>
      <w:r w:rsidRPr="00CE5349">
        <w:rPr>
          <w:rStyle w:val="Hyperlink"/>
          <w:lang w:val="en-US"/>
        </w:rPr>
        <w:t>http://virtuoso.openlinksw.com/</w:t>
      </w:r>
      <w:r>
        <w:rPr>
          <w:rStyle w:val="Hyperlink"/>
          <w:lang w:val="en-US"/>
        </w:rPr>
        <w:fldChar w:fldCharType="end"/>
      </w:r>
    </w:p>
  </w:footnote>
  <w:footnote w:id="42">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207" w:author="Revisor" w:date="2013-12-01T20:40:00Z">
            <w:rPr/>
          </w:rPrChange>
        </w:rPr>
        <w:instrText xml:space="preserve"> HYPERLINK "http://ontowiki.eu/Welcome" </w:instrText>
      </w:r>
      <w:r>
        <w:fldChar w:fldCharType="separate"/>
      </w:r>
      <w:r w:rsidRPr="00CE5349">
        <w:rPr>
          <w:rStyle w:val="Hyperlink"/>
          <w:lang w:val="en-US"/>
        </w:rPr>
        <w:t>http://ontowiki.eu/Welcome</w:t>
      </w:r>
      <w:r>
        <w:rPr>
          <w:rStyle w:val="Hyperlink"/>
          <w:lang w:val="en-US"/>
        </w:rPr>
        <w:fldChar w:fldCharType="end"/>
      </w:r>
    </w:p>
  </w:footnote>
  <w:footnote w:id="43">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208" w:author="Revisor" w:date="2013-12-01T20:40:00Z">
            <w:rPr/>
          </w:rPrChange>
        </w:rPr>
        <w:instrText xml:space="preserve"> HYPERLINK "http://lod2.eu/Project/Silk.html" </w:instrText>
      </w:r>
      <w:r>
        <w:fldChar w:fldCharType="separate"/>
      </w:r>
      <w:r w:rsidRPr="00CE5349">
        <w:rPr>
          <w:rStyle w:val="Hyperlink"/>
          <w:lang w:val="en-US"/>
        </w:rPr>
        <w:t>http://lod2.eu/Project/Silk.html</w:t>
      </w:r>
      <w:r>
        <w:rPr>
          <w:rStyle w:val="Hyperlink"/>
          <w:lang w:val="en-US"/>
        </w:rPr>
        <w:fldChar w:fldCharType="end"/>
      </w:r>
    </w:p>
  </w:footnote>
  <w:footnote w:id="44">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209" w:author="Revisor" w:date="2013-12-01T20:40:00Z">
            <w:rPr/>
          </w:rPrChange>
        </w:rPr>
        <w:instrText xml:space="preserve"> HYPERLINK "http://ldif.wbsg.de/" </w:instrText>
      </w:r>
      <w:r>
        <w:fldChar w:fldCharType="separate"/>
      </w:r>
      <w:r w:rsidRPr="00CE5349">
        <w:rPr>
          <w:rStyle w:val="Hyperlink"/>
          <w:lang w:val="en-US"/>
        </w:rPr>
        <w:t>http://ldif.wbsg.de/</w:t>
      </w:r>
      <w:r>
        <w:rPr>
          <w:rStyle w:val="Hyperlink"/>
          <w:lang w:val="en-US"/>
        </w:rPr>
        <w:fldChar w:fldCharType="end"/>
      </w:r>
    </w:p>
  </w:footnote>
  <w:footnote w:id="45">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404" w:author="Revisor" w:date="2013-12-01T20:40:00Z">
            <w:rPr/>
          </w:rPrChange>
        </w:rPr>
        <w:instrText xml:space="preserve"> HYPERLINK "http://jena.apache.org/" </w:instrText>
      </w:r>
      <w:r>
        <w:fldChar w:fldCharType="separate"/>
      </w:r>
      <w:r w:rsidRPr="00CE5349">
        <w:rPr>
          <w:rStyle w:val="LinksEmRodapee"/>
          <w:lang w:val="en-US"/>
        </w:rPr>
        <w:t>http://jena.apache.org/</w:t>
      </w:r>
      <w:r>
        <w:rPr>
          <w:rStyle w:val="LinksEmRodapee"/>
          <w:lang w:val="en-US"/>
        </w:rPr>
        <w:fldChar w:fldCharType="end"/>
      </w:r>
    </w:p>
  </w:footnote>
  <w:footnote w:id="46">
    <w:p w:rsidR="00D35888" w:rsidRPr="00CE5349" w:rsidRDefault="00D35888">
      <w:pPr>
        <w:pStyle w:val="FootnoteText"/>
        <w:rPr>
          <w:rStyle w:val="LinksEmRodapee"/>
          <w:lang w:val="en-US"/>
        </w:rPr>
      </w:pPr>
      <w:r w:rsidRPr="00523054">
        <w:rPr>
          <w:rStyle w:val="FootnoteReference"/>
        </w:rPr>
        <w:footnoteRef/>
      </w:r>
      <w:r w:rsidRPr="00CE5349">
        <w:rPr>
          <w:lang w:val="en-US"/>
        </w:rPr>
        <w:t xml:space="preserve"> </w:t>
      </w:r>
      <w:r>
        <w:fldChar w:fldCharType="begin"/>
      </w:r>
      <w:r w:rsidRPr="00765E44">
        <w:rPr>
          <w:lang w:val="en-US"/>
          <w:rPrChange w:id="405" w:author="Revisor" w:date="2013-12-01T20:40:00Z">
            <w:rPr/>
          </w:rPrChange>
        </w:rPr>
        <w:instrText xml:space="preserve"> HYPERLINK "http://www.openrdf.org/about.jsp" </w:instrText>
      </w:r>
      <w:r>
        <w:fldChar w:fldCharType="separate"/>
      </w:r>
      <w:r w:rsidRPr="00CE5349">
        <w:rPr>
          <w:rStyle w:val="LinksEmRodapee"/>
          <w:lang w:val="en-US"/>
        </w:rPr>
        <w:t>http://www.openrdf.org/about.jsp</w:t>
      </w:r>
      <w:r>
        <w:rPr>
          <w:rStyle w:val="LinksEmRodapee"/>
          <w:lang w:val="en-US"/>
        </w:rPr>
        <w:fldChar w:fldCharType="end"/>
      </w:r>
    </w:p>
  </w:footnote>
  <w:footnote w:id="47">
    <w:p w:rsidR="00D35888" w:rsidRPr="00CE5349" w:rsidRDefault="00D35888">
      <w:pPr>
        <w:pStyle w:val="FootnoteText"/>
        <w:rPr>
          <w:lang w:val="en-US"/>
        </w:rPr>
      </w:pPr>
      <w:r w:rsidRPr="00523054">
        <w:rPr>
          <w:rStyle w:val="FootnoteReference"/>
        </w:rPr>
        <w:footnoteRef/>
      </w:r>
      <w:r w:rsidRPr="00CE5349">
        <w:rPr>
          <w:lang w:val="en-US"/>
        </w:rPr>
        <w:t xml:space="preserve"> </w:t>
      </w:r>
      <w:r>
        <w:fldChar w:fldCharType="begin"/>
      </w:r>
      <w:r w:rsidRPr="00765E44">
        <w:rPr>
          <w:lang w:val="en-US"/>
          <w:rPrChange w:id="406" w:author="Revisor" w:date="2013-12-01T20:40:00Z">
            <w:rPr/>
          </w:rPrChange>
        </w:rPr>
        <w:instrText xml:space="preserve"> HYPERLINK "http://virtuoso.openlinksw.com/" </w:instrText>
      </w:r>
      <w:r>
        <w:fldChar w:fldCharType="separate"/>
      </w:r>
      <w:r w:rsidRPr="00CE5349">
        <w:rPr>
          <w:rStyle w:val="Hyperlink"/>
          <w:lang w:val="en-US"/>
        </w:rPr>
        <w:t>http://virtuoso.openlinksw.com/</w:t>
      </w:r>
      <w:r>
        <w:rPr>
          <w:rStyle w:val="Hyperlink"/>
          <w:lang w:val="en-US"/>
        </w:rPr>
        <w:fldChar w:fldCharType="end"/>
      </w:r>
    </w:p>
  </w:footnote>
  <w:footnote w:id="48">
    <w:p w:rsidR="00D35888" w:rsidRPr="00CE5349" w:rsidRDefault="00D35888">
      <w:pPr>
        <w:pStyle w:val="FootnoteText"/>
        <w:rPr>
          <w:lang w:val="en-US"/>
        </w:rPr>
      </w:pPr>
      <w:r w:rsidRPr="00523054">
        <w:rPr>
          <w:rStyle w:val="FootnoteReference"/>
        </w:rPr>
        <w:footnoteRef/>
      </w:r>
      <w:r w:rsidRPr="00CE5349">
        <w:rPr>
          <w:lang w:val="en-US"/>
        </w:rPr>
        <w:t xml:space="preserve"> </w:t>
      </w:r>
      <w:r>
        <w:fldChar w:fldCharType="begin"/>
      </w:r>
      <w:r w:rsidRPr="00765E44">
        <w:rPr>
          <w:lang w:val="en-US"/>
          <w:rPrChange w:id="407" w:author="Revisor" w:date="2013-12-01T20:40:00Z">
            <w:rPr/>
          </w:rPrChange>
        </w:rPr>
        <w:instrText xml:space="preserve"> HYPERLINK "http://www.franz.com/agraph/" </w:instrText>
      </w:r>
      <w:r>
        <w:fldChar w:fldCharType="separate"/>
      </w:r>
      <w:r w:rsidRPr="00CE5349">
        <w:rPr>
          <w:rStyle w:val="Hyperlink"/>
          <w:lang w:val="en-US"/>
        </w:rPr>
        <w:t>http://www.franz.com/agraph/</w:t>
      </w:r>
      <w:r>
        <w:rPr>
          <w:rStyle w:val="Hyperlink"/>
          <w:lang w:val="en-US"/>
        </w:rPr>
        <w:fldChar w:fldCharType="end"/>
      </w:r>
    </w:p>
  </w:footnote>
  <w:footnote w:id="49">
    <w:p w:rsidR="00D35888" w:rsidRPr="00CE5349" w:rsidRDefault="00D35888">
      <w:pPr>
        <w:pStyle w:val="FootnoteText"/>
        <w:rPr>
          <w:lang w:val="en-US"/>
        </w:rPr>
      </w:pPr>
      <w:r w:rsidRPr="00523054">
        <w:rPr>
          <w:rStyle w:val="FootnoteReference"/>
        </w:rPr>
        <w:footnoteRef/>
      </w:r>
      <w:r w:rsidRPr="00CE5349">
        <w:rPr>
          <w:lang w:val="en-US"/>
        </w:rPr>
        <w:t xml:space="preserve"> </w:t>
      </w:r>
      <w:r w:rsidRPr="00CE5349">
        <w:rPr>
          <w:u w:val="single"/>
          <w:lang w:val="en-US"/>
        </w:rPr>
        <w:t>http://www.w3.org/wiki/LargeTripleStores</w:t>
      </w:r>
    </w:p>
  </w:footnote>
  <w:footnote w:id="50">
    <w:p w:rsidR="00D35888" w:rsidRPr="00CE5349" w:rsidRDefault="00D35888">
      <w:pPr>
        <w:pStyle w:val="FootnoteText"/>
        <w:rPr>
          <w:lang w:val="en-US"/>
        </w:rPr>
      </w:pPr>
      <w:r>
        <w:rPr>
          <w:rStyle w:val="FootnoteReference"/>
        </w:rPr>
        <w:footnoteRef/>
      </w:r>
      <w:r w:rsidRPr="00CE5349">
        <w:rPr>
          <w:lang w:val="en-US"/>
        </w:rPr>
        <w:t xml:space="preserve"> </w:t>
      </w:r>
      <w:r>
        <w:fldChar w:fldCharType="begin"/>
      </w:r>
      <w:r w:rsidRPr="00765E44">
        <w:rPr>
          <w:lang w:val="en-US"/>
          <w:rPrChange w:id="433" w:author="Revisor" w:date="2013-12-01T20:40:00Z">
            <w:rPr/>
          </w:rPrChange>
        </w:rPr>
        <w:instrText xml:space="preserve"> HYPERLINK "http://greco.ppgi.ufrj.br/lodbr/" </w:instrText>
      </w:r>
      <w:r>
        <w:fldChar w:fldCharType="separate"/>
      </w:r>
      <w:r w:rsidRPr="00CE5349">
        <w:rPr>
          <w:rStyle w:val="link"/>
          <w:lang w:val="en-US"/>
        </w:rPr>
        <w:t>http://greco.ppgi.ufrj.br/lodbr/</w:t>
      </w:r>
      <w:r>
        <w:rPr>
          <w:rStyle w:val="link"/>
          <w:lang w:val="en-US"/>
        </w:rPr>
        <w:fldChar w:fldCharType="end"/>
      </w:r>
    </w:p>
  </w:footnote>
  <w:footnote w:id="51">
    <w:p w:rsidR="00D35888" w:rsidRPr="00CE5349" w:rsidRDefault="00D35888">
      <w:pPr>
        <w:pStyle w:val="FootnoteText"/>
        <w:rPr>
          <w:lang w:val="en-US"/>
        </w:rPr>
      </w:pPr>
      <w:r w:rsidRPr="00523054">
        <w:rPr>
          <w:rStyle w:val="FootnoteReference"/>
        </w:rPr>
        <w:footnoteRef/>
      </w:r>
      <w:r w:rsidRPr="00CE5349">
        <w:rPr>
          <w:lang w:val="en-US"/>
        </w:rPr>
        <w:t xml:space="preserve"> </w:t>
      </w:r>
      <w:r>
        <w:fldChar w:fldCharType="begin"/>
      </w:r>
      <w:r w:rsidRPr="00765E44">
        <w:rPr>
          <w:lang w:val="en-US"/>
          <w:rPrChange w:id="492" w:author="Revisor" w:date="2013-12-01T20:40:00Z">
            <w:rPr/>
          </w:rPrChange>
        </w:rPr>
        <w:instrText xml:space="preserve"> HYPERLINK "http://www-wanmon.slac.stanford.edu/cgi-wrap/dbprac.pl?monalias=all" </w:instrText>
      </w:r>
      <w:r>
        <w:fldChar w:fldCharType="separate"/>
      </w:r>
      <w:r w:rsidRPr="00CE5349">
        <w:rPr>
          <w:rStyle w:val="link"/>
          <w:lang w:val="en-US"/>
        </w:rPr>
        <w:t>http://www-wanmon.slac.stanford.edu/cgi-wrap/dbprac.pl?monalias=all</w:t>
      </w:r>
      <w:r>
        <w:rPr>
          <w:rStyle w:val="link"/>
          <w:lang w:val="en-US"/>
        </w:rPr>
        <w:fldChar w:fldCharType="end"/>
      </w:r>
    </w:p>
  </w:footnote>
  <w:footnote w:id="52">
    <w:p w:rsidR="00D35888" w:rsidRPr="00CE5349" w:rsidRDefault="00D35888">
      <w:pPr>
        <w:pStyle w:val="FootnoteText"/>
        <w:rPr>
          <w:lang w:val="en-US"/>
        </w:rPr>
      </w:pPr>
      <w:r w:rsidRPr="00523054">
        <w:rPr>
          <w:rStyle w:val="FootnoteReference"/>
        </w:rPr>
        <w:footnoteRef/>
      </w:r>
      <w:r w:rsidRPr="00CE5349">
        <w:rPr>
          <w:lang w:val="en-US"/>
        </w:rPr>
        <w:t xml:space="preserve"> </w:t>
      </w:r>
      <w:r>
        <w:fldChar w:fldCharType="begin"/>
      </w:r>
      <w:r w:rsidRPr="00765E44">
        <w:rPr>
          <w:lang w:val="en-US"/>
          <w:rPrChange w:id="498" w:author="Revisor" w:date="2013-12-01T20:40:00Z">
            <w:rPr/>
          </w:rPrChange>
        </w:rPr>
        <w:instrText xml:space="preserve"> HYPERLINK "http://www-wanmon.slac.stanford.edu/cgi-wrap/pingtable.pl" </w:instrText>
      </w:r>
      <w:r>
        <w:fldChar w:fldCharType="separate"/>
      </w:r>
      <w:r w:rsidRPr="00CE5349">
        <w:rPr>
          <w:rStyle w:val="LinksEmRodapee"/>
          <w:lang w:val="en-US"/>
        </w:rPr>
        <w:t>http://www-wanmon.slac.stanford.edu/cgi-wrap/pingtable.pl</w:t>
      </w:r>
      <w:r>
        <w:rPr>
          <w:rStyle w:val="LinksEmRodapee"/>
          <w:lang w:val="en-US"/>
        </w:rPr>
        <w:fldChar w:fldCharType="end"/>
      </w:r>
    </w:p>
  </w:footnote>
  <w:footnote w:id="53">
    <w:p w:rsidR="00D35888" w:rsidRPr="009358E8" w:rsidRDefault="00D35888" w:rsidP="0015525E">
      <w:pPr>
        <w:pStyle w:val="FootnoteText"/>
      </w:pPr>
      <w:r>
        <w:rPr>
          <w:rStyle w:val="FootnoteReference"/>
        </w:rPr>
        <w:footnoteRef/>
      </w:r>
      <w:r w:rsidRPr="009358E8">
        <w:t xml:space="preserve"> </w:t>
      </w:r>
      <w:r>
        <w:t>Este capítulo utiliza nomes em Inglês nos glossários, diagramas, figuras e telas para manter compatibilidade com os dados do sistema do PingER.</w:t>
      </w:r>
    </w:p>
  </w:footnote>
  <w:footnote w:id="54">
    <w:p w:rsidR="00D35888" w:rsidRPr="0015525E" w:rsidRDefault="00D35888">
      <w:pPr>
        <w:pStyle w:val="FootnoteText"/>
      </w:pPr>
      <w:r>
        <w:rPr>
          <w:rStyle w:val="FootnoteReference"/>
        </w:rPr>
        <w:footnoteRef/>
      </w:r>
      <w:r w:rsidRPr="0015525E">
        <w:t xml:space="preserve"> </w:t>
      </w:r>
      <w:hyperlink r:id="rId6" w:history="1">
        <w:r w:rsidRPr="0015525E">
          <w:rPr>
            <w:rStyle w:val="LinksEmRodapee"/>
          </w:rPr>
          <w:t>https://svn.fp7-moment.eu/svn/moment/public/Ontology/</w:t>
        </w:r>
      </w:hyperlink>
    </w:p>
  </w:footnote>
  <w:footnote w:id="55">
    <w:p w:rsidR="00D35888" w:rsidRPr="00D25154" w:rsidRDefault="00D35888">
      <w:pPr>
        <w:pStyle w:val="FootnoteText"/>
      </w:pPr>
      <w:r>
        <w:rPr>
          <w:rStyle w:val="FootnoteReference"/>
        </w:rPr>
        <w:footnoteRef/>
      </w:r>
      <w:r w:rsidRPr="00D25154">
        <w:t xml:space="preserve"> </w:t>
      </w:r>
      <w:r w:rsidRPr="00D25154">
        <w:rPr>
          <w:rStyle w:val="LinksEmRodapee"/>
        </w:rPr>
        <w:t>http://goo.gl/eXuiM0</w:t>
      </w:r>
    </w:p>
  </w:footnote>
  <w:footnote w:id="56">
    <w:p w:rsidR="00D35888" w:rsidRPr="00D25154" w:rsidRDefault="00D35888">
      <w:pPr>
        <w:pStyle w:val="FootnoteText"/>
      </w:pPr>
      <w:r>
        <w:rPr>
          <w:rStyle w:val="FootnoteReference"/>
        </w:rPr>
        <w:footnoteRef/>
      </w:r>
      <w:r w:rsidRPr="00D25154">
        <w:t xml:space="preserve"> </w:t>
      </w:r>
      <w:r w:rsidRPr="00D25154">
        <w:rPr>
          <w:rStyle w:val="LinksEmRodapee"/>
        </w:rPr>
        <w:t>http://goo.gl/cNOENG</w:t>
      </w:r>
    </w:p>
  </w:footnote>
  <w:footnote w:id="57">
    <w:p w:rsidR="00D35888" w:rsidRPr="00312B79" w:rsidRDefault="00D35888">
      <w:pPr>
        <w:pStyle w:val="FootnoteText"/>
      </w:pPr>
      <w:r>
        <w:rPr>
          <w:rStyle w:val="FootnoteReference"/>
        </w:rPr>
        <w:footnoteRef/>
      </w:r>
      <w:r w:rsidRPr="00312B79">
        <w:t xml:space="preserve"> </w:t>
      </w:r>
      <w:hyperlink r:id="rId7" w:history="1">
        <w:r w:rsidRPr="00312B79">
          <w:rPr>
            <w:rStyle w:val="LinksEmRodapee"/>
          </w:rPr>
          <w:t>http://www.merriam-webster.com/dictionary/measurement</w:t>
        </w:r>
      </w:hyperlink>
    </w:p>
  </w:footnote>
  <w:footnote w:id="58">
    <w:p w:rsidR="00D35888" w:rsidRPr="00312B79" w:rsidRDefault="00D35888">
      <w:pPr>
        <w:pStyle w:val="FootnoteText"/>
      </w:pPr>
      <w:r w:rsidRPr="00A75C15">
        <w:rPr>
          <w:rStyle w:val="FootnoteReference"/>
        </w:rPr>
        <w:footnoteRef/>
      </w:r>
      <w:r w:rsidRPr="00312B79">
        <w:t xml:space="preserve"> </w:t>
      </w:r>
      <w:hyperlink r:id="rId8" w:history="1">
        <w:r w:rsidRPr="00312B79">
          <w:rPr>
            <w:rStyle w:val="LinksEmRodapee"/>
          </w:rPr>
          <w:t>https://svn.fp7-moment.eu/svn/moment/public/Ontology/</w:t>
        </w:r>
      </w:hyperlink>
    </w:p>
  </w:footnote>
  <w:footnote w:id="59">
    <w:p w:rsidR="00D35888" w:rsidRDefault="00D35888" w:rsidP="00855B91">
      <w:pPr>
        <w:pStyle w:val="FootnoteText"/>
      </w:pPr>
      <w:r>
        <w:rPr>
          <w:rStyle w:val="FootnoteReference"/>
        </w:rPr>
        <w:footnoteRef/>
      </w:r>
      <w:r>
        <w:t xml:space="preserve"> </w:t>
      </w:r>
      <w:hyperlink r:id="rId9" w:history="1">
        <w:r w:rsidRPr="007972D9">
          <w:rPr>
            <w:rStyle w:val="Hyperlink"/>
          </w:rPr>
          <w:t>http://www.geonames.org/export/codes.html</w:t>
        </w:r>
      </w:hyperlink>
    </w:p>
  </w:footnote>
  <w:footnote w:id="60">
    <w:p w:rsidR="00D35888" w:rsidRPr="00312B79" w:rsidRDefault="00D35888" w:rsidP="00312B79">
      <w:pPr>
        <w:pStyle w:val="FootnoteText"/>
      </w:pPr>
      <w:r w:rsidRPr="00A75C15">
        <w:rPr>
          <w:rStyle w:val="FootnoteReference"/>
        </w:rPr>
        <w:footnoteRef/>
      </w:r>
      <w:r w:rsidRPr="00312B79">
        <w:t xml:space="preserve"> </w:t>
      </w:r>
      <w:hyperlink r:id="rId10" w:history="1">
        <w:r w:rsidRPr="00312B79">
          <w:rPr>
            <w:rStyle w:val="MyLink"/>
          </w:rPr>
          <w:t>http://www.w3.org/2003/01/geo/</w:t>
        </w:r>
      </w:hyperlink>
    </w:p>
  </w:footnote>
  <w:footnote w:id="61">
    <w:p w:rsidR="00D35888" w:rsidRDefault="00D35888" w:rsidP="0075065B">
      <w:pPr>
        <w:pStyle w:val="FootnoteText"/>
        <w:rPr>
          <w:ins w:id="641" w:author="Revisor" w:date="2013-12-04T17:56:00Z"/>
        </w:rPr>
      </w:pPr>
      <w:ins w:id="642" w:author="Revisor" w:date="2013-12-04T17:56:00Z">
        <w:r>
          <w:rPr>
            <w:rStyle w:val="FootnoteReference"/>
          </w:rPr>
          <w:footnoteRef/>
        </w:r>
        <w:r>
          <w:t xml:space="preserve"> </w:t>
        </w:r>
        <w:r>
          <w:fldChar w:fldCharType="begin"/>
        </w:r>
        <w:r>
          <w:instrText xml:space="preserve"> HYPERLINK "http://www.geonames.org/export/codes.html" </w:instrText>
        </w:r>
        <w:r>
          <w:fldChar w:fldCharType="separate"/>
        </w:r>
        <w:r w:rsidRPr="007972D9">
          <w:rPr>
            <w:rStyle w:val="Hyperlink"/>
          </w:rPr>
          <w:t>http://www.geonames.org/export/codes.html</w:t>
        </w:r>
        <w:r>
          <w:rPr>
            <w:rStyle w:val="Hyperlink"/>
          </w:rPr>
          <w:fldChar w:fldCharType="end"/>
        </w:r>
      </w:ins>
    </w:p>
  </w:footnote>
  <w:footnote w:id="62">
    <w:p w:rsidR="00D35888" w:rsidDel="0075065B" w:rsidRDefault="00D35888">
      <w:pPr>
        <w:pStyle w:val="FootnoteText"/>
        <w:rPr>
          <w:del w:id="645" w:author="Revisor" w:date="2013-12-04T17:56:00Z"/>
        </w:rPr>
      </w:pPr>
      <w:del w:id="646" w:author="Revisor" w:date="2013-12-04T17:56:00Z">
        <w:r w:rsidDel="0075065B">
          <w:rPr>
            <w:rStyle w:val="FootnoteReference"/>
          </w:rPr>
          <w:footnoteRef/>
        </w:r>
        <w:r w:rsidDel="0075065B">
          <w:delText xml:space="preserve"> </w:delText>
        </w:r>
        <w:r w:rsidDel="0075065B">
          <w:fldChar w:fldCharType="begin"/>
        </w:r>
        <w:r w:rsidDel="0075065B">
          <w:delInstrText xml:space="preserve"> HYPERLINK "http://www.geonames.org/export/codes.html" </w:delInstrText>
        </w:r>
        <w:r w:rsidDel="0075065B">
          <w:fldChar w:fldCharType="separate"/>
        </w:r>
        <w:r w:rsidRPr="007972D9" w:rsidDel="0075065B">
          <w:rPr>
            <w:rStyle w:val="Hyperlink"/>
          </w:rPr>
          <w:delText>http://www.geonames.org/export/codes.html</w:delText>
        </w:r>
        <w:r w:rsidDel="0075065B">
          <w:rPr>
            <w:rStyle w:val="Hyperlink"/>
          </w:rPr>
          <w:fldChar w:fldCharType="end"/>
        </w:r>
      </w:del>
    </w:p>
  </w:footnote>
  <w:footnote w:id="63">
    <w:p w:rsidR="00D35888" w:rsidRPr="00312B79" w:rsidRDefault="00D35888">
      <w:pPr>
        <w:pStyle w:val="FootnoteText"/>
      </w:pPr>
      <w:r w:rsidRPr="00523054">
        <w:rPr>
          <w:rStyle w:val="FootnoteReference"/>
        </w:rPr>
        <w:footnoteRef/>
      </w:r>
      <w:r w:rsidRPr="00312B79">
        <w:t xml:space="preserve"> </w:t>
      </w:r>
      <w:hyperlink r:id="rId11" w:history="1">
        <w:r w:rsidRPr="00312B79">
          <w:rPr>
            <w:rStyle w:val="Hyperlink"/>
          </w:rPr>
          <w:t>http://tomcat.apache.org/</w:t>
        </w:r>
      </w:hyperlink>
    </w:p>
  </w:footnote>
  <w:footnote w:id="64">
    <w:p w:rsidR="00D35888" w:rsidRPr="00312B79" w:rsidRDefault="00D35888">
      <w:pPr>
        <w:pStyle w:val="FootnoteText"/>
      </w:pPr>
      <w:r w:rsidRPr="00523054">
        <w:rPr>
          <w:rStyle w:val="FootnoteReference"/>
        </w:rPr>
        <w:footnoteRef/>
      </w:r>
      <w:r w:rsidRPr="00312B79">
        <w:t xml:space="preserve"> </w:t>
      </w:r>
      <w:hyperlink r:id="rId12" w:history="1">
        <w:r w:rsidRPr="00312B79">
          <w:rPr>
            <w:rStyle w:val="Hyperlink"/>
          </w:rPr>
          <w:t>http://www.w3.org/Protocols/rfc2616/rfc2616-sec9.html</w:t>
        </w:r>
      </w:hyperlink>
    </w:p>
  </w:footnote>
  <w:footnote w:id="65">
    <w:p w:rsidR="00D35888" w:rsidRPr="00312B79" w:rsidRDefault="00D35888">
      <w:pPr>
        <w:pStyle w:val="FootnoteText"/>
      </w:pPr>
      <w:r w:rsidRPr="00523054">
        <w:rPr>
          <w:rStyle w:val="FootnoteReference"/>
        </w:rPr>
        <w:footnoteRef/>
      </w:r>
      <w:r w:rsidRPr="00312B79">
        <w:t xml:space="preserve"> </w:t>
      </w:r>
      <w:hyperlink r:id="rId13" w:history="1">
        <w:r w:rsidRPr="00312B79">
          <w:rPr>
            <w:rStyle w:val="Hyperlink"/>
          </w:rPr>
          <w:t>http://www.geonames.org/export/web-services.html</w:t>
        </w:r>
      </w:hyperlink>
    </w:p>
  </w:footnote>
  <w:footnote w:id="66">
    <w:p w:rsidR="00D35888" w:rsidRPr="00312B79" w:rsidRDefault="00D35888">
      <w:pPr>
        <w:pStyle w:val="FootnoteText"/>
      </w:pPr>
      <w:r w:rsidRPr="00523054">
        <w:rPr>
          <w:rStyle w:val="FootnoteReference"/>
        </w:rPr>
        <w:footnoteRef/>
      </w:r>
      <w:r w:rsidRPr="00312B79">
        <w:t xml:space="preserve"> </w:t>
      </w:r>
      <w:hyperlink r:id="rId14" w:history="1">
        <w:r w:rsidRPr="00312B79">
          <w:rPr>
            <w:rStyle w:val="Hyperlink"/>
          </w:rPr>
          <w:t>http://www-iepm.slac.stanford.edu/pinger/pingerworld/nodes.cf</w:t>
        </w:r>
      </w:hyperlink>
    </w:p>
  </w:footnote>
  <w:footnote w:id="67">
    <w:p w:rsidR="00D35888" w:rsidRPr="00312B79" w:rsidRDefault="00D35888">
      <w:pPr>
        <w:pStyle w:val="FootnoteText"/>
      </w:pPr>
      <w:r>
        <w:rPr>
          <w:rStyle w:val="FootnoteReference"/>
        </w:rPr>
        <w:footnoteRef/>
      </w:r>
      <w:r w:rsidRPr="00312B79">
        <w:t xml:space="preserve"> </w:t>
      </w:r>
      <w:hyperlink r:id="rId15" w:history="1">
        <w:r w:rsidRPr="00312B79">
          <w:rPr>
            <w:rStyle w:val="Hyperlink"/>
          </w:rPr>
          <w:t>http://dbpedia.org/sparql</w:t>
        </w:r>
      </w:hyperlink>
    </w:p>
  </w:footnote>
  <w:footnote w:id="68">
    <w:p w:rsidR="00D35888" w:rsidRPr="00312B79" w:rsidRDefault="00D35888">
      <w:pPr>
        <w:pStyle w:val="FootnoteText"/>
      </w:pPr>
      <w:r>
        <w:rPr>
          <w:rStyle w:val="FootnoteReference"/>
        </w:rPr>
        <w:footnoteRef/>
      </w:r>
      <w:r w:rsidRPr="00312B79">
        <w:t xml:space="preserve"> </w:t>
      </w:r>
      <w:hyperlink r:id="rId16" w:history="1">
        <w:r w:rsidRPr="00312B79">
          <w:rPr>
            <w:rStyle w:val="Hyperlink"/>
          </w:rPr>
          <w:t>http://www-wanmon.slac.stanford.edu/cgi-wrap/dbprac.pl?monalias=all</w:t>
        </w:r>
      </w:hyperlink>
      <w:r w:rsidRPr="00312B79">
        <w:t>)</w:t>
      </w:r>
    </w:p>
  </w:footnote>
  <w:footnote w:id="69">
    <w:p w:rsidR="00D35888" w:rsidRPr="00312B79" w:rsidRDefault="00D35888" w:rsidP="00714A51">
      <w:pPr>
        <w:pStyle w:val="FootnoteText"/>
        <w:jc w:val="left"/>
      </w:pPr>
      <w:r w:rsidRPr="00523054">
        <w:rPr>
          <w:rStyle w:val="FootnoteReference"/>
        </w:rPr>
        <w:footnoteRef/>
      </w:r>
      <w:r w:rsidRPr="00312B79">
        <w:t xml:space="preserve"> </w:t>
      </w:r>
      <w:hyperlink r:id="rId17" w:history="1">
        <w:r w:rsidRPr="00312B79">
          <w:rPr>
            <w:rStyle w:val="MyLink"/>
          </w:rPr>
          <w:t>http://www-wanmon.slac.stanford.edu/cgi-wrap/dbprac.pl?monalias=MONITORING_NODE&amp;find=1</w:t>
        </w:r>
      </w:hyperlink>
    </w:p>
  </w:footnote>
  <w:footnote w:id="70">
    <w:p w:rsidR="00D35888" w:rsidRPr="00312B79" w:rsidRDefault="00D35888">
      <w:pPr>
        <w:pStyle w:val="FootnoteText"/>
      </w:pPr>
      <w:r>
        <w:rPr>
          <w:rStyle w:val="FootnoteReference"/>
        </w:rPr>
        <w:footnoteRef/>
      </w:r>
      <w:r w:rsidRPr="00312B79">
        <w:t xml:space="preserve"> </w:t>
      </w:r>
      <w:hyperlink r:id="rId18" w:history="1">
        <w:r w:rsidRPr="00312B79">
          <w:rPr>
            <w:rStyle w:val="Hyperlink"/>
          </w:rPr>
          <w:t>http://jquery.com/</w:t>
        </w:r>
      </w:hyperlink>
    </w:p>
  </w:footnote>
  <w:footnote w:id="71">
    <w:p w:rsidR="00D35888" w:rsidRPr="00312B79" w:rsidRDefault="00D35888">
      <w:pPr>
        <w:pStyle w:val="FootnoteText"/>
      </w:pPr>
      <w:r w:rsidRPr="00523054">
        <w:rPr>
          <w:rStyle w:val="FootnoteReference"/>
        </w:rPr>
        <w:footnoteRef/>
      </w:r>
      <w:r w:rsidRPr="00312B79">
        <w:t xml:space="preserve"> </w:t>
      </w:r>
      <w:hyperlink r:id="rId19" w:history="1">
        <w:r w:rsidRPr="00312B79">
          <w:rPr>
            <w:rStyle w:val="Hyperlink"/>
          </w:rPr>
          <w:t>http://raphaeljs.com/</w:t>
        </w:r>
      </w:hyperlink>
    </w:p>
  </w:footnote>
  <w:footnote w:id="72">
    <w:p w:rsidR="00D35888" w:rsidRPr="00312B79" w:rsidRDefault="00D35888">
      <w:pPr>
        <w:pStyle w:val="FootnoteText"/>
      </w:pPr>
      <w:r>
        <w:rPr>
          <w:rStyle w:val="FootnoteReference"/>
        </w:rPr>
        <w:footnoteRef/>
      </w:r>
      <w:r w:rsidRPr="00312B79">
        <w:t xml:space="preserve"> </w:t>
      </w:r>
      <w:hyperlink r:id="rId20" w:history="1">
        <w:r w:rsidRPr="00312B79">
          <w:rPr>
            <w:rStyle w:val="Hyperlink"/>
          </w:rPr>
          <w:t>http://www.highcharts.com/</w:t>
        </w:r>
      </w:hyperlink>
    </w:p>
  </w:footnote>
  <w:footnote w:id="73">
    <w:p w:rsidR="00D35888" w:rsidRPr="00312B79" w:rsidRDefault="00D35888">
      <w:pPr>
        <w:pStyle w:val="FootnoteText"/>
      </w:pPr>
      <w:r>
        <w:rPr>
          <w:rStyle w:val="FootnoteReference"/>
        </w:rPr>
        <w:footnoteRef/>
      </w:r>
      <w:r w:rsidRPr="00312B79">
        <w:t xml:space="preserve"> </w:t>
      </w:r>
      <w:hyperlink r:id="rId21" w:history="1">
        <w:r w:rsidRPr="00312B79">
          <w:rPr>
            <w:rStyle w:val="Hyperlink"/>
          </w:rPr>
          <w:t>https://developers.google.com/maps/documentation/javascript/</w:t>
        </w:r>
      </w:hyperlink>
    </w:p>
  </w:footnote>
  <w:footnote w:id="74">
    <w:p w:rsidR="00D35888" w:rsidRPr="00312B79" w:rsidRDefault="00D35888" w:rsidP="00272A77">
      <w:pPr>
        <w:pStyle w:val="FootnoteText"/>
      </w:pPr>
      <w:r>
        <w:rPr>
          <w:rStyle w:val="FootnoteReference"/>
        </w:rPr>
        <w:footnoteRef/>
      </w:r>
      <w:r w:rsidRPr="00312B79">
        <w:t xml:space="preserve"> </w:t>
      </w:r>
      <w:hyperlink r:id="rId22" w:history="1">
        <w:r w:rsidRPr="00312B79">
          <w:rPr>
            <w:rStyle w:val="Hyperlink"/>
          </w:rPr>
          <w:t>http://www.w3.org/TR/vocab-data-cube/</w:t>
        </w:r>
      </w:hyperlink>
    </w:p>
  </w:footnote>
  <w:footnote w:id="75">
    <w:p w:rsidR="00D35888" w:rsidRPr="00312B79" w:rsidRDefault="00D35888">
      <w:pPr>
        <w:pStyle w:val="FootnoteText"/>
      </w:pPr>
      <w:r>
        <w:rPr>
          <w:rStyle w:val="FootnoteReference"/>
        </w:rPr>
        <w:footnoteRef/>
      </w:r>
      <w:r w:rsidRPr="00312B79">
        <w:t xml:space="preserve"> </w:t>
      </w:r>
      <w:hyperlink r:id="rId23" w:history="1">
        <w:r w:rsidRPr="00312B79">
          <w:rPr>
            <w:rStyle w:val="Hyperlink"/>
          </w:rPr>
          <w:t>https://github.com/dbpedia-spotlight/dbpedia-spotlight/wiki</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0074314"/>
      <w:docPartObj>
        <w:docPartGallery w:val="Page Numbers (Top of Page)"/>
        <w:docPartUnique/>
      </w:docPartObj>
    </w:sdtPr>
    <w:sdtEndPr>
      <w:rPr>
        <w:color w:val="000000" w:themeColor="text1"/>
      </w:rPr>
    </w:sdtEndPr>
    <w:sdtContent>
      <w:p w:rsidR="00D35888" w:rsidRPr="0032556F" w:rsidRDefault="00D35888">
        <w:pPr>
          <w:pStyle w:val="Header"/>
          <w:jc w:val="right"/>
          <w:rPr>
            <w:color w:val="000000" w:themeColor="text1"/>
          </w:rPr>
        </w:pPr>
        <w:r w:rsidRPr="0032556F">
          <w:rPr>
            <w:color w:val="000000" w:themeColor="text1"/>
          </w:rPr>
          <w:fldChar w:fldCharType="begin"/>
        </w:r>
        <w:r w:rsidRPr="0032556F">
          <w:rPr>
            <w:color w:val="000000" w:themeColor="text1"/>
          </w:rPr>
          <w:instrText>PAGE   \* MERGEFORMAT</w:instrText>
        </w:r>
        <w:r w:rsidRPr="0032556F">
          <w:rPr>
            <w:color w:val="000000" w:themeColor="text1"/>
          </w:rPr>
          <w:fldChar w:fldCharType="separate"/>
        </w:r>
        <w:r w:rsidR="006A4692">
          <w:rPr>
            <w:noProof/>
            <w:color w:val="000000" w:themeColor="text1"/>
          </w:rPr>
          <w:t>135</w:t>
        </w:r>
        <w:r w:rsidRPr="0032556F">
          <w:rPr>
            <w:color w:val="000000" w:themeColor="text1"/>
          </w:rPr>
          <w:fldChar w:fldCharType="end"/>
        </w:r>
      </w:p>
    </w:sdtContent>
  </w:sdt>
  <w:p w:rsidR="00D35888" w:rsidRDefault="00D358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0D96B4E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30185488"/>
    <w:multiLevelType w:val="hybridMultilevel"/>
    <w:tmpl w:val="2CE22048"/>
    <w:lvl w:ilvl="0" w:tplc="DC00AC66">
      <w:start w:val="1"/>
      <w:numFmt w:val="bullet"/>
      <w:pStyle w:val="ListParagraph"/>
      <w:lvlText w:val=""/>
      <w:lvlJc w:val="left"/>
      <w:pPr>
        <w:ind w:left="1056" w:hanging="360"/>
      </w:pPr>
      <w:rPr>
        <w:rFonts w:ascii="Symbol" w:hAnsi="Symbol" w:hint="default"/>
      </w:rPr>
    </w:lvl>
    <w:lvl w:ilvl="1" w:tplc="04160001">
      <w:start w:val="1"/>
      <w:numFmt w:val="bullet"/>
      <w:lvlText w:val=""/>
      <w:lvlJc w:val="left"/>
      <w:pPr>
        <w:ind w:left="1776" w:hanging="360"/>
      </w:pPr>
      <w:rPr>
        <w:rFonts w:ascii="Symbol" w:hAnsi="Symbol" w:hint="default"/>
      </w:rPr>
    </w:lvl>
    <w:lvl w:ilvl="2" w:tplc="04090005">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2">
    <w:nsid w:val="326F045C"/>
    <w:multiLevelType w:val="multilevel"/>
    <w:tmpl w:val="1978903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lang w:val="pt-BR"/>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5AF538AA"/>
    <w:multiLevelType w:val="multilevel"/>
    <w:tmpl w:val="5BF071FE"/>
    <w:lvl w:ilvl="0">
      <w:start w:val="1"/>
      <w:numFmt w:val="decimal"/>
      <w:pStyle w:val="Capitulo"/>
      <w:lvlText w:val="%1 "/>
      <w:lvlJc w:val="left"/>
      <w:pPr>
        <w:ind w:left="0" w:firstLine="0"/>
      </w:pPr>
      <w:rPr>
        <w:rFonts w:ascii="Times New Roman" w:hAnsi="Times New Roman" w:hint="default"/>
        <w:sz w:val="24"/>
      </w:rPr>
    </w:lvl>
    <w:lvl w:ilvl="1">
      <w:start w:val="1"/>
      <w:numFmt w:val="decimal"/>
      <w:pStyle w:val="Secao"/>
      <w:lvlText w:val="%1.%2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ind w:left="0" w:firstLine="0"/>
      </w:pPr>
      <w:rPr>
        <w:rFonts w:hint="default"/>
        <w:i w:val="0"/>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0D2369F"/>
    <w:multiLevelType w:val="multilevel"/>
    <w:tmpl w:val="A446B972"/>
    <w:styleLink w:val="ListaSecao"/>
    <w:lvl w:ilvl="0">
      <w:start w:val="1"/>
      <w:numFmt w:val="decimal"/>
      <w:lvlText w:val="%1 "/>
      <w:lvlJc w:val="left"/>
      <w:pPr>
        <w:ind w:left="0" w:firstLine="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71B02AFF"/>
    <w:multiLevelType w:val="hybridMultilevel"/>
    <w:tmpl w:val="01B4D7C6"/>
    <w:lvl w:ilvl="0" w:tplc="36C69BF2">
      <w:start w:val="1"/>
      <w:numFmt w:val="lowerLetter"/>
      <w:pStyle w:val="MyListaLetras"/>
      <w:lvlText w:val="%1)"/>
      <w:lvlJc w:val="left"/>
      <w:pPr>
        <w:ind w:left="107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4"/>
  </w:num>
  <w:num w:numId="2">
    <w:abstractNumId w:val="5"/>
  </w:num>
  <w:num w:numId="3">
    <w:abstractNumId w:val="1"/>
  </w:num>
  <w:num w:numId="4">
    <w:abstractNumId w:val="3"/>
  </w:num>
  <w:num w:numId="5">
    <w:abstractNumId w:val="5"/>
    <w:lvlOverride w:ilvl="0">
      <w:startOverride w:val="1"/>
    </w:lvlOverride>
  </w:num>
  <w:num w:numId="6">
    <w:abstractNumId w:val="5"/>
    <w:lvlOverride w:ilvl="0">
      <w:startOverride w:val="1"/>
    </w:lvlOverride>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2"/>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7193"/>
    <w:rsid w:val="0000064F"/>
    <w:rsid w:val="00002DB1"/>
    <w:rsid w:val="00003F99"/>
    <w:rsid w:val="00006D59"/>
    <w:rsid w:val="00007C8B"/>
    <w:rsid w:val="000116CD"/>
    <w:rsid w:val="00012B34"/>
    <w:rsid w:val="0001305C"/>
    <w:rsid w:val="00013083"/>
    <w:rsid w:val="000130F8"/>
    <w:rsid w:val="000162B6"/>
    <w:rsid w:val="00020ED5"/>
    <w:rsid w:val="00022568"/>
    <w:rsid w:val="000257B9"/>
    <w:rsid w:val="00026C98"/>
    <w:rsid w:val="00031C54"/>
    <w:rsid w:val="00034486"/>
    <w:rsid w:val="000428F5"/>
    <w:rsid w:val="00044916"/>
    <w:rsid w:val="00045F45"/>
    <w:rsid w:val="000467FE"/>
    <w:rsid w:val="000505C9"/>
    <w:rsid w:val="000509E0"/>
    <w:rsid w:val="00051AAD"/>
    <w:rsid w:val="000536A0"/>
    <w:rsid w:val="00061635"/>
    <w:rsid w:val="000633A4"/>
    <w:rsid w:val="00063C87"/>
    <w:rsid w:val="00066D94"/>
    <w:rsid w:val="00070123"/>
    <w:rsid w:val="00072348"/>
    <w:rsid w:val="00074627"/>
    <w:rsid w:val="00075BF0"/>
    <w:rsid w:val="00075EF6"/>
    <w:rsid w:val="00081681"/>
    <w:rsid w:val="000818D9"/>
    <w:rsid w:val="00082A7C"/>
    <w:rsid w:val="000840BD"/>
    <w:rsid w:val="0008762C"/>
    <w:rsid w:val="00093D24"/>
    <w:rsid w:val="00094F63"/>
    <w:rsid w:val="000976FE"/>
    <w:rsid w:val="000979DE"/>
    <w:rsid w:val="000979E4"/>
    <w:rsid w:val="000A0D54"/>
    <w:rsid w:val="000A2E1F"/>
    <w:rsid w:val="000A3CC5"/>
    <w:rsid w:val="000A3CD3"/>
    <w:rsid w:val="000A3DBE"/>
    <w:rsid w:val="000A4276"/>
    <w:rsid w:val="000A5A9C"/>
    <w:rsid w:val="000A6B29"/>
    <w:rsid w:val="000B102D"/>
    <w:rsid w:val="000B1154"/>
    <w:rsid w:val="000B4112"/>
    <w:rsid w:val="000B4ECC"/>
    <w:rsid w:val="000B61ED"/>
    <w:rsid w:val="000C1CA9"/>
    <w:rsid w:val="000C2760"/>
    <w:rsid w:val="000C2CA8"/>
    <w:rsid w:val="000C3676"/>
    <w:rsid w:val="000C4D11"/>
    <w:rsid w:val="000D3855"/>
    <w:rsid w:val="000D57D4"/>
    <w:rsid w:val="000D60AA"/>
    <w:rsid w:val="000D7EC6"/>
    <w:rsid w:val="000E3DF6"/>
    <w:rsid w:val="000E5945"/>
    <w:rsid w:val="000F0844"/>
    <w:rsid w:val="000F0989"/>
    <w:rsid w:val="000F1CC0"/>
    <w:rsid w:val="000F5309"/>
    <w:rsid w:val="000F535D"/>
    <w:rsid w:val="000F64EA"/>
    <w:rsid w:val="000F7856"/>
    <w:rsid w:val="00101313"/>
    <w:rsid w:val="001058BF"/>
    <w:rsid w:val="00111163"/>
    <w:rsid w:val="00111CCC"/>
    <w:rsid w:val="001121AD"/>
    <w:rsid w:val="00114D7B"/>
    <w:rsid w:val="00115630"/>
    <w:rsid w:val="00115C43"/>
    <w:rsid w:val="0011608C"/>
    <w:rsid w:val="001201A3"/>
    <w:rsid w:val="001240CB"/>
    <w:rsid w:val="001258D1"/>
    <w:rsid w:val="001277F4"/>
    <w:rsid w:val="0013368E"/>
    <w:rsid w:val="00134753"/>
    <w:rsid w:val="00135133"/>
    <w:rsid w:val="00135FF5"/>
    <w:rsid w:val="00136E66"/>
    <w:rsid w:val="00142806"/>
    <w:rsid w:val="00144FC8"/>
    <w:rsid w:val="001500F0"/>
    <w:rsid w:val="0015449F"/>
    <w:rsid w:val="001544E3"/>
    <w:rsid w:val="00154810"/>
    <w:rsid w:val="0015525E"/>
    <w:rsid w:val="0015718A"/>
    <w:rsid w:val="001604BF"/>
    <w:rsid w:val="00164224"/>
    <w:rsid w:val="0016474D"/>
    <w:rsid w:val="001657DB"/>
    <w:rsid w:val="001664FB"/>
    <w:rsid w:val="0017093C"/>
    <w:rsid w:val="00173925"/>
    <w:rsid w:val="001775B1"/>
    <w:rsid w:val="00177BF8"/>
    <w:rsid w:val="00177D6F"/>
    <w:rsid w:val="00177E03"/>
    <w:rsid w:val="00181047"/>
    <w:rsid w:val="001820CA"/>
    <w:rsid w:val="00185763"/>
    <w:rsid w:val="00186A8F"/>
    <w:rsid w:val="001879E5"/>
    <w:rsid w:val="00190582"/>
    <w:rsid w:val="00190B0B"/>
    <w:rsid w:val="00190B90"/>
    <w:rsid w:val="00191D50"/>
    <w:rsid w:val="0019459E"/>
    <w:rsid w:val="00195552"/>
    <w:rsid w:val="0019681D"/>
    <w:rsid w:val="00196827"/>
    <w:rsid w:val="0019718B"/>
    <w:rsid w:val="001A3CBD"/>
    <w:rsid w:val="001A5D82"/>
    <w:rsid w:val="001A70B1"/>
    <w:rsid w:val="001B0384"/>
    <w:rsid w:val="001B0A16"/>
    <w:rsid w:val="001B2654"/>
    <w:rsid w:val="001B37C9"/>
    <w:rsid w:val="001B3938"/>
    <w:rsid w:val="001B5471"/>
    <w:rsid w:val="001B5662"/>
    <w:rsid w:val="001B5F15"/>
    <w:rsid w:val="001B69CF"/>
    <w:rsid w:val="001B7E21"/>
    <w:rsid w:val="001B7EC1"/>
    <w:rsid w:val="001C02E4"/>
    <w:rsid w:val="001C0E7D"/>
    <w:rsid w:val="001C14E8"/>
    <w:rsid w:val="001C28FD"/>
    <w:rsid w:val="001C38D7"/>
    <w:rsid w:val="001C5C1B"/>
    <w:rsid w:val="001C783D"/>
    <w:rsid w:val="001D0E31"/>
    <w:rsid w:val="001D7976"/>
    <w:rsid w:val="001D7CC4"/>
    <w:rsid w:val="001E1F1C"/>
    <w:rsid w:val="001E22CA"/>
    <w:rsid w:val="001E2B23"/>
    <w:rsid w:val="001E309B"/>
    <w:rsid w:val="001E37CB"/>
    <w:rsid w:val="001E3CF2"/>
    <w:rsid w:val="001F049B"/>
    <w:rsid w:val="001F64D5"/>
    <w:rsid w:val="001F7745"/>
    <w:rsid w:val="001F78B2"/>
    <w:rsid w:val="00200FA2"/>
    <w:rsid w:val="00202D2F"/>
    <w:rsid w:val="00203B0B"/>
    <w:rsid w:val="00203D76"/>
    <w:rsid w:val="0020638F"/>
    <w:rsid w:val="002073DC"/>
    <w:rsid w:val="00211321"/>
    <w:rsid w:val="00214365"/>
    <w:rsid w:val="00217656"/>
    <w:rsid w:val="0022021E"/>
    <w:rsid w:val="00220723"/>
    <w:rsid w:val="00227573"/>
    <w:rsid w:val="00232792"/>
    <w:rsid w:val="0023557C"/>
    <w:rsid w:val="00235655"/>
    <w:rsid w:val="00236E5D"/>
    <w:rsid w:val="002371FC"/>
    <w:rsid w:val="00242599"/>
    <w:rsid w:val="002440E4"/>
    <w:rsid w:val="00247B11"/>
    <w:rsid w:val="002540C9"/>
    <w:rsid w:val="00254F54"/>
    <w:rsid w:val="002571A6"/>
    <w:rsid w:val="0025768B"/>
    <w:rsid w:val="00261455"/>
    <w:rsid w:val="00261917"/>
    <w:rsid w:val="00261D1C"/>
    <w:rsid w:val="00261D95"/>
    <w:rsid w:val="002621B0"/>
    <w:rsid w:val="00264ADF"/>
    <w:rsid w:val="002674D4"/>
    <w:rsid w:val="00272A77"/>
    <w:rsid w:val="0027370E"/>
    <w:rsid w:val="00275011"/>
    <w:rsid w:val="002751B0"/>
    <w:rsid w:val="00280515"/>
    <w:rsid w:val="00283AA9"/>
    <w:rsid w:val="002847C1"/>
    <w:rsid w:val="0028708C"/>
    <w:rsid w:val="00287C46"/>
    <w:rsid w:val="00290BA7"/>
    <w:rsid w:val="00292F07"/>
    <w:rsid w:val="002A2AB2"/>
    <w:rsid w:val="002A2AF2"/>
    <w:rsid w:val="002A2B0B"/>
    <w:rsid w:val="002A4848"/>
    <w:rsid w:val="002A516B"/>
    <w:rsid w:val="002B2416"/>
    <w:rsid w:val="002B2834"/>
    <w:rsid w:val="002B3747"/>
    <w:rsid w:val="002B7000"/>
    <w:rsid w:val="002B702D"/>
    <w:rsid w:val="002C2064"/>
    <w:rsid w:val="002C63D9"/>
    <w:rsid w:val="002C68D7"/>
    <w:rsid w:val="002C7193"/>
    <w:rsid w:val="002D020E"/>
    <w:rsid w:val="002D09C7"/>
    <w:rsid w:val="002D29A2"/>
    <w:rsid w:val="002D329E"/>
    <w:rsid w:val="002D3E95"/>
    <w:rsid w:val="002E3021"/>
    <w:rsid w:val="002E64BB"/>
    <w:rsid w:val="002F09F5"/>
    <w:rsid w:val="002F12C0"/>
    <w:rsid w:val="002F1E9E"/>
    <w:rsid w:val="002F33DB"/>
    <w:rsid w:val="00300732"/>
    <w:rsid w:val="00304226"/>
    <w:rsid w:val="00306694"/>
    <w:rsid w:val="00307577"/>
    <w:rsid w:val="00307B88"/>
    <w:rsid w:val="00310478"/>
    <w:rsid w:val="00312787"/>
    <w:rsid w:val="003129BD"/>
    <w:rsid w:val="00312B79"/>
    <w:rsid w:val="003130DD"/>
    <w:rsid w:val="00314CAF"/>
    <w:rsid w:val="00315033"/>
    <w:rsid w:val="003159B6"/>
    <w:rsid w:val="00321A45"/>
    <w:rsid w:val="00322FC7"/>
    <w:rsid w:val="00324820"/>
    <w:rsid w:val="0032556F"/>
    <w:rsid w:val="00327D05"/>
    <w:rsid w:val="00331026"/>
    <w:rsid w:val="00332F1F"/>
    <w:rsid w:val="00334591"/>
    <w:rsid w:val="003368E2"/>
    <w:rsid w:val="00337EA8"/>
    <w:rsid w:val="00341144"/>
    <w:rsid w:val="00341BA7"/>
    <w:rsid w:val="00345029"/>
    <w:rsid w:val="0034652C"/>
    <w:rsid w:val="00351CF8"/>
    <w:rsid w:val="00353984"/>
    <w:rsid w:val="00355D18"/>
    <w:rsid w:val="003639E6"/>
    <w:rsid w:val="00366D6E"/>
    <w:rsid w:val="00371BA5"/>
    <w:rsid w:val="003720A0"/>
    <w:rsid w:val="003741E0"/>
    <w:rsid w:val="0037655F"/>
    <w:rsid w:val="00380341"/>
    <w:rsid w:val="00385DAC"/>
    <w:rsid w:val="003864C9"/>
    <w:rsid w:val="003904B9"/>
    <w:rsid w:val="003906D1"/>
    <w:rsid w:val="003933B2"/>
    <w:rsid w:val="003941E3"/>
    <w:rsid w:val="00394903"/>
    <w:rsid w:val="0039536D"/>
    <w:rsid w:val="00396676"/>
    <w:rsid w:val="00397C51"/>
    <w:rsid w:val="003A02BA"/>
    <w:rsid w:val="003A2E39"/>
    <w:rsid w:val="003B07F7"/>
    <w:rsid w:val="003B168B"/>
    <w:rsid w:val="003B1F3B"/>
    <w:rsid w:val="003B33FE"/>
    <w:rsid w:val="003B3F6B"/>
    <w:rsid w:val="003B4842"/>
    <w:rsid w:val="003B78BF"/>
    <w:rsid w:val="003C1370"/>
    <w:rsid w:val="003C4247"/>
    <w:rsid w:val="003C6782"/>
    <w:rsid w:val="003C7B04"/>
    <w:rsid w:val="003D1574"/>
    <w:rsid w:val="003D4FEE"/>
    <w:rsid w:val="003D6616"/>
    <w:rsid w:val="003E077F"/>
    <w:rsid w:val="003E0B39"/>
    <w:rsid w:val="003E1ED9"/>
    <w:rsid w:val="003E257F"/>
    <w:rsid w:val="003E3DD9"/>
    <w:rsid w:val="003E4CD4"/>
    <w:rsid w:val="003E5AD5"/>
    <w:rsid w:val="003E5BFF"/>
    <w:rsid w:val="003E6FA6"/>
    <w:rsid w:val="003E7A83"/>
    <w:rsid w:val="003F4EC6"/>
    <w:rsid w:val="003F739E"/>
    <w:rsid w:val="003F7A56"/>
    <w:rsid w:val="004008B9"/>
    <w:rsid w:val="00400C41"/>
    <w:rsid w:val="00401DA9"/>
    <w:rsid w:val="00402FDF"/>
    <w:rsid w:val="0040444F"/>
    <w:rsid w:val="004049F1"/>
    <w:rsid w:val="00404F1F"/>
    <w:rsid w:val="00404F9B"/>
    <w:rsid w:val="004062DD"/>
    <w:rsid w:val="004073A8"/>
    <w:rsid w:val="0041061F"/>
    <w:rsid w:val="00411E10"/>
    <w:rsid w:val="0041370F"/>
    <w:rsid w:val="004145B4"/>
    <w:rsid w:val="00420895"/>
    <w:rsid w:val="00421610"/>
    <w:rsid w:val="004235F6"/>
    <w:rsid w:val="0042642D"/>
    <w:rsid w:val="0042739F"/>
    <w:rsid w:val="004275D1"/>
    <w:rsid w:val="00430A72"/>
    <w:rsid w:val="00430C65"/>
    <w:rsid w:val="00430FDF"/>
    <w:rsid w:val="00431176"/>
    <w:rsid w:val="004312A7"/>
    <w:rsid w:val="00432124"/>
    <w:rsid w:val="004361BB"/>
    <w:rsid w:val="00440729"/>
    <w:rsid w:val="0044189E"/>
    <w:rsid w:val="00442453"/>
    <w:rsid w:val="004424E0"/>
    <w:rsid w:val="00442BE5"/>
    <w:rsid w:val="004431B8"/>
    <w:rsid w:val="004432BB"/>
    <w:rsid w:val="004435B7"/>
    <w:rsid w:val="004443A3"/>
    <w:rsid w:val="004449B9"/>
    <w:rsid w:val="00444E65"/>
    <w:rsid w:val="00445A73"/>
    <w:rsid w:val="00446B74"/>
    <w:rsid w:val="00447498"/>
    <w:rsid w:val="0045042B"/>
    <w:rsid w:val="00450E28"/>
    <w:rsid w:val="00452DF5"/>
    <w:rsid w:val="004541C0"/>
    <w:rsid w:val="00456269"/>
    <w:rsid w:val="00456946"/>
    <w:rsid w:val="004569A0"/>
    <w:rsid w:val="00456AF9"/>
    <w:rsid w:val="00457475"/>
    <w:rsid w:val="00457967"/>
    <w:rsid w:val="00462740"/>
    <w:rsid w:val="00464FEC"/>
    <w:rsid w:val="0046518D"/>
    <w:rsid w:val="00467EB8"/>
    <w:rsid w:val="00467ECE"/>
    <w:rsid w:val="00472377"/>
    <w:rsid w:val="004724F8"/>
    <w:rsid w:val="00472A84"/>
    <w:rsid w:val="00472CB4"/>
    <w:rsid w:val="00474F76"/>
    <w:rsid w:val="00475B35"/>
    <w:rsid w:val="00476265"/>
    <w:rsid w:val="00481CB3"/>
    <w:rsid w:val="00481CCE"/>
    <w:rsid w:val="00481D0E"/>
    <w:rsid w:val="00482C87"/>
    <w:rsid w:val="00484031"/>
    <w:rsid w:val="004842A1"/>
    <w:rsid w:val="00486985"/>
    <w:rsid w:val="004900A8"/>
    <w:rsid w:val="00493B68"/>
    <w:rsid w:val="00493F46"/>
    <w:rsid w:val="0049481C"/>
    <w:rsid w:val="00494EA9"/>
    <w:rsid w:val="00495207"/>
    <w:rsid w:val="00495D03"/>
    <w:rsid w:val="00495EAB"/>
    <w:rsid w:val="00496B41"/>
    <w:rsid w:val="004A5D4E"/>
    <w:rsid w:val="004A7E27"/>
    <w:rsid w:val="004B5409"/>
    <w:rsid w:val="004C6FBC"/>
    <w:rsid w:val="004C7661"/>
    <w:rsid w:val="004D2FCB"/>
    <w:rsid w:val="004D52D0"/>
    <w:rsid w:val="004E4F91"/>
    <w:rsid w:val="004F0D24"/>
    <w:rsid w:val="004F2602"/>
    <w:rsid w:val="004F7276"/>
    <w:rsid w:val="005004DC"/>
    <w:rsid w:val="00501D6D"/>
    <w:rsid w:val="00502811"/>
    <w:rsid w:val="00502D52"/>
    <w:rsid w:val="00506461"/>
    <w:rsid w:val="0050761A"/>
    <w:rsid w:val="005133EB"/>
    <w:rsid w:val="00514821"/>
    <w:rsid w:val="00515E0E"/>
    <w:rsid w:val="00516653"/>
    <w:rsid w:val="0051795A"/>
    <w:rsid w:val="00520825"/>
    <w:rsid w:val="00523054"/>
    <w:rsid w:val="00524C7E"/>
    <w:rsid w:val="005277D3"/>
    <w:rsid w:val="00527BD0"/>
    <w:rsid w:val="00530C33"/>
    <w:rsid w:val="0053117A"/>
    <w:rsid w:val="005315B6"/>
    <w:rsid w:val="0053214E"/>
    <w:rsid w:val="0053330B"/>
    <w:rsid w:val="005349A5"/>
    <w:rsid w:val="00535461"/>
    <w:rsid w:val="005435E7"/>
    <w:rsid w:val="00545118"/>
    <w:rsid w:val="0054665A"/>
    <w:rsid w:val="00546A52"/>
    <w:rsid w:val="00547029"/>
    <w:rsid w:val="00553CFC"/>
    <w:rsid w:val="005554FB"/>
    <w:rsid w:val="00555FED"/>
    <w:rsid w:val="0055704E"/>
    <w:rsid w:val="0056247E"/>
    <w:rsid w:val="00563354"/>
    <w:rsid w:val="0056335D"/>
    <w:rsid w:val="00571F20"/>
    <w:rsid w:val="00572C54"/>
    <w:rsid w:val="00572FC7"/>
    <w:rsid w:val="00573560"/>
    <w:rsid w:val="00574087"/>
    <w:rsid w:val="00577395"/>
    <w:rsid w:val="00580B7C"/>
    <w:rsid w:val="0058543B"/>
    <w:rsid w:val="005900FC"/>
    <w:rsid w:val="0059115C"/>
    <w:rsid w:val="00594C13"/>
    <w:rsid w:val="0059647D"/>
    <w:rsid w:val="00596A6B"/>
    <w:rsid w:val="00596BAE"/>
    <w:rsid w:val="00597D42"/>
    <w:rsid w:val="005A0E04"/>
    <w:rsid w:val="005A2403"/>
    <w:rsid w:val="005A2936"/>
    <w:rsid w:val="005A2CFB"/>
    <w:rsid w:val="005A3361"/>
    <w:rsid w:val="005A4233"/>
    <w:rsid w:val="005A4935"/>
    <w:rsid w:val="005A5243"/>
    <w:rsid w:val="005A5B44"/>
    <w:rsid w:val="005A5E36"/>
    <w:rsid w:val="005A6CAC"/>
    <w:rsid w:val="005B4CC2"/>
    <w:rsid w:val="005B6D79"/>
    <w:rsid w:val="005B767D"/>
    <w:rsid w:val="005C03D7"/>
    <w:rsid w:val="005C071B"/>
    <w:rsid w:val="005C18ED"/>
    <w:rsid w:val="005C4117"/>
    <w:rsid w:val="005C4688"/>
    <w:rsid w:val="005D118B"/>
    <w:rsid w:val="005D17D7"/>
    <w:rsid w:val="005D44FA"/>
    <w:rsid w:val="005D4872"/>
    <w:rsid w:val="005D4C31"/>
    <w:rsid w:val="005D63C4"/>
    <w:rsid w:val="005E1367"/>
    <w:rsid w:val="005E1AF7"/>
    <w:rsid w:val="005E61FE"/>
    <w:rsid w:val="005E643F"/>
    <w:rsid w:val="005E7438"/>
    <w:rsid w:val="005E7D2C"/>
    <w:rsid w:val="005F4D7F"/>
    <w:rsid w:val="005F531A"/>
    <w:rsid w:val="005F5F43"/>
    <w:rsid w:val="005F646B"/>
    <w:rsid w:val="005F674E"/>
    <w:rsid w:val="005F7D89"/>
    <w:rsid w:val="006002F3"/>
    <w:rsid w:val="0060052E"/>
    <w:rsid w:val="00601007"/>
    <w:rsid w:val="00601AE1"/>
    <w:rsid w:val="00603285"/>
    <w:rsid w:val="006053D4"/>
    <w:rsid w:val="006063C3"/>
    <w:rsid w:val="00606758"/>
    <w:rsid w:val="0060785B"/>
    <w:rsid w:val="006078F0"/>
    <w:rsid w:val="00610F64"/>
    <w:rsid w:val="006113CC"/>
    <w:rsid w:val="00615080"/>
    <w:rsid w:val="00621AC6"/>
    <w:rsid w:val="00621C5E"/>
    <w:rsid w:val="00625519"/>
    <w:rsid w:val="006261E9"/>
    <w:rsid w:val="00627BA2"/>
    <w:rsid w:val="00627BE0"/>
    <w:rsid w:val="006301E6"/>
    <w:rsid w:val="00631D7C"/>
    <w:rsid w:val="006332E6"/>
    <w:rsid w:val="0063435D"/>
    <w:rsid w:val="006370FA"/>
    <w:rsid w:val="0063765B"/>
    <w:rsid w:val="0064070F"/>
    <w:rsid w:val="006415C3"/>
    <w:rsid w:val="006421AB"/>
    <w:rsid w:val="00646330"/>
    <w:rsid w:val="0065218D"/>
    <w:rsid w:val="00654896"/>
    <w:rsid w:val="00656AED"/>
    <w:rsid w:val="006604C6"/>
    <w:rsid w:val="00660D90"/>
    <w:rsid w:val="006614B7"/>
    <w:rsid w:val="006617A1"/>
    <w:rsid w:val="00666BF7"/>
    <w:rsid w:val="006673DB"/>
    <w:rsid w:val="00671041"/>
    <w:rsid w:val="006716DD"/>
    <w:rsid w:val="0067246D"/>
    <w:rsid w:val="00680073"/>
    <w:rsid w:val="00681332"/>
    <w:rsid w:val="006826C0"/>
    <w:rsid w:val="00682A4B"/>
    <w:rsid w:val="0068737F"/>
    <w:rsid w:val="00687DBB"/>
    <w:rsid w:val="00691038"/>
    <w:rsid w:val="0069107F"/>
    <w:rsid w:val="00692ACA"/>
    <w:rsid w:val="00695B32"/>
    <w:rsid w:val="006972BA"/>
    <w:rsid w:val="006A4692"/>
    <w:rsid w:val="006A5208"/>
    <w:rsid w:val="006A5771"/>
    <w:rsid w:val="006B0A02"/>
    <w:rsid w:val="006B544F"/>
    <w:rsid w:val="006B590E"/>
    <w:rsid w:val="006C20C6"/>
    <w:rsid w:val="006C516F"/>
    <w:rsid w:val="006C61B1"/>
    <w:rsid w:val="006C7D6D"/>
    <w:rsid w:val="006D10B8"/>
    <w:rsid w:val="006D50F0"/>
    <w:rsid w:val="006D75CA"/>
    <w:rsid w:val="006E0095"/>
    <w:rsid w:val="006E11F0"/>
    <w:rsid w:val="006E1E31"/>
    <w:rsid w:val="006E3FA8"/>
    <w:rsid w:val="006E4038"/>
    <w:rsid w:val="006E46A1"/>
    <w:rsid w:val="006E6240"/>
    <w:rsid w:val="006E774C"/>
    <w:rsid w:val="0070142F"/>
    <w:rsid w:val="007030EC"/>
    <w:rsid w:val="0070326F"/>
    <w:rsid w:val="00703394"/>
    <w:rsid w:val="00704014"/>
    <w:rsid w:val="00705896"/>
    <w:rsid w:val="007117EC"/>
    <w:rsid w:val="0071265E"/>
    <w:rsid w:val="00713496"/>
    <w:rsid w:val="0071408B"/>
    <w:rsid w:val="00714A51"/>
    <w:rsid w:val="007200A9"/>
    <w:rsid w:val="00721EEF"/>
    <w:rsid w:val="00722723"/>
    <w:rsid w:val="0072279F"/>
    <w:rsid w:val="00723937"/>
    <w:rsid w:val="00723B86"/>
    <w:rsid w:val="00732C22"/>
    <w:rsid w:val="007348A8"/>
    <w:rsid w:val="00736AC7"/>
    <w:rsid w:val="007464F0"/>
    <w:rsid w:val="0075065B"/>
    <w:rsid w:val="00750BAB"/>
    <w:rsid w:val="00751F49"/>
    <w:rsid w:val="007524D0"/>
    <w:rsid w:val="007526F4"/>
    <w:rsid w:val="00753EA2"/>
    <w:rsid w:val="007615BD"/>
    <w:rsid w:val="007628F1"/>
    <w:rsid w:val="0076403B"/>
    <w:rsid w:val="00765E44"/>
    <w:rsid w:val="00771777"/>
    <w:rsid w:val="00771F21"/>
    <w:rsid w:val="007722F4"/>
    <w:rsid w:val="007734B5"/>
    <w:rsid w:val="00775463"/>
    <w:rsid w:val="0077561F"/>
    <w:rsid w:val="007767B5"/>
    <w:rsid w:val="007775E0"/>
    <w:rsid w:val="00785339"/>
    <w:rsid w:val="00786A48"/>
    <w:rsid w:val="00787D88"/>
    <w:rsid w:val="00790DA2"/>
    <w:rsid w:val="00793988"/>
    <w:rsid w:val="00794BB3"/>
    <w:rsid w:val="007968BF"/>
    <w:rsid w:val="007972D9"/>
    <w:rsid w:val="0079738C"/>
    <w:rsid w:val="0079782A"/>
    <w:rsid w:val="007A16E6"/>
    <w:rsid w:val="007A4162"/>
    <w:rsid w:val="007A6900"/>
    <w:rsid w:val="007A71FE"/>
    <w:rsid w:val="007A73B3"/>
    <w:rsid w:val="007A765D"/>
    <w:rsid w:val="007B1AA4"/>
    <w:rsid w:val="007B792F"/>
    <w:rsid w:val="007B7CD5"/>
    <w:rsid w:val="007B7DCE"/>
    <w:rsid w:val="007C0671"/>
    <w:rsid w:val="007C2947"/>
    <w:rsid w:val="007C459D"/>
    <w:rsid w:val="007C6138"/>
    <w:rsid w:val="007C6358"/>
    <w:rsid w:val="007C684E"/>
    <w:rsid w:val="007C6FA7"/>
    <w:rsid w:val="007D1824"/>
    <w:rsid w:val="007E03DE"/>
    <w:rsid w:val="007E1128"/>
    <w:rsid w:val="007E4989"/>
    <w:rsid w:val="007F07A6"/>
    <w:rsid w:val="007F18F1"/>
    <w:rsid w:val="007F40FB"/>
    <w:rsid w:val="007F6AAF"/>
    <w:rsid w:val="008016A4"/>
    <w:rsid w:val="00801B2B"/>
    <w:rsid w:val="00805BDB"/>
    <w:rsid w:val="008070C3"/>
    <w:rsid w:val="00810BCB"/>
    <w:rsid w:val="00812169"/>
    <w:rsid w:val="0081221E"/>
    <w:rsid w:val="00813459"/>
    <w:rsid w:val="0081525A"/>
    <w:rsid w:val="008173C2"/>
    <w:rsid w:val="00817D1D"/>
    <w:rsid w:val="0082073B"/>
    <w:rsid w:val="00823496"/>
    <w:rsid w:val="0082513E"/>
    <w:rsid w:val="00825BDC"/>
    <w:rsid w:val="00830EAF"/>
    <w:rsid w:val="0083374F"/>
    <w:rsid w:val="008342BA"/>
    <w:rsid w:val="00836D2C"/>
    <w:rsid w:val="00837C0D"/>
    <w:rsid w:val="00840C7D"/>
    <w:rsid w:val="00842B56"/>
    <w:rsid w:val="00842B82"/>
    <w:rsid w:val="00843254"/>
    <w:rsid w:val="00846967"/>
    <w:rsid w:val="008525DF"/>
    <w:rsid w:val="008536B0"/>
    <w:rsid w:val="00855B91"/>
    <w:rsid w:val="00861248"/>
    <w:rsid w:val="008620CF"/>
    <w:rsid w:val="0086456B"/>
    <w:rsid w:val="00866717"/>
    <w:rsid w:val="00870475"/>
    <w:rsid w:val="0087153D"/>
    <w:rsid w:val="00872625"/>
    <w:rsid w:val="00874914"/>
    <w:rsid w:val="008749C4"/>
    <w:rsid w:val="008757B1"/>
    <w:rsid w:val="00877A99"/>
    <w:rsid w:val="00881B71"/>
    <w:rsid w:val="008823D2"/>
    <w:rsid w:val="0088310F"/>
    <w:rsid w:val="00884F69"/>
    <w:rsid w:val="00891FAD"/>
    <w:rsid w:val="008926B2"/>
    <w:rsid w:val="008941C7"/>
    <w:rsid w:val="00894F3E"/>
    <w:rsid w:val="00895AD8"/>
    <w:rsid w:val="00897439"/>
    <w:rsid w:val="008978C6"/>
    <w:rsid w:val="00897AC2"/>
    <w:rsid w:val="008A06AC"/>
    <w:rsid w:val="008A117C"/>
    <w:rsid w:val="008A1DA9"/>
    <w:rsid w:val="008A3257"/>
    <w:rsid w:val="008A3F94"/>
    <w:rsid w:val="008A5C98"/>
    <w:rsid w:val="008A6A59"/>
    <w:rsid w:val="008A7910"/>
    <w:rsid w:val="008B0262"/>
    <w:rsid w:val="008B1817"/>
    <w:rsid w:val="008B2C49"/>
    <w:rsid w:val="008B40F2"/>
    <w:rsid w:val="008B5AFE"/>
    <w:rsid w:val="008B7A9E"/>
    <w:rsid w:val="008C0254"/>
    <w:rsid w:val="008C2981"/>
    <w:rsid w:val="008C47C0"/>
    <w:rsid w:val="008C4EBD"/>
    <w:rsid w:val="008C523C"/>
    <w:rsid w:val="008C6F27"/>
    <w:rsid w:val="008D10C0"/>
    <w:rsid w:val="008D29BB"/>
    <w:rsid w:val="008D3814"/>
    <w:rsid w:val="008D3ABD"/>
    <w:rsid w:val="008D400E"/>
    <w:rsid w:val="008D4262"/>
    <w:rsid w:val="008D693C"/>
    <w:rsid w:val="008E4039"/>
    <w:rsid w:val="008E5964"/>
    <w:rsid w:val="008E5ECF"/>
    <w:rsid w:val="008F2901"/>
    <w:rsid w:val="008F4805"/>
    <w:rsid w:val="008F6FC8"/>
    <w:rsid w:val="008F7623"/>
    <w:rsid w:val="008F7BFC"/>
    <w:rsid w:val="0090488B"/>
    <w:rsid w:val="0090731C"/>
    <w:rsid w:val="009104E9"/>
    <w:rsid w:val="00911678"/>
    <w:rsid w:val="0091232B"/>
    <w:rsid w:val="009147ED"/>
    <w:rsid w:val="00916CDA"/>
    <w:rsid w:val="00917C55"/>
    <w:rsid w:val="00920E82"/>
    <w:rsid w:val="00921325"/>
    <w:rsid w:val="009217ED"/>
    <w:rsid w:val="00922488"/>
    <w:rsid w:val="009229F4"/>
    <w:rsid w:val="00922D5A"/>
    <w:rsid w:val="00925B1B"/>
    <w:rsid w:val="009261A4"/>
    <w:rsid w:val="00930638"/>
    <w:rsid w:val="009358E8"/>
    <w:rsid w:val="00935ECB"/>
    <w:rsid w:val="00941DE0"/>
    <w:rsid w:val="009447C5"/>
    <w:rsid w:val="009448DE"/>
    <w:rsid w:val="009470EE"/>
    <w:rsid w:val="00947F33"/>
    <w:rsid w:val="00950A61"/>
    <w:rsid w:val="00950B15"/>
    <w:rsid w:val="00951086"/>
    <w:rsid w:val="00956036"/>
    <w:rsid w:val="009604C2"/>
    <w:rsid w:val="0096078D"/>
    <w:rsid w:val="00964A85"/>
    <w:rsid w:val="00966E48"/>
    <w:rsid w:val="00971613"/>
    <w:rsid w:val="00971C7A"/>
    <w:rsid w:val="0097456D"/>
    <w:rsid w:val="0097513C"/>
    <w:rsid w:val="00977F2F"/>
    <w:rsid w:val="009807A4"/>
    <w:rsid w:val="00980DAE"/>
    <w:rsid w:val="0098294D"/>
    <w:rsid w:val="0098676F"/>
    <w:rsid w:val="00986D4F"/>
    <w:rsid w:val="00987F7B"/>
    <w:rsid w:val="009909F3"/>
    <w:rsid w:val="0099103B"/>
    <w:rsid w:val="00991884"/>
    <w:rsid w:val="0099315E"/>
    <w:rsid w:val="00994CF6"/>
    <w:rsid w:val="00996B44"/>
    <w:rsid w:val="009A34B5"/>
    <w:rsid w:val="009A422E"/>
    <w:rsid w:val="009A470F"/>
    <w:rsid w:val="009A71F3"/>
    <w:rsid w:val="009B01EC"/>
    <w:rsid w:val="009B37A3"/>
    <w:rsid w:val="009B41CD"/>
    <w:rsid w:val="009B5991"/>
    <w:rsid w:val="009B6FE2"/>
    <w:rsid w:val="009C4401"/>
    <w:rsid w:val="009C4897"/>
    <w:rsid w:val="009C72CB"/>
    <w:rsid w:val="009C781D"/>
    <w:rsid w:val="009D03BC"/>
    <w:rsid w:val="009D12FA"/>
    <w:rsid w:val="009D2B0C"/>
    <w:rsid w:val="009D4B53"/>
    <w:rsid w:val="009D6FC0"/>
    <w:rsid w:val="009E04F3"/>
    <w:rsid w:val="009E129F"/>
    <w:rsid w:val="009E209F"/>
    <w:rsid w:val="009E3AF6"/>
    <w:rsid w:val="009E5AF4"/>
    <w:rsid w:val="009F0FDC"/>
    <w:rsid w:val="009F17A4"/>
    <w:rsid w:val="009F23D1"/>
    <w:rsid w:val="009F4814"/>
    <w:rsid w:val="009F4A64"/>
    <w:rsid w:val="009F7367"/>
    <w:rsid w:val="00A00B2F"/>
    <w:rsid w:val="00A0117E"/>
    <w:rsid w:val="00A013DC"/>
    <w:rsid w:val="00A017D9"/>
    <w:rsid w:val="00A0372F"/>
    <w:rsid w:val="00A05A23"/>
    <w:rsid w:val="00A06952"/>
    <w:rsid w:val="00A070E0"/>
    <w:rsid w:val="00A07201"/>
    <w:rsid w:val="00A14B70"/>
    <w:rsid w:val="00A170DF"/>
    <w:rsid w:val="00A17606"/>
    <w:rsid w:val="00A17BCB"/>
    <w:rsid w:val="00A205B8"/>
    <w:rsid w:val="00A20642"/>
    <w:rsid w:val="00A211B3"/>
    <w:rsid w:val="00A2150A"/>
    <w:rsid w:val="00A23B29"/>
    <w:rsid w:val="00A274E9"/>
    <w:rsid w:val="00A30A4E"/>
    <w:rsid w:val="00A3247B"/>
    <w:rsid w:val="00A40218"/>
    <w:rsid w:val="00A4423A"/>
    <w:rsid w:val="00A46B98"/>
    <w:rsid w:val="00A51C5E"/>
    <w:rsid w:val="00A536D0"/>
    <w:rsid w:val="00A54A61"/>
    <w:rsid w:val="00A54F49"/>
    <w:rsid w:val="00A554F7"/>
    <w:rsid w:val="00A56D28"/>
    <w:rsid w:val="00A5717D"/>
    <w:rsid w:val="00A613A4"/>
    <w:rsid w:val="00A63F51"/>
    <w:rsid w:val="00A66902"/>
    <w:rsid w:val="00A723B9"/>
    <w:rsid w:val="00A746BD"/>
    <w:rsid w:val="00A75C15"/>
    <w:rsid w:val="00A76150"/>
    <w:rsid w:val="00A8014F"/>
    <w:rsid w:val="00A82E92"/>
    <w:rsid w:val="00A8321E"/>
    <w:rsid w:val="00A83447"/>
    <w:rsid w:val="00A8547E"/>
    <w:rsid w:val="00A859FD"/>
    <w:rsid w:val="00A86A9D"/>
    <w:rsid w:val="00A86C6A"/>
    <w:rsid w:val="00A916CA"/>
    <w:rsid w:val="00A93B22"/>
    <w:rsid w:val="00A9496F"/>
    <w:rsid w:val="00A957A9"/>
    <w:rsid w:val="00A95A11"/>
    <w:rsid w:val="00A972D5"/>
    <w:rsid w:val="00A9792F"/>
    <w:rsid w:val="00AA0DD4"/>
    <w:rsid w:val="00AA0F2E"/>
    <w:rsid w:val="00AA2A35"/>
    <w:rsid w:val="00AA7649"/>
    <w:rsid w:val="00AB0329"/>
    <w:rsid w:val="00AB30E0"/>
    <w:rsid w:val="00AB63FF"/>
    <w:rsid w:val="00AB7600"/>
    <w:rsid w:val="00AC1283"/>
    <w:rsid w:val="00AC2AB9"/>
    <w:rsid w:val="00AC4D93"/>
    <w:rsid w:val="00AC7B90"/>
    <w:rsid w:val="00AD0572"/>
    <w:rsid w:val="00AD17E4"/>
    <w:rsid w:val="00AD64BA"/>
    <w:rsid w:val="00AD66B4"/>
    <w:rsid w:val="00AD785A"/>
    <w:rsid w:val="00AE0307"/>
    <w:rsid w:val="00AE057D"/>
    <w:rsid w:val="00AE42BE"/>
    <w:rsid w:val="00AE66BD"/>
    <w:rsid w:val="00AE76C3"/>
    <w:rsid w:val="00AE7C54"/>
    <w:rsid w:val="00AF10BE"/>
    <w:rsid w:val="00AF3914"/>
    <w:rsid w:val="00AF3CE4"/>
    <w:rsid w:val="00AF3DA7"/>
    <w:rsid w:val="00AF4CD8"/>
    <w:rsid w:val="00AF5C20"/>
    <w:rsid w:val="00AF797B"/>
    <w:rsid w:val="00B00F1B"/>
    <w:rsid w:val="00B02B3A"/>
    <w:rsid w:val="00B067B8"/>
    <w:rsid w:val="00B1002A"/>
    <w:rsid w:val="00B14EEE"/>
    <w:rsid w:val="00B15447"/>
    <w:rsid w:val="00B15D0E"/>
    <w:rsid w:val="00B16948"/>
    <w:rsid w:val="00B16A57"/>
    <w:rsid w:val="00B17CDA"/>
    <w:rsid w:val="00B259E1"/>
    <w:rsid w:val="00B26D06"/>
    <w:rsid w:val="00B30B23"/>
    <w:rsid w:val="00B33AAF"/>
    <w:rsid w:val="00B355E8"/>
    <w:rsid w:val="00B356A8"/>
    <w:rsid w:val="00B35F01"/>
    <w:rsid w:val="00B37ADE"/>
    <w:rsid w:val="00B40381"/>
    <w:rsid w:val="00B40CEA"/>
    <w:rsid w:val="00B41246"/>
    <w:rsid w:val="00B41953"/>
    <w:rsid w:val="00B44023"/>
    <w:rsid w:val="00B44074"/>
    <w:rsid w:val="00B4467D"/>
    <w:rsid w:val="00B44C63"/>
    <w:rsid w:val="00B4673C"/>
    <w:rsid w:val="00B47292"/>
    <w:rsid w:val="00B514CC"/>
    <w:rsid w:val="00B515FE"/>
    <w:rsid w:val="00B517B6"/>
    <w:rsid w:val="00B545B5"/>
    <w:rsid w:val="00B577DC"/>
    <w:rsid w:val="00B627D4"/>
    <w:rsid w:val="00B63C08"/>
    <w:rsid w:val="00B67993"/>
    <w:rsid w:val="00B71081"/>
    <w:rsid w:val="00B71418"/>
    <w:rsid w:val="00B71E52"/>
    <w:rsid w:val="00B72F04"/>
    <w:rsid w:val="00B75C11"/>
    <w:rsid w:val="00B76849"/>
    <w:rsid w:val="00B772DE"/>
    <w:rsid w:val="00B801E8"/>
    <w:rsid w:val="00B8300E"/>
    <w:rsid w:val="00B8311C"/>
    <w:rsid w:val="00B8335D"/>
    <w:rsid w:val="00B8462D"/>
    <w:rsid w:val="00B8632F"/>
    <w:rsid w:val="00B86561"/>
    <w:rsid w:val="00B9134B"/>
    <w:rsid w:val="00B9217F"/>
    <w:rsid w:val="00B93535"/>
    <w:rsid w:val="00BA31A0"/>
    <w:rsid w:val="00BA47DF"/>
    <w:rsid w:val="00BB0F1A"/>
    <w:rsid w:val="00BB6332"/>
    <w:rsid w:val="00BB720B"/>
    <w:rsid w:val="00BC0D3D"/>
    <w:rsid w:val="00BC2A27"/>
    <w:rsid w:val="00BC3914"/>
    <w:rsid w:val="00BC3EFF"/>
    <w:rsid w:val="00BC6866"/>
    <w:rsid w:val="00BD3DAC"/>
    <w:rsid w:val="00BD4E6B"/>
    <w:rsid w:val="00BD5521"/>
    <w:rsid w:val="00BD6F19"/>
    <w:rsid w:val="00BE11FD"/>
    <w:rsid w:val="00BE3BE3"/>
    <w:rsid w:val="00BE44FB"/>
    <w:rsid w:val="00BE4510"/>
    <w:rsid w:val="00BE650D"/>
    <w:rsid w:val="00BE6AB7"/>
    <w:rsid w:val="00BF0375"/>
    <w:rsid w:val="00BF059A"/>
    <w:rsid w:val="00BF1332"/>
    <w:rsid w:val="00BF1900"/>
    <w:rsid w:val="00BF26B9"/>
    <w:rsid w:val="00BF3373"/>
    <w:rsid w:val="00BF3479"/>
    <w:rsid w:val="00BF4D65"/>
    <w:rsid w:val="00BF551B"/>
    <w:rsid w:val="00BF7277"/>
    <w:rsid w:val="00C0142E"/>
    <w:rsid w:val="00C0284E"/>
    <w:rsid w:val="00C036DF"/>
    <w:rsid w:val="00C060C0"/>
    <w:rsid w:val="00C069B1"/>
    <w:rsid w:val="00C06D57"/>
    <w:rsid w:val="00C06F7A"/>
    <w:rsid w:val="00C0743E"/>
    <w:rsid w:val="00C10402"/>
    <w:rsid w:val="00C10DE8"/>
    <w:rsid w:val="00C112A0"/>
    <w:rsid w:val="00C126AA"/>
    <w:rsid w:val="00C13A93"/>
    <w:rsid w:val="00C1588B"/>
    <w:rsid w:val="00C22912"/>
    <w:rsid w:val="00C2324C"/>
    <w:rsid w:val="00C232F2"/>
    <w:rsid w:val="00C23C47"/>
    <w:rsid w:val="00C25C72"/>
    <w:rsid w:val="00C26D43"/>
    <w:rsid w:val="00C26EA9"/>
    <w:rsid w:val="00C30171"/>
    <w:rsid w:val="00C33001"/>
    <w:rsid w:val="00C34A6B"/>
    <w:rsid w:val="00C35790"/>
    <w:rsid w:val="00C37295"/>
    <w:rsid w:val="00C42176"/>
    <w:rsid w:val="00C448C3"/>
    <w:rsid w:val="00C4579F"/>
    <w:rsid w:val="00C6121A"/>
    <w:rsid w:val="00C65174"/>
    <w:rsid w:val="00C65F14"/>
    <w:rsid w:val="00C665D0"/>
    <w:rsid w:val="00C70458"/>
    <w:rsid w:val="00C71D88"/>
    <w:rsid w:val="00C73016"/>
    <w:rsid w:val="00C73275"/>
    <w:rsid w:val="00C75B1A"/>
    <w:rsid w:val="00C762DC"/>
    <w:rsid w:val="00C8047C"/>
    <w:rsid w:val="00C81312"/>
    <w:rsid w:val="00C85254"/>
    <w:rsid w:val="00C85AF9"/>
    <w:rsid w:val="00C87A26"/>
    <w:rsid w:val="00C87B2E"/>
    <w:rsid w:val="00C90CA5"/>
    <w:rsid w:val="00C922AA"/>
    <w:rsid w:val="00C93ED6"/>
    <w:rsid w:val="00C947CF"/>
    <w:rsid w:val="00C94D8C"/>
    <w:rsid w:val="00C96C5D"/>
    <w:rsid w:val="00C96F74"/>
    <w:rsid w:val="00CA2A8B"/>
    <w:rsid w:val="00CA7D1A"/>
    <w:rsid w:val="00CA7D84"/>
    <w:rsid w:val="00CB0CE5"/>
    <w:rsid w:val="00CB1E65"/>
    <w:rsid w:val="00CB7237"/>
    <w:rsid w:val="00CB762D"/>
    <w:rsid w:val="00CC2226"/>
    <w:rsid w:val="00CC24DA"/>
    <w:rsid w:val="00CC4B3F"/>
    <w:rsid w:val="00CC604F"/>
    <w:rsid w:val="00CD0837"/>
    <w:rsid w:val="00CD1B59"/>
    <w:rsid w:val="00CD329B"/>
    <w:rsid w:val="00CD3EAD"/>
    <w:rsid w:val="00CD46BC"/>
    <w:rsid w:val="00CD7A2A"/>
    <w:rsid w:val="00CD7D72"/>
    <w:rsid w:val="00CE0C36"/>
    <w:rsid w:val="00CE332B"/>
    <w:rsid w:val="00CE5349"/>
    <w:rsid w:val="00CE54DD"/>
    <w:rsid w:val="00CE62C3"/>
    <w:rsid w:val="00CE7A38"/>
    <w:rsid w:val="00CF174E"/>
    <w:rsid w:val="00CF26A3"/>
    <w:rsid w:val="00CF5090"/>
    <w:rsid w:val="00CF6715"/>
    <w:rsid w:val="00CF73F3"/>
    <w:rsid w:val="00CF7F8B"/>
    <w:rsid w:val="00D00AED"/>
    <w:rsid w:val="00D00B89"/>
    <w:rsid w:val="00D01963"/>
    <w:rsid w:val="00D03278"/>
    <w:rsid w:val="00D061CD"/>
    <w:rsid w:val="00D07E49"/>
    <w:rsid w:val="00D10FFF"/>
    <w:rsid w:val="00D1157F"/>
    <w:rsid w:val="00D120C6"/>
    <w:rsid w:val="00D134F0"/>
    <w:rsid w:val="00D16900"/>
    <w:rsid w:val="00D16A20"/>
    <w:rsid w:val="00D1775E"/>
    <w:rsid w:val="00D20E26"/>
    <w:rsid w:val="00D210CE"/>
    <w:rsid w:val="00D229EA"/>
    <w:rsid w:val="00D22A09"/>
    <w:rsid w:val="00D2370A"/>
    <w:rsid w:val="00D25154"/>
    <w:rsid w:val="00D256B0"/>
    <w:rsid w:val="00D25F29"/>
    <w:rsid w:val="00D270D5"/>
    <w:rsid w:val="00D32CA5"/>
    <w:rsid w:val="00D334D9"/>
    <w:rsid w:val="00D34217"/>
    <w:rsid w:val="00D35888"/>
    <w:rsid w:val="00D3784A"/>
    <w:rsid w:val="00D4021A"/>
    <w:rsid w:val="00D402D6"/>
    <w:rsid w:val="00D4297F"/>
    <w:rsid w:val="00D429B9"/>
    <w:rsid w:val="00D44D5F"/>
    <w:rsid w:val="00D46934"/>
    <w:rsid w:val="00D500B1"/>
    <w:rsid w:val="00D51714"/>
    <w:rsid w:val="00D60068"/>
    <w:rsid w:val="00D62406"/>
    <w:rsid w:val="00D64F38"/>
    <w:rsid w:val="00D6506A"/>
    <w:rsid w:val="00D67362"/>
    <w:rsid w:val="00D70194"/>
    <w:rsid w:val="00D7048A"/>
    <w:rsid w:val="00D71C2E"/>
    <w:rsid w:val="00D72259"/>
    <w:rsid w:val="00D727E2"/>
    <w:rsid w:val="00D7362A"/>
    <w:rsid w:val="00D73B52"/>
    <w:rsid w:val="00D74680"/>
    <w:rsid w:val="00D76537"/>
    <w:rsid w:val="00D821A7"/>
    <w:rsid w:val="00D82F8C"/>
    <w:rsid w:val="00D85448"/>
    <w:rsid w:val="00D86424"/>
    <w:rsid w:val="00D90E8A"/>
    <w:rsid w:val="00D94E76"/>
    <w:rsid w:val="00D9543C"/>
    <w:rsid w:val="00DA302C"/>
    <w:rsid w:val="00DA3A7F"/>
    <w:rsid w:val="00DA44A3"/>
    <w:rsid w:val="00DA7626"/>
    <w:rsid w:val="00DA7E7B"/>
    <w:rsid w:val="00DB029C"/>
    <w:rsid w:val="00DB04B8"/>
    <w:rsid w:val="00DB08C2"/>
    <w:rsid w:val="00DB57D9"/>
    <w:rsid w:val="00DB74D9"/>
    <w:rsid w:val="00DC078F"/>
    <w:rsid w:val="00DC1021"/>
    <w:rsid w:val="00DC3556"/>
    <w:rsid w:val="00DD1008"/>
    <w:rsid w:val="00DD2196"/>
    <w:rsid w:val="00DD2790"/>
    <w:rsid w:val="00DD3E72"/>
    <w:rsid w:val="00DD4B24"/>
    <w:rsid w:val="00DD7AF1"/>
    <w:rsid w:val="00DE2571"/>
    <w:rsid w:val="00DE27F7"/>
    <w:rsid w:val="00DE457A"/>
    <w:rsid w:val="00DE786F"/>
    <w:rsid w:val="00DE79D7"/>
    <w:rsid w:val="00DF09C6"/>
    <w:rsid w:val="00DF2303"/>
    <w:rsid w:val="00DF253E"/>
    <w:rsid w:val="00DF398E"/>
    <w:rsid w:val="00DF6F3E"/>
    <w:rsid w:val="00DF7F9E"/>
    <w:rsid w:val="00E00D09"/>
    <w:rsid w:val="00E01BE4"/>
    <w:rsid w:val="00E035FB"/>
    <w:rsid w:val="00E0452D"/>
    <w:rsid w:val="00E05B1E"/>
    <w:rsid w:val="00E10515"/>
    <w:rsid w:val="00E124B7"/>
    <w:rsid w:val="00E13245"/>
    <w:rsid w:val="00E13FCE"/>
    <w:rsid w:val="00E143B3"/>
    <w:rsid w:val="00E147AD"/>
    <w:rsid w:val="00E14C98"/>
    <w:rsid w:val="00E155C9"/>
    <w:rsid w:val="00E21689"/>
    <w:rsid w:val="00E241CB"/>
    <w:rsid w:val="00E24E36"/>
    <w:rsid w:val="00E24F8F"/>
    <w:rsid w:val="00E252D3"/>
    <w:rsid w:val="00E30B2D"/>
    <w:rsid w:val="00E33120"/>
    <w:rsid w:val="00E34086"/>
    <w:rsid w:val="00E34E66"/>
    <w:rsid w:val="00E35129"/>
    <w:rsid w:val="00E3587A"/>
    <w:rsid w:val="00E40ACE"/>
    <w:rsid w:val="00E4181E"/>
    <w:rsid w:val="00E41923"/>
    <w:rsid w:val="00E429C5"/>
    <w:rsid w:val="00E4312D"/>
    <w:rsid w:val="00E4688F"/>
    <w:rsid w:val="00E52BED"/>
    <w:rsid w:val="00E553DA"/>
    <w:rsid w:val="00E56DAC"/>
    <w:rsid w:val="00E604F2"/>
    <w:rsid w:val="00E62C42"/>
    <w:rsid w:val="00E633C4"/>
    <w:rsid w:val="00E66B8D"/>
    <w:rsid w:val="00E712F5"/>
    <w:rsid w:val="00E71303"/>
    <w:rsid w:val="00E723AB"/>
    <w:rsid w:val="00E7385E"/>
    <w:rsid w:val="00E755FE"/>
    <w:rsid w:val="00E756D4"/>
    <w:rsid w:val="00E75F30"/>
    <w:rsid w:val="00E82F07"/>
    <w:rsid w:val="00E87729"/>
    <w:rsid w:val="00E9124E"/>
    <w:rsid w:val="00E91DBA"/>
    <w:rsid w:val="00E9595A"/>
    <w:rsid w:val="00EA1432"/>
    <w:rsid w:val="00EA27A4"/>
    <w:rsid w:val="00EA2DA5"/>
    <w:rsid w:val="00EA55DA"/>
    <w:rsid w:val="00EA56C3"/>
    <w:rsid w:val="00EA6203"/>
    <w:rsid w:val="00EB038C"/>
    <w:rsid w:val="00EB533A"/>
    <w:rsid w:val="00EB6438"/>
    <w:rsid w:val="00EB70E9"/>
    <w:rsid w:val="00EC04D5"/>
    <w:rsid w:val="00EC0F96"/>
    <w:rsid w:val="00EC1272"/>
    <w:rsid w:val="00EC491F"/>
    <w:rsid w:val="00EC6FE2"/>
    <w:rsid w:val="00ED09A7"/>
    <w:rsid w:val="00ED0DF6"/>
    <w:rsid w:val="00ED14C3"/>
    <w:rsid w:val="00ED2DAC"/>
    <w:rsid w:val="00ED3554"/>
    <w:rsid w:val="00ED55D0"/>
    <w:rsid w:val="00ED5859"/>
    <w:rsid w:val="00ED7C01"/>
    <w:rsid w:val="00EE0522"/>
    <w:rsid w:val="00EE0A2B"/>
    <w:rsid w:val="00EE29C0"/>
    <w:rsid w:val="00EE44E2"/>
    <w:rsid w:val="00EE65E8"/>
    <w:rsid w:val="00EE714A"/>
    <w:rsid w:val="00EE762D"/>
    <w:rsid w:val="00EF2DF9"/>
    <w:rsid w:val="00EF3DD6"/>
    <w:rsid w:val="00EF74B2"/>
    <w:rsid w:val="00F0031A"/>
    <w:rsid w:val="00F05135"/>
    <w:rsid w:val="00F063CE"/>
    <w:rsid w:val="00F06DE2"/>
    <w:rsid w:val="00F07A1C"/>
    <w:rsid w:val="00F10259"/>
    <w:rsid w:val="00F135A6"/>
    <w:rsid w:val="00F1468A"/>
    <w:rsid w:val="00F16A1C"/>
    <w:rsid w:val="00F20063"/>
    <w:rsid w:val="00F20601"/>
    <w:rsid w:val="00F20FC3"/>
    <w:rsid w:val="00F22895"/>
    <w:rsid w:val="00F2489F"/>
    <w:rsid w:val="00F24AD3"/>
    <w:rsid w:val="00F2567C"/>
    <w:rsid w:val="00F27F32"/>
    <w:rsid w:val="00F27FC1"/>
    <w:rsid w:val="00F307F0"/>
    <w:rsid w:val="00F30C3D"/>
    <w:rsid w:val="00F31901"/>
    <w:rsid w:val="00F35415"/>
    <w:rsid w:val="00F40242"/>
    <w:rsid w:val="00F40626"/>
    <w:rsid w:val="00F412CD"/>
    <w:rsid w:val="00F43016"/>
    <w:rsid w:val="00F467AF"/>
    <w:rsid w:val="00F4729F"/>
    <w:rsid w:val="00F50A6C"/>
    <w:rsid w:val="00F50AEA"/>
    <w:rsid w:val="00F50C76"/>
    <w:rsid w:val="00F55A3A"/>
    <w:rsid w:val="00F65673"/>
    <w:rsid w:val="00F66D79"/>
    <w:rsid w:val="00F71773"/>
    <w:rsid w:val="00F721AB"/>
    <w:rsid w:val="00F72945"/>
    <w:rsid w:val="00F72F82"/>
    <w:rsid w:val="00F741E1"/>
    <w:rsid w:val="00F7451F"/>
    <w:rsid w:val="00F75674"/>
    <w:rsid w:val="00F7606D"/>
    <w:rsid w:val="00F81EAC"/>
    <w:rsid w:val="00F85DCA"/>
    <w:rsid w:val="00F85F7A"/>
    <w:rsid w:val="00F8639F"/>
    <w:rsid w:val="00F86F46"/>
    <w:rsid w:val="00F907BA"/>
    <w:rsid w:val="00F910AA"/>
    <w:rsid w:val="00F919E8"/>
    <w:rsid w:val="00F95182"/>
    <w:rsid w:val="00F9661C"/>
    <w:rsid w:val="00F9688A"/>
    <w:rsid w:val="00F9778D"/>
    <w:rsid w:val="00FA74A8"/>
    <w:rsid w:val="00FB0BC2"/>
    <w:rsid w:val="00FB1F97"/>
    <w:rsid w:val="00FB45A5"/>
    <w:rsid w:val="00FB4884"/>
    <w:rsid w:val="00FB5723"/>
    <w:rsid w:val="00FC17E0"/>
    <w:rsid w:val="00FC251D"/>
    <w:rsid w:val="00FC29F3"/>
    <w:rsid w:val="00FC3512"/>
    <w:rsid w:val="00FC3DBB"/>
    <w:rsid w:val="00FC3DC9"/>
    <w:rsid w:val="00FC6982"/>
    <w:rsid w:val="00FD1F2D"/>
    <w:rsid w:val="00FD2F4D"/>
    <w:rsid w:val="00FD62FA"/>
    <w:rsid w:val="00FD75FA"/>
    <w:rsid w:val="00FE106B"/>
    <w:rsid w:val="00FE254A"/>
    <w:rsid w:val="00FE2DF2"/>
    <w:rsid w:val="00FE437B"/>
    <w:rsid w:val="00FE4A7D"/>
    <w:rsid w:val="00FF0641"/>
    <w:rsid w:val="00FF0CB5"/>
    <w:rsid w:val="00FF22A5"/>
    <w:rsid w:val="00FF350E"/>
    <w:rsid w:val="00FF3A5C"/>
    <w:rsid w:val="00FF636B"/>
    <w:rsid w:val="00FF688C"/>
    <w:rsid w:val="00FF7316"/>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34B5"/>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007C8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7EC1"/>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coesLongas">
    <w:name w:val="CitacoesLongas"/>
    <w:basedOn w:val="Normal"/>
    <w:qFormat/>
    <w:rsid w:val="00A54F49"/>
    <w:pPr>
      <w:spacing w:line="240" w:lineRule="auto"/>
      <w:ind w:left="2268" w:firstLine="0"/>
    </w:pPr>
    <w:rPr>
      <w:sz w:val="20"/>
    </w:rPr>
  </w:style>
  <w:style w:type="paragraph" w:customStyle="1" w:styleId="Rodape">
    <w:name w:val="Rodape"/>
    <w:basedOn w:val="CitacoesLongas"/>
    <w:qFormat/>
    <w:rsid w:val="002C7193"/>
  </w:style>
  <w:style w:type="paragraph" w:customStyle="1" w:styleId="Capitulo">
    <w:name w:val="Capitulo"/>
    <w:basedOn w:val="Heading1"/>
    <w:qFormat/>
    <w:rsid w:val="00E24F8F"/>
    <w:pPr>
      <w:widowControl w:val="0"/>
      <w:numPr>
        <w:numId w:val="4"/>
      </w:numPr>
      <w:spacing w:beforeLines="150" w:before="150" w:afterLines="150" w:after="150"/>
    </w:pPr>
    <w:rPr>
      <w:rFonts w:ascii="Times New Roman" w:hAnsi="Times New Roman"/>
      <w:caps/>
      <w:color w:val="auto"/>
      <w:sz w:val="24"/>
    </w:rPr>
  </w:style>
  <w:style w:type="paragraph" w:customStyle="1" w:styleId="Secao">
    <w:name w:val="Secao"/>
    <w:basedOn w:val="Heading2"/>
    <w:qFormat/>
    <w:rsid w:val="00E24F8F"/>
    <w:pPr>
      <w:numPr>
        <w:ilvl w:val="1"/>
        <w:numId w:val="4"/>
      </w:numPr>
      <w:spacing w:beforeLines="150" w:before="150" w:afterLines="150" w:after="150"/>
      <w:contextualSpacing/>
    </w:pPr>
    <w:rPr>
      <w:rFonts w:ascii="Times New Roman" w:hAnsi="Times New Roman"/>
      <w:b w:val="0"/>
      <w:color w:val="auto"/>
      <w:sz w:val="24"/>
    </w:rPr>
  </w:style>
  <w:style w:type="numbering" w:customStyle="1" w:styleId="SecaoLista">
    <w:name w:val="SecaoLista"/>
    <w:uiPriority w:val="99"/>
    <w:rsid w:val="00C73016"/>
  </w:style>
  <w:style w:type="numbering" w:customStyle="1" w:styleId="SecaoLista0">
    <w:name w:val="SecaoLista"/>
    <w:next w:val="SecaoLista"/>
    <w:uiPriority w:val="99"/>
    <w:rsid w:val="00C73016"/>
  </w:style>
  <w:style w:type="numbering" w:customStyle="1" w:styleId="ListaSecao">
    <w:name w:val="ListaSecao"/>
    <w:uiPriority w:val="99"/>
    <w:rsid w:val="00C73016"/>
    <w:pPr>
      <w:numPr>
        <w:numId w:val="1"/>
      </w:numPr>
    </w:pPr>
  </w:style>
  <w:style w:type="numbering" w:customStyle="1" w:styleId="ListaSecoesnew">
    <w:name w:val="ListaSecoes_new"/>
    <w:uiPriority w:val="99"/>
    <w:rsid w:val="0099103B"/>
  </w:style>
  <w:style w:type="paragraph" w:customStyle="1" w:styleId="MyListaLetras">
    <w:name w:val="MyListaLetras"/>
    <w:basedOn w:val="ListParagraph"/>
    <w:next w:val="Normal"/>
    <w:qFormat/>
    <w:rsid w:val="00793988"/>
    <w:pPr>
      <w:numPr>
        <w:numId w:val="2"/>
      </w:numPr>
      <w:adjustRightInd w:val="0"/>
      <w:snapToGrid w:val="0"/>
      <w:spacing w:beforeLines="50" w:before="50" w:afterLines="50" w:after="50"/>
      <w:ind w:left="1066" w:hanging="357"/>
    </w:pPr>
  </w:style>
  <w:style w:type="paragraph" w:styleId="ListParagraph">
    <w:name w:val="List Paragraph"/>
    <w:aliases w:val="MyListaBolotas"/>
    <w:basedOn w:val="Normal"/>
    <w:uiPriority w:val="34"/>
    <w:qFormat/>
    <w:rsid w:val="0081221E"/>
    <w:pPr>
      <w:numPr>
        <w:numId w:val="3"/>
      </w:numPr>
      <w:ind w:left="1020" w:hanging="340"/>
      <w:contextualSpacing/>
    </w:pPr>
    <w:rPr>
      <w:lang w:val="en-US"/>
    </w:rPr>
  </w:style>
  <w:style w:type="character" w:styleId="Hyperlink">
    <w:name w:val="Hyperlink"/>
    <w:basedOn w:val="DefaultParagraphFont"/>
    <w:uiPriority w:val="99"/>
    <w:unhideWhenUsed/>
    <w:rsid w:val="00F9688A"/>
    <w:rPr>
      <w:color w:val="auto"/>
      <w:u w:val="none"/>
    </w:rPr>
  </w:style>
  <w:style w:type="paragraph" w:styleId="BalloonText">
    <w:name w:val="Balloon Text"/>
    <w:basedOn w:val="Normal"/>
    <w:link w:val="BalloonTextChar"/>
    <w:uiPriority w:val="99"/>
    <w:semiHidden/>
    <w:unhideWhenUsed/>
    <w:rsid w:val="0090488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488B"/>
    <w:rPr>
      <w:rFonts w:ascii="Tahoma" w:hAnsi="Tahoma" w:cs="Tahoma"/>
      <w:sz w:val="16"/>
      <w:szCs w:val="16"/>
    </w:rPr>
  </w:style>
  <w:style w:type="paragraph" w:customStyle="1" w:styleId="Artefatos">
    <w:name w:val="Artefatos"/>
    <w:basedOn w:val="Normal"/>
    <w:qFormat/>
    <w:rsid w:val="0090488B"/>
    <w:pPr>
      <w:spacing w:after="360" w:line="240" w:lineRule="auto"/>
      <w:ind w:firstLine="0"/>
      <w:jc w:val="center"/>
    </w:pPr>
  </w:style>
  <w:style w:type="character" w:styleId="FollowedHyperlink">
    <w:name w:val="FollowedHyperlink"/>
    <w:basedOn w:val="DefaultParagraphFont"/>
    <w:uiPriority w:val="99"/>
    <w:semiHidden/>
    <w:unhideWhenUsed/>
    <w:rsid w:val="0090731C"/>
    <w:rPr>
      <w:color w:val="800080" w:themeColor="followedHyperlink"/>
      <w:u w:val="single"/>
    </w:rPr>
  </w:style>
  <w:style w:type="character" w:customStyle="1" w:styleId="apple-style-span">
    <w:name w:val="apple-style-span"/>
    <w:basedOn w:val="DefaultParagraphFont"/>
    <w:rsid w:val="00A8014F"/>
  </w:style>
  <w:style w:type="character" w:customStyle="1" w:styleId="apple-converted-space">
    <w:name w:val="apple-converted-space"/>
    <w:basedOn w:val="DefaultParagraphFont"/>
    <w:rsid w:val="00A8014F"/>
  </w:style>
  <w:style w:type="character" w:styleId="Strong">
    <w:name w:val="Strong"/>
    <w:basedOn w:val="DefaultParagraphFont"/>
    <w:uiPriority w:val="22"/>
    <w:qFormat/>
    <w:rsid w:val="00A8014F"/>
    <w:rPr>
      <w:b/>
      <w:bCs/>
    </w:rPr>
  </w:style>
  <w:style w:type="paragraph" w:styleId="HTMLPreformatted">
    <w:name w:val="HTML Preformatted"/>
    <w:basedOn w:val="Normal"/>
    <w:link w:val="HTMLPreformattedChar"/>
    <w:uiPriority w:val="99"/>
    <w:semiHidden/>
    <w:unhideWhenUsed/>
    <w:rsid w:val="00B8462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8462D"/>
    <w:rPr>
      <w:rFonts w:ascii="Consolas" w:hAnsi="Consolas" w:cs="Consolas"/>
      <w:sz w:val="20"/>
      <w:szCs w:val="20"/>
    </w:rPr>
  </w:style>
  <w:style w:type="character" w:customStyle="1" w:styleId="Codigo">
    <w:name w:val="Codigo"/>
    <w:basedOn w:val="DefaultParagraphFont"/>
    <w:uiPriority w:val="1"/>
    <w:qFormat/>
    <w:rsid w:val="0081525A"/>
    <w:rPr>
      <w:rFonts w:ascii="Courier New" w:hAnsi="Courier New"/>
      <w:spacing w:val="0"/>
      <w:sz w:val="20"/>
    </w:rPr>
  </w:style>
  <w:style w:type="paragraph" w:styleId="NormalWeb">
    <w:name w:val="Normal (Web)"/>
    <w:basedOn w:val="Normal"/>
    <w:uiPriority w:val="99"/>
    <w:semiHidden/>
    <w:unhideWhenUsed/>
    <w:rsid w:val="004F2602"/>
    <w:pPr>
      <w:spacing w:before="100" w:beforeAutospacing="1" w:after="100" w:afterAutospacing="1" w:line="240" w:lineRule="auto"/>
      <w:ind w:firstLine="0"/>
    </w:pPr>
    <w:rPr>
      <w:rFonts w:eastAsia="Times New Roman" w:cs="Times New Roman"/>
      <w:szCs w:val="24"/>
      <w:lang w:val="en-US"/>
    </w:rPr>
  </w:style>
  <w:style w:type="table" w:styleId="TableGrid">
    <w:name w:val="Table Grid"/>
    <w:basedOn w:val="TableNormal"/>
    <w:uiPriority w:val="59"/>
    <w:rsid w:val="00EA2D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A3247B"/>
    <w:pPr>
      <w:spacing w:after="0" w:line="240" w:lineRule="auto"/>
      <w:ind w:firstLine="709"/>
    </w:pPr>
    <w:rPr>
      <w:rFonts w:ascii="Times New Roman" w:hAnsi="Times New Roman"/>
      <w:sz w:val="24"/>
    </w:rPr>
  </w:style>
  <w:style w:type="numbering" w:customStyle="1" w:styleId="ListaSecoesnew0">
    <w:name w:val="ListaSecoes_new"/>
    <w:next w:val="ListaSecoesnew"/>
    <w:uiPriority w:val="99"/>
    <w:rsid w:val="0099103B"/>
  </w:style>
  <w:style w:type="character" w:customStyle="1" w:styleId="CharNormal">
    <w:name w:val="CharNormal"/>
    <w:basedOn w:val="DefaultParagraphFont"/>
    <w:uiPriority w:val="1"/>
    <w:qFormat/>
    <w:rsid w:val="00ED7C01"/>
    <w:rPr>
      <w:rFonts w:ascii="Times New Roman" w:hAnsi="Times New Roman"/>
      <w:sz w:val="24"/>
    </w:rPr>
  </w:style>
  <w:style w:type="paragraph" w:styleId="FootnoteText">
    <w:name w:val="footnote text"/>
    <w:basedOn w:val="Normal"/>
    <w:link w:val="FootnoteTextChar"/>
    <w:unhideWhenUsed/>
    <w:rsid w:val="00315033"/>
    <w:pPr>
      <w:spacing w:line="240" w:lineRule="auto"/>
    </w:pPr>
    <w:rPr>
      <w:sz w:val="20"/>
      <w:szCs w:val="20"/>
    </w:rPr>
  </w:style>
  <w:style w:type="character" w:customStyle="1" w:styleId="FootnoteTextChar">
    <w:name w:val="Footnote Text Char"/>
    <w:basedOn w:val="DefaultParagraphFont"/>
    <w:link w:val="FootnoteText"/>
    <w:rsid w:val="00315033"/>
    <w:rPr>
      <w:rFonts w:ascii="Times New Roman" w:hAnsi="Times New Roman"/>
      <w:sz w:val="20"/>
      <w:szCs w:val="20"/>
    </w:rPr>
  </w:style>
  <w:style w:type="character" w:styleId="FootnoteReference">
    <w:name w:val="footnote reference"/>
    <w:basedOn w:val="DefaultParagraphFont"/>
    <w:unhideWhenUsed/>
    <w:rsid w:val="00315033"/>
    <w:rPr>
      <w:vertAlign w:val="superscript"/>
    </w:rPr>
  </w:style>
  <w:style w:type="paragraph" w:styleId="EndnoteText">
    <w:name w:val="endnote text"/>
    <w:basedOn w:val="Normal"/>
    <w:link w:val="EndnoteTextChar"/>
    <w:uiPriority w:val="99"/>
    <w:semiHidden/>
    <w:unhideWhenUsed/>
    <w:rsid w:val="00020ED5"/>
    <w:pPr>
      <w:spacing w:line="240" w:lineRule="auto"/>
    </w:pPr>
    <w:rPr>
      <w:sz w:val="20"/>
      <w:szCs w:val="20"/>
    </w:rPr>
  </w:style>
  <w:style w:type="character" w:customStyle="1" w:styleId="EndnoteTextChar">
    <w:name w:val="Endnote Text Char"/>
    <w:basedOn w:val="DefaultParagraphFont"/>
    <w:link w:val="EndnoteText"/>
    <w:uiPriority w:val="99"/>
    <w:semiHidden/>
    <w:rsid w:val="00020ED5"/>
    <w:rPr>
      <w:rFonts w:ascii="Times New Roman" w:hAnsi="Times New Roman"/>
      <w:sz w:val="20"/>
      <w:szCs w:val="20"/>
    </w:rPr>
  </w:style>
  <w:style w:type="character" w:styleId="EndnoteReference">
    <w:name w:val="endnote reference"/>
    <w:basedOn w:val="DefaultParagraphFont"/>
    <w:uiPriority w:val="99"/>
    <w:semiHidden/>
    <w:unhideWhenUsed/>
    <w:rsid w:val="00020ED5"/>
    <w:rPr>
      <w:vertAlign w:val="superscript"/>
    </w:rPr>
  </w:style>
  <w:style w:type="paragraph" w:styleId="Caption">
    <w:name w:val="caption"/>
    <w:basedOn w:val="Normal"/>
    <w:next w:val="Normal"/>
    <w:uiPriority w:val="35"/>
    <w:unhideWhenUsed/>
    <w:qFormat/>
    <w:rsid w:val="000A5A9C"/>
    <w:pPr>
      <w:spacing w:after="200" w:line="240" w:lineRule="auto"/>
    </w:pPr>
    <w:rPr>
      <w:b/>
      <w:bCs/>
      <w:color w:val="4F81BD" w:themeColor="accent1"/>
      <w:sz w:val="18"/>
      <w:szCs w:val="18"/>
    </w:rPr>
  </w:style>
  <w:style w:type="paragraph" w:customStyle="1" w:styleId="LegendaFigura">
    <w:name w:val="LegendaFigura"/>
    <w:basedOn w:val="Caption"/>
    <w:qFormat/>
    <w:rsid w:val="00440729"/>
    <w:pPr>
      <w:spacing w:afterLines="150" w:after="150"/>
      <w:ind w:firstLine="0"/>
      <w:jc w:val="center"/>
    </w:pPr>
    <w:rPr>
      <w:b w:val="0"/>
      <w:color w:val="auto"/>
      <w:sz w:val="20"/>
    </w:rPr>
  </w:style>
  <w:style w:type="paragraph" w:customStyle="1" w:styleId="LinksEmRodape">
    <w:name w:val="LinksEmRodape"/>
    <w:basedOn w:val="MyListaLetras"/>
    <w:rsid w:val="00523054"/>
    <w:pPr>
      <w:numPr>
        <w:numId w:val="0"/>
      </w:numPr>
      <w:ind w:left="1069"/>
    </w:pPr>
    <w:rPr>
      <w:color w:val="000000" w:themeColor="text1"/>
      <w:sz w:val="20"/>
    </w:rPr>
  </w:style>
  <w:style w:type="character" w:customStyle="1" w:styleId="LinksEmRodapee">
    <w:name w:val="LinksEmRodapee"/>
    <w:basedOn w:val="DefaultParagraphFont"/>
    <w:uiPriority w:val="1"/>
    <w:qFormat/>
    <w:rsid w:val="00F9688A"/>
    <w:rPr>
      <w:rFonts w:ascii="Times New Roman" w:hAnsi="Times New Roman"/>
      <w:color w:val="000000" w:themeColor="text1"/>
      <w:sz w:val="20"/>
      <w:u w:val="none"/>
    </w:rPr>
  </w:style>
  <w:style w:type="character" w:customStyle="1" w:styleId="Heading1Char">
    <w:name w:val="Heading 1 Char"/>
    <w:basedOn w:val="DefaultParagraphFont"/>
    <w:link w:val="Heading1"/>
    <w:uiPriority w:val="9"/>
    <w:rsid w:val="00007C8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07C8B"/>
    <w:pPr>
      <w:spacing w:line="276" w:lineRule="auto"/>
      <w:ind w:firstLine="0"/>
      <w:outlineLvl w:val="9"/>
    </w:pPr>
    <w:rPr>
      <w:lang w:val="en-US"/>
    </w:rPr>
  </w:style>
  <w:style w:type="paragraph" w:styleId="TOC1">
    <w:name w:val="toc 1"/>
    <w:basedOn w:val="Normal"/>
    <w:next w:val="Normal"/>
    <w:autoRedefine/>
    <w:uiPriority w:val="39"/>
    <w:unhideWhenUsed/>
    <w:rsid w:val="005A2403"/>
    <w:pPr>
      <w:spacing w:beforeLines="150" w:before="150" w:line="240" w:lineRule="auto"/>
      <w:ind w:firstLine="0"/>
    </w:pPr>
    <w:rPr>
      <w:b/>
      <w:caps/>
    </w:rPr>
  </w:style>
  <w:style w:type="paragraph" w:styleId="TOC2">
    <w:name w:val="toc 2"/>
    <w:basedOn w:val="Normal"/>
    <w:next w:val="Normal"/>
    <w:autoRedefine/>
    <w:uiPriority w:val="39"/>
    <w:unhideWhenUsed/>
    <w:rsid w:val="005A2403"/>
    <w:pPr>
      <w:spacing w:line="240" w:lineRule="auto"/>
      <w:ind w:firstLine="0"/>
    </w:pPr>
  </w:style>
  <w:style w:type="character" w:customStyle="1" w:styleId="Heading2Char">
    <w:name w:val="Heading 2 Char"/>
    <w:basedOn w:val="DefaultParagraphFont"/>
    <w:link w:val="Heading2"/>
    <w:uiPriority w:val="9"/>
    <w:rsid w:val="001B7EC1"/>
    <w:rPr>
      <w:rFonts w:asciiTheme="majorHAnsi" w:eastAsiaTheme="majorEastAsia" w:hAnsiTheme="majorHAnsi" w:cstheme="majorBidi"/>
      <w:b/>
      <w:bCs/>
      <w:color w:val="4F81BD" w:themeColor="accent1"/>
      <w:sz w:val="26"/>
      <w:szCs w:val="26"/>
    </w:rPr>
  </w:style>
  <w:style w:type="paragraph" w:customStyle="1" w:styleId="MySumario">
    <w:name w:val="MySumario"/>
    <w:basedOn w:val="TOC1"/>
    <w:qFormat/>
    <w:rsid w:val="00EA6203"/>
  </w:style>
  <w:style w:type="paragraph" w:customStyle="1" w:styleId="TituloSemNumeracao">
    <w:name w:val="TituloSemNumeracao"/>
    <w:basedOn w:val="Capitulo"/>
    <w:rsid w:val="00AF10BE"/>
    <w:pPr>
      <w:adjustRightInd w:val="0"/>
      <w:outlineLvl w:val="9"/>
    </w:pPr>
  </w:style>
  <w:style w:type="paragraph" w:styleId="TOC3">
    <w:name w:val="toc 3"/>
    <w:basedOn w:val="Normal"/>
    <w:next w:val="Normal"/>
    <w:autoRedefine/>
    <w:uiPriority w:val="39"/>
    <w:semiHidden/>
    <w:unhideWhenUsed/>
    <w:rsid w:val="00EA6203"/>
    <w:pPr>
      <w:spacing w:after="100"/>
      <w:ind w:left="480"/>
    </w:pPr>
  </w:style>
  <w:style w:type="paragraph" w:customStyle="1" w:styleId="MyCapituloNoMeio">
    <w:name w:val="MyCapituloNoMeio"/>
    <w:basedOn w:val="Capitulo"/>
    <w:qFormat/>
    <w:rsid w:val="00442BE5"/>
    <w:pPr>
      <w:numPr>
        <w:numId w:val="0"/>
      </w:numPr>
      <w:snapToGrid w:val="0"/>
      <w:spacing w:before="0"/>
      <w:jc w:val="center"/>
    </w:pPr>
  </w:style>
  <w:style w:type="paragraph" w:customStyle="1" w:styleId="MYBibliografia">
    <w:name w:val="MY_Bibliografia"/>
    <w:basedOn w:val="Normal"/>
    <w:qFormat/>
    <w:rsid w:val="009A34B5"/>
    <w:pPr>
      <w:spacing w:afterLines="150" w:after="150" w:line="240" w:lineRule="auto"/>
      <w:ind w:firstLine="0"/>
      <w:jc w:val="left"/>
    </w:pPr>
  </w:style>
  <w:style w:type="character" w:customStyle="1" w:styleId="MyLink">
    <w:name w:val="My_Link"/>
    <w:basedOn w:val="DefaultParagraphFont"/>
    <w:uiPriority w:val="1"/>
    <w:qFormat/>
    <w:rsid w:val="00442BE5"/>
    <w:rPr>
      <w:color w:val="auto"/>
      <w:u w:val="none"/>
    </w:rPr>
  </w:style>
  <w:style w:type="paragraph" w:customStyle="1" w:styleId="MeiaLinha">
    <w:name w:val="MeiaLinha"/>
    <w:basedOn w:val="Normal"/>
    <w:qFormat/>
    <w:rsid w:val="0087153D"/>
    <w:pPr>
      <w:spacing w:beforeLines="50" w:before="50" w:afterLines="50" w:after="50"/>
      <w:contextualSpacing/>
    </w:pPr>
  </w:style>
  <w:style w:type="paragraph" w:styleId="List">
    <w:name w:val="List"/>
    <w:basedOn w:val="Normal"/>
    <w:uiPriority w:val="99"/>
    <w:semiHidden/>
    <w:unhideWhenUsed/>
    <w:rsid w:val="001B0A16"/>
    <w:pPr>
      <w:ind w:left="283" w:hanging="283"/>
      <w:contextualSpacing/>
    </w:pPr>
  </w:style>
  <w:style w:type="paragraph" w:customStyle="1" w:styleId="SemDeslocamento">
    <w:name w:val="SemDeslocamento"/>
    <w:basedOn w:val="Normal"/>
    <w:qFormat/>
    <w:rsid w:val="006604C6"/>
    <w:pPr>
      <w:ind w:firstLine="0"/>
    </w:pPr>
    <w:rPr>
      <w:lang w:val="en-US"/>
    </w:rPr>
  </w:style>
  <w:style w:type="paragraph" w:styleId="TableofFigures">
    <w:name w:val="table of figures"/>
    <w:basedOn w:val="Normal"/>
    <w:next w:val="Normal"/>
    <w:uiPriority w:val="99"/>
    <w:unhideWhenUsed/>
    <w:rsid w:val="000B61ED"/>
    <w:pPr>
      <w:spacing w:line="240" w:lineRule="auto"/>
      <w:ind w:firstLine="0"/>
    </w:pPr>
  </w:style>
  <w:style w:type="paragraph" w:styleId="Header">
    <w:name w:val="header"/>
    <w:basedOn w:val="Normal"/>
    <w:link w:val="HeaderChar"/>
    <w:uiPriority w:val="99"/>
    <w:unhideWhenUsed/>
    <w:rsid w:val="005F531A"/>
    <w:pPr>
      <w:tabs>
        <w:tab w:val="center" w:pos="4513"/>
        <w:tab w:val="right" w:pos="9026"/>
      </w:tabs>
      <w:spacing w:line="240" w:lineRule="auto"/>
    </w:pPr>
  </w:style>
  <w:style w:type="character" w:customStyle="1" w:styleId="HeaderChar">
    <w:name w:val="Header Char"/>
    <w:basedOn w:val="DefaultParagraphFont"/>
    <w:link w:val="Header"/>
    <w:uiPriority w:val="99"/>
    <w:rsid w:val="005F531A"/>
    <w:rPr>
      <w:rFonts w:ascii="Times New Roman" w:hAnsi="Times New Roman"/>
      <w:sz w:val="24"/>
    </w:rPr>
  </w:style>
  <w:style w:type="paragraph" w:styleId="Footer">
    <w:name w:val="footer"/>
    <w:basedOn w:val="Normal"/>
    <w:link w:val="FooterChar"/>
    <w:uiPriority w:val="99"/>
    <w:unhideWhenUsed/>
    <w:rsid w:val="005F531A"/>
    <w:pPr>
      <w:tabs>
        <w:tab w:val="center" w:pos="4513"/>
        <w:tab w:val="right" w:pos="9026"/>
      </w:tabs>
      <w:spacing w:line="240" w:lineRule="auto"/>
    </w:pPr>
  </w:style>
  <w:style w:type="character" w:customStyle="1" w:styleId="FooterChar">
    <w:name w:val="Footer Char"/>
    <w:basedOn w:val="DefaultParagraphFont"/>
    <w:link w:val="Footer"/>
    <w:uiPriority w:val="99"/>
    <w:rsid w:val="005F531A"/>
    <w:rPr>
      <w:rFonts w:ascii="Times New Roman" w:hAnsi="Times New Roman"/>
      <w:sz w:val="24"/>
    </w:rPr>
  </w:style>
  <w:style w:type="character" w:customStyle="1" w:styleId="link">
    <w:name w:val="_link"/>
    <w:basedOn w:val="DefaultParagraphFont"/>
    <w:uiPriority w:val="1"/>
    <w:qFormat/>
    <w:rsid w:val="008C523C"/>
    <w:rPr>
      <w:color w:val="auto"/>
      <w:u w:val="none"/>
    </w:rPr>
  </w:style>
  <w:style w:type="character" w:customStyle="1" w:styleId="Refdenotaderodap1">
    <w:name w:val="Ref. de nota de rodapé1"/>
    <w:rsid w:val="00AE42BE"/>
    <w:rPr>
      <w:vertAlign w:val="superscript"/>
    </w:rPr>
  </w:style>
  <w:style w:type="paragraph" w:styleId="ListBullet">
    <w:name w:val="List Bullet"/>
    <w:basedOn w:val="Normal"/>
    <w:uiPriority w:val="99"/>
    <w:unhideWhenUsed/>
    <w:rsid w:val="005A5B44"/>
    <w:pPr>
      <w:numPr>
        <w:numId w:val="23"/>
      </w:numPr>
      <w:contextualSpacing/>
    </w:pPr>
  </w:style>
  <w:style w:type="character" w:styleId="CommentReference">
    <w:name w:val="annotation reference"/>
    <w:basedOn w:val="DefaultParagraphFont"/>
    <w:uiPriority w:val="99"/>
    <w:semiHidden/>
    <w:unhideWhenUsed/>
    <w:rsid w:val="00660D90"/>
    <w:rPr>
      <w:sz w:val="16"/>
      <w:szCs w:val="16"/>
    </w:rPr>
  </w:style>
  <w:style w:type="paragraph" w:styleId="CommentText">
    <w:name w:val="annotation text"/>
    <w:basedOn w:val="Normal"/>
    <w:link w:val="CommentTextChar"/>
    <w:uiPriority w:val="99"/>
    <w:semiHidden/>
    <w:unhideWhenUsed/>
    <w:rsid w:val="00660D90"/>
    <w:pPr>
      <w:spacing w:line="240" w:lineRule="auto"/>
    </w:pPr>
    <w:rPr>
      <w:sz w:val="20"/>
      <w:szCs w:val="20"/>
    </w:rPr>
  </w:style>
  <w:style w:type="character" w:customStyle="1" w:styleId="CommentTextChar">
    <w:name w:val="Comment Text Char"/>
    <w:basedOn w:val="DefaultParagraphFont"/>
    <w:link w:val="CommentText"/>
    <w:uiPriority w:val="99"/>
    <w:semiHidden/>
    <w:rsid w:val="00660D9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0D90"/>
    <w:rPr>
      <w:b/>
      <w:bCs/>
    </w:rPr>
  </w:style>
  <w:style w:type="character" w:customStyle="1" w:styleId="CommentSubjectChar">
    <w:name w:val="Comment Subject Char"/>
    <w:basedOn w:val="CommentTextChar"/>
    <w:link w:val="CommentSubject"/>
    <w:uiPriority w:val="99"/>
    <w:semiHidden/>
    <w:rsid w:val="00660D90"/>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34B5"/>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007C8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7EC1"/>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coesLongas">
    <w:name w:val="CitacoesLongas"/>
    <w:basedOn w:val="Normal"/>
    <w:qFormat/>
    <w:rsid w:val="00A54F49"/>
    <w:pPr>
      <w:spacing w:line="240" w:lineRule="auto"/>
      <w:ind w:left="2268" w:firstLine="0"/>
    </w:pPr>
    <w:rPr>
      <w:sz w:val="20"/>
    </w:rPr>
  </w:style>
  <w:style w:type="paragraph" w:customStyle="1" w:styleId="Rodape">
    <w:name w:val="Rodape"/>
    <w:basedOn w:val="CitacoesLongas"/>
    <w:qFormat/>
    <w:rsid w:val="002C7193"/>
  </w:style>
  <w:style w:type="paragraph" w:customStyle="1" w:styleId="Capitulo">
    <w:name w:val="Capitulo"/>
    <w:basedOn w:val="Heading1"/>
    <w:qFormat/>
    <w:rsid w:val="00E24F8F"/>
    <w:pPr>
      <w:widowControl w:val="0"/>
      <w:numPr>
        <w:numId w:val="4"/>
      </w:numPr>
      <w:spacing w:beforeLines="150" w:before="150" w:afterLines="150" w:after="150"/>
    </w:pPr>
    <w:rPr>
      <w:rFonts w:ascii="Times New Roman" w:hAnsi="Times New Roman"/>
      <w:caps/>
      <w:color w:val="auto"/>
      <w:sz w:val="24"/>
    </w:rPr>
  </w:style>
  <w:style w:type="paragraph" w:customStyle="1" w:styleId="Secao">
    <w:name w:val="Secao"/>
    <w:basedOn w:val="Heading2"/>
    <w:qFormat/>
    <w:rsid w:val="00E24F8F"/>
    <w:pPr>
      <w:numPr>
        <w:ilvl w:val="1"/>
        <w:numId w:val="4"/>
      </w:numPr>
      <w:spacing w:beforeLines="150" w:before="150" w:afterLines="150" w:after="150"/>
      <w:contextualSpacing/>
    </w:pPr>
    <w:rPr>
      <w:rFonts w:ascii="Times New Roman" w:hAnsi="Times New Roman"/>
      <w:b w:val="0"/>
      <w:color w:val="auto"/>
      <w:sz w:val="24"/>
    </w:rPr>
  </w:style>
  <w:style w:type="numbering" w:customStyle="1" w:styleId="SecaoLista">
    <w:name w:val="SecaoLista"/>
    <w:uiPriority w:val="99"/>
    <w:rsid w:val="00C73016"/>
  </w:style>
  <w:style w:type="numbering" w:customStyle="1" w:styleId="SecaoLista0">
    <w:name w:val="SecaoLista"/>
    <w:next w:val="SecaoLista"/>
    <w:uiPriority w:val="99"/>
    <w:rsid w:val="00C73016"/>
  </w:style>
  <w:style w:type="numbering" w:customStyle="1" w:styleId="ListaSecao">
    <w:name w:val="ListaSecao"/>
    <w:uiPriority w:val="99"/>
    <w:rsid w:val="00C73016"/>
    <w:pPr>
      <w:numPr>
        <w:numId w:val="1"/>
      </w:numPr>
    </w:pPr>
  </w:style>
  <w:style w:type="numbering" w:customStyle="1" w:styleId="ListaSecoesnew">
    <w:name w:val="ListaSecoes_new"/>
    <w:uiPriority w:val="99"/>
    <w:rsid w:val="0099103B"/>
  </w:style>
  <w:style w:type="paragraph" w:customStyle="1" w:styleId="MyListaLetras">
    <w:name w:val="MyListaLetras"/>
    <w:basedOn w:val="ListParagraph"/>
    <w:next w:val="Normal"/>
    <w:qFormat/>
    <w:rsid w:val="00793988"/>
    <w:pPr>
      <w:numPr>
        <w:numId w:val="2"/>
      </w:numPr>
      <w:adjustRightInd w:val="0"/>
      <w:snapToGrid w:val="0"/>
      <w:spacing w:beforeLines="50" w:before="50" w:afterLines="50" w:after="50"/>
      <w:ind w:left="1066" w:hanging="357"/>
    </w:pPr>
  </w:style>
  <w:style w:type="paragraph" w:styleId="ListParagraph">
    <w:name w:val="List Paragraph"/>
    <w:aliases w:val="MyListaBolotas"/>
    <w:basedOn w:val="Normal"/>
    <w:uiPriority w:val="34"/>
    <w:qFormat/>
    <w:rsid w:val="0081221E"/>
    <w:pPr>
      <w:numPr>
        <w:numId w:val="3"/>
      </w:numPr>
      <w:ind w:left="1020" w:hanging="340"/>
      <w:contextualSpacing/>
    </w:pPr>
    <w:rPr>
      <w:lang w:val="en-US"/>
    </w:rPr>
  </w:style>
  <w:style w:type="character" w:styleId="Hyperlink">
    <w:name w:val="Hyperlink"/>
    <w:basedOn w:val="DefaultParagraphFont"/>
    <w:uiPriority w:val="99"/>
    <w:unhideWhenUsed/>
    <w:rsid w:val="00F9688A"/>
    <w:rPr>
      <w:color w:val="auto"/>
      <w:u w:val="none"/>
    </w:rPr>
  </w:style>
  <w:style w:type="paragraph" w:styleId="BalloonText">
    <w:name w:val="Balloon Text"/>
    <w:basedOn w:val="Normal"/>
    <w:link w:val="BalloonTextChar"/>
    <w:uiPriority w:val="99"/>
    <w:semiHidden/>
    <w:unhideWhenUsed/>
    <w:rsid w:val="0090488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488B"/>
    <w:rPr>
      <w:rFonts w:ascii="Tahoma" w:hAnsi="Tahoma" w:cs="Tahoma"/>
      <w:sz w:val="16"/>
      <w:szCs w:val="16"/>
    </w:rPr>
  </w:style>
  <w:style w:type="paragraph" w:customStyle="1" w:styleId="Artefatos">
    <w:name w:val="Artefatos"/>
    <w:basedOn w:val="Normal"/>
    <w:qFormat/>
    <w:rsid w:val="0090488B"/>
    <w:pPr>
      <w:spacing w:after="360" w:line="240" w:lineRule="auto"/>
      <w:ind w:firstLine="0"/>
      <w:jc w:val="center"/>
    </w:pPr>
  </w:style>
  <w:style w:type="character" w:styleId="FollowedHyperlink">
    <w:name w:val="FollowedHyperlink"/>
    <w:basedOn w:val="DefaultParagraphFont"/>
    <w:uiPriority w:val="99"/>
    <w:semiHidden/>
    <w:unhideWhenUsed/>
    <w:rsid w:val="0090731C"/>
    <w:rPr>
      <w:color w:val="800080" w:themeColor="followedHyperlink"/>
      <w:u w:val="single"/>
    </w:rPr>
  </w:style>
  <w:style w:type="character" w:customStyle="1" w:styleId="apple-style-span">
    <w:name w:val="apple-style-span"/>
    <w:basedOn w:val="DefaultParagraphFont"/>
    <w:rsid w:val="00A8014F"/>
  </w:style>
  <w:style w:type="character" w:customStyle="1" w:styleId="apple-converted-space">
    <w:name w:val="apple-converted-space"/>
    <w:basedOn w:val="DefaultParagraphFont"/>
    <w:rsid w:val="00A8014F"/>
  </w:style>
  <w:style w:type="character" w:styleId="Strong">
    <w:name w:val="Strong"/>
    <w:basedOn w:val="DefaultParagraphFont"/>
    <w:uiPriority w:val="22"/>
    <w:qFormat/>
    <w:rsid w:val="00A8014F"/>
    <w:rPr>
      <w:b/>
      <w:bCs/>
    </w:rPr>
  </w:style>
  <w:style w:type="paragraph" w:styleId="HTMLPreformatted">
    <w:name w:val="HTML Preformatted"/>
    <w:basedOn w:val="Normal"/>
    <w:link w:val="HTMLPreformattedChar"/>
    <w:uiPriority w:val="99"/>
    <w:semiHidden/>
    <w:unhideWhenUsed/>
    <w:rsid w:val="00B8462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8462D"/>
    <w:rPr>
      <w:rFonts w:ascii="Consolas" w:hAnsi="Consolas" w:cs="Consolas"/>
      <w:sz w:val="20"/>
      <w:szCs w:val="20"/>
    </w:rPr>
  </w:style>
  <w:style w:type="character" w:customStyle="1" w:styleId="Codigo">
    <w:name w:val="Codigo"/>
    <w:basedOn w:val="DefaultParagraphFont"/>
    <w:uiPriority w:val="1"/>
    <w:qFormat/>
    <w:rsid w:val="0081525A"/>
    <w:rPr>
      <w:rFonts w:ascii="Courier New" w:hAnsi="Courier New"/>
      <w:spacing w:val="0"/>
      <w:sz w:val="20"/>
    </w:rPr>
  </w:style>
  <w:style w:type="paragraph" w:styleId="NormalWeb">
    <w:name w:val="Normal (Web)"/>
    <w:basedOn w:val="Normal"/>
    <w:uiPriority w:val="99"/>
    <w:semiHidden/>
    <w:unhideWhenUsed/>
    <w:rsid w:val="004F2602"/>
    <w:pPr>
      <w:spacing w:before="100" w:beforeAutospacing="1" w:after="100" w:afterAutospacing="1" w:line="240" w:lineRule="auto"/>
      <w:ind w:firstLine="0"/>
    </w:pPr>
    <w:rPr>
      <w:rFonts w:eastAsia="Times New Roman" w:cs="Times New Roman"/>
      <w:szCs w:val="24"/>
      <w:lang w:val="en-US"/>
    </w:rPr>
  </w:style>
  <w:style w:type="table" w:styleId="TableGrid">
    <w:name w:val="Table Grid"/>
    <w:basedOn w:val="TableNormal"/>
    <w:uiPriority w:val="59"/>
    <w:rsid w:val="00EA2D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A3247B"/>
    <w:pPr>
      <w:spacing w:after="0" w:line="240" w:lineRule="auto"/>
      <w:ind w:firstLine="709"/>
    </w:pPr>
    <w:rPr>
      <w:rFonts w:ascii="Times New Roman" w:hAnsi="Times New Roman"/>
      <w:sz w:val="24"/>
    </w:rPr>
  </w:style>
  <w:style w:type="numbering" w:customStyle="1" w:styleId="ListaSecoesnew0">
    <w:name w:val="ListaSecoes_new"/>
    <w:next w:val="ListaSecoesnew"/>
    <w:uiPriority w:val="99"/>
    <w:rsid w:val="0099103B"/>
  </w:style>
  <w:style w:type="character" w:customStyle="1" w:styleId="CharNormal">
    <w:name w:val="CharNormal"/>
    <w:basedOn w:val="DefaultParagraphFont"/>
    <w:uiPriority w:val="1"/>
    <w:qFormat/>
    <w:rsid w:val="00ED7C01"/>
    <w:rPr>
      <w:rFonts w:ascii="Times New Roman" w:hAnsi="Times New Roman"/>
      <w:sz w:val="24"/>
    </w:rPr>
  </w:style>
  <w:style w:type="paragraph" w:styleId="FootnoteText">
    <w:name w:val="footnote text"/>
    <w:basedOn w:val="Normal"/>
    <w:link w:val="FootnoteTextChar"/>
    <w:unhideWhenUsed/>
    <w:rsid w:val="00315033"/>
    <w:pPr>
      <w:spacing w:line="240" w:lineRule="auto"/>
    </w:pPr>
    <w:rPr>
      <w:sz w:val="20"/>
      <w:szCs w:val="20"/>
    </w:rPr>
  </w:style>
  <w:style w:type="character" w:customStyle="1" w:styleId="FootnoteTextChar">
    <w:name w:val="Footnote Text Char"/>
    <w:basedOn w:val="DefaultParagraphFont"/>
    <w:link w:val="FootnoteText"/>
    <w:rsid w:val="00315033"/>
    <w:rPr>
      <w:rFonts w:ascii="Times New Roman" w:hAnsi="Times New Roman"/>
      <w:sz w:val="20"/>
      <w:szCs w:val="20"/>
    </w:rPr>
  </w:style>
  <w:style w:type="character" w:styleId="FootnoteReference">
    <w:name w:val="footnote reference"/>
    <w:basedOn w:val="DefaultParagraphFont"/>
    <w:unhideWhenUsed/>
    <w:rsid w:val="00315033"/>
    <w:rPr>
      <w:vertAlign w:val="superscript"/>
    </w:rPr>
  </w:style>
  <w:style w:type="paragraph" w:styleId="EndnoteText">
    <w:name w:val="endnote text"/>
    <w:basedOn w:val="Normal"/>
    <w:link w:val="EndnoteTextChar"/>
    <w:uiPriority w:val="99"/>
    <w:semiHidden/>
    <w:unhideWhenUsed/>
    <w:rsid w:val="00020ED5"/>
    <w:pPr>
      <w:spacing w:line="240" w:lineRule="auto"/>
    </w:pPr>
    <w:rPr>
      <w:sz w:val="20"/>
      <w:szCs w:val="20"/>
    </w:rPr>
  </w:style>
  <w:style w:type="character" w:customStyle="1" w:styleId="EndnoteTextChar">
    <w:name w:val="Endnote Text Char"/>
    <w:basedOn w:val="DefaultParagraphFont"/>
    <w:link w:val="EndnoteText"/>
    <w:uiPriority w:val="99"/>
    <w:semiHidden/>
    <w:rsid w:val="00020ED5"/>
    <w:rPr>
      <w:rFonts w:ascii="Times New Roman" w:hAnsi="Times New Roman"/>
      <w:sz w:val="20"/>
      <w:szCs w:val="20"/>
    </w:rPr>
  </w:style>
  <w:style w:type="character" w:styleId="EndnoteReference">
    <w:name w:val="endnote reference"/>
    <w:basedOn w:val="DefaultParagraphFont"/>
    <w:uiPriority w:val="99"/>
    <w:semiHidden/>
    <w:unhideWhenUsed/>
    <w:rsid w:val="00020ED5"/>
    <w:rPr>
      <w:vertAlign w:val="superscript"/>
    </w:rPr>
  </w:style>
  <w:style w:type="paragraph" w:styleId="Caption">
    <w:name w:val="caption"/>
    <w:basedOn w:val="Normal"/>
    <w:next w:val="Normal"/>
    <w:uiPriority w:val="35"/>
    <w:unhideWhenUsed/>
    <w:qFormat/>
    <w:rsid w:val="000A5A9C"/>
    <w:pPr>
      <w:spacing w:after="200" w:line="240" w:lineRule="auto"/>
    </w:pPr>
    <w:rPr>
      <w:b/>
      <w:bCs/>
      <w:color w:val="4F81BD" w:themeColor="accent1"/>
      <w:sz w:val="18"/>
      <w:szCs w:val="18"/>
    </w:rPr>
  </w:style>
  <w:style w:type="paragraph" w:customStyle="1" w:styleId="LegendaFigura">
    <w:name w:val="LegendaFigura"/>
    <w:basedOn w:val="Caption"/>
    <w:qFormat/>
    <w:rsid w:val="00440729"/>
    <w:pPr>
      <w:spacing w:afterLines="150" w:after="150"/>
      <w:ind w:firstLine="0"/>
      <w:jc w:val="center"/>
    </w:pPr>
    <w:rPr>
      <w:b w:val="0"/>
      <w:color w:val="auto"/>
      <w:sz w:val="20"/>
    </w:rPr>
  </w:style>
  <w:style w:type="paragraph" w:customStyle="1" w:styleId="LinksEmRodape">
    <w:name w:val="LinksEmRodape"/>
    <w:basedOn w:val="MyListaLetras"/>
    <w:rsid w:val="00523054"/>
    <w:pPr>
      <w:numPr>
        <w:numId w:val="0"/>
      </w:numPr>
      <w:ind w:left="1069"/>
    </w:pPr>
    <w:rPr>
      <w:color w:val="000000" w:themeColor="text1"/>
      <w:sz w:val="20"/>
    </w:rPr>
  </w:style>
  <w:style w:type="character" w:customStyle="1" w:styleId="LinksEmRodapee">
    <w:name w:val="LinksEmRodapee"/>
    <w:basedOn w:val="DefaultParagraphFont"/>
    <w:uiPriority w:val="1"/>
    <w:qFormat/>
    <w:rsid w:val="00F9688A"/>
    <w:rPr>
      <w:rFonts w:ascii="Times New Roman" w:hAnsi="Times New Roman"/>
      <w:color w:val="000000" w:themeColor="text1"/>
      <w:sz w:val="20"/>
      <w:u w:val="none"/>
    </w:rPr>
  </w:style>
  <w:style w:type="character" w:customStyle="1" w:styleId="Heading1Char">
    <w:name w:val="Heading 1 Char"/>
    <w:basedOn w:val="DefaultParagraphFont"/>
    <w:link w:val="Heading1"/>
    <w:uiPriority w:val="9"/>
    <w:rsid w:val="00007C8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07C8B"/>
    <w:pPr>
      <w:spacing w:line="276" w:lineRule="auto"/>
      <w:ind w:firstLine="0"/>
      <w:outlineLvl w:val="9"/>
    </w:pPr>
    <w:rPr>
      <w:lang w:val="en-US"/>
    </w:rPr>
  </w:style>
  <w:style w:type="paragraph" w:styleId="TOC1">
    <w:name w:val="toc 1"/>
    <w:basedOn w:val="Normal"/>
    <w:next w:val="Normal"/>
    <w:autoRedefine/>
    <w:uiPriority w:val="39"/>
    <w:unhideWhenUsed/>
    <w:rsid w:val="005A2403"/>
    <w:pPr>
      <w:spacing w:beforeLines="150" w:before="150" w:line="240" w:lineRule="auto"/>
      <w:ind w:firstLine="0"/>
    </w:pPr>
    <w:rPr>
      <w:b/>
      <w:caps/>
    </w:rPr>
  </w:style>
  <w:style w:type="paragraph" w:styleId="TOC2">
    <w:name w:val="toc 2"/>
    <w:basedOn w:val="Normal"/>
    <w:next w:val="Normal"/>
    <w:autoRedefine/>
    <w:uiPriority w:val="39"/>
    <w:unhideWhenUsed/>
    <w:rsid w:val="005A2403"/>
    <w:pPr>
      <w:spacing w:line="240" w:lineRule="auto"/>
      <w:ind w:firstLine="0"/>
    </w:pPr>
  </w:style>
  <w:style w:type="character" w:customStyle="1" w:styleId="Heading2Char">
    <w:name w:val="Heading 2 Char"/>
    <w:basedOn w:val="DefaultParagraphFont"/>
    <w:link w:val="Heading2"/>
    <w:uiPriority w:val="9"/>
    <w:rsid w:val="001B7EC1"/>
    <w:rPr>
      <w:rFonts w:asciiTheme="majorHAnsi" w:eastAsiaTheme="majorEastAsia" w:hAnsiTheme="majorHAnsi" w:cstheme="majorBidi"/>
      <w:b/>
      <w:bCs/>
      <w:color w:val="4F81BD" w:themeColor="accent1"/>
      <w:sz w:val="26"/>
      <w:szCs w:val="26"/>
    </w:rPr>
  </w:style>
  <w:style w:type="paragraph" w:customStyle="1" w:styleId="MySumario">
    <w:name w:val="MySumario"/>
    <w:basedOn w:val="TOC1"/>
    <w:qFormat/>
    <w:rsid w:val="00EA6203"/>
  </w:style>
  <w:style w:type="paragraph" w:customStyle="1" w:styleId="TituloSemNumeracao">
    <w:name w:val="TituloSemNumeracao"/>
    <w:basedOn w:val="Capitulo"/>
    <w:rsid w:val="00AF10BE"/>
    <w:pPr>
      <w:adjustRightInd w:val="0"/>
      <w:outlineLvl w:val="9"/>
    </w:pPr>
  </w:style>
  <w:style w:type="paragraph" w:styleId="TOC3">
    <w:name w:val="toc 3"/>
    <w:basedOn w:val="Normal"/>
    <w:next w:val="Normal"/>
    <w:autoRedefine/>
    <w:uiPriority w:val="39"/>
    <w:semiHidden/>
    <w:unhideWhenUsed/>
    <w:rsid w:val="00EA6203"/>
    <w:pPr>
      <w:spacing w:after="100"/>
      <w:ind w:left="480"/>
    </w:pPr>
  </w:style>
  <w:style w:type="paragraph" w:customStyle="1" w:styleId="MyCapituloNoMeio">
    <w:name w:val="MyCapituloNoMeio"/>
    <w:basedOn w:val="Capitulo"/>
    <w:qFormat/>
    <w:rsid w:val="00442BE5"/>
    <w:pPr>
      <w:numPr>
        <w:numId w:val="0"/>
      </w:numPr>
      <w:snapToGrid w:val="0"/>
      <w:spacing w:before="0"/>
      <w:jc w:val="center"/>
    </w:pPr>
  </w:style>
  <w:style w:type="paragraph" w:customStyle="1" w:styleId="MYBibliografia">
    <w:name w:val="MY_Bibliografia"/>
    <w:basedOn w:val="Normal"/>
    <w:qFormat/>
    <w:rsid w:val="009A34B5"/>
    <w:pPr>
      <w:spacing w:afterLines="150" w:after="150" w:line="240" w:lineRule="auto"/>
      <w:ind w:firstLine="0"/>
      <w:jc w:val="left"/>
    </w:pPr>
  </w:style>
  <w:style w:type="character" w:customStyle="1" w:styleId="MyLink">
    <w:name w:val="My_Link"/>
    <w:basedOn w:val="DefaultParagraphFont"/>
    <w:uiPriority w:val="1"/>
    <w:qFormat/>
    <w:rsid w:val="00442BE5"/>
    <w:rPr>
      <w:color w:val="auto"/>
      <w:u w:val="none"/>
    </w:rPr>
  </w:style>
  <w:style w:type="paragraph" w:customStyle="1" w:styleId="MeiaLinha">
    <w:name w:val="MeiaLinha"/>
    <w:basedOn w:val="Normal"/>
    <w:qFormat/>
    <w:rsid w:val="0087153D"/>
    <w:pPr>
      <w:spacing w:beforeLines="50" w:before="50" w:afterLines="50" w:after="50"/>
      <w:contextualSpacing/>
    </w:pPr>
  </w:style>
  <w:style w:type="paragraph" w:styleId="List">
    <w:name w:val="List"/>
    <w:basedOn w:val="Normal"/>
    <w:uiPriority w:val="99"/>
    <w:semiHidden/>
    <w:unhideWhenUsed/>
    <w:rsid w:val="001B0A16"/>
    <w:pPr>
      <w:ind w:left="283" w:hanging="283"/>
      <w:contextualSpacing/>
    </w:pPr>
  </w:style>
  <w:style w:type="paragraph" w:customStyle="1" w:styleId="SemDeslocamento">
    <w:name w:val="SemDeslocamento"/>
    <w:basedOn w:val="Normal"/>
    <w:qFormat/>
    <w:rsid w:val="006604C6"/>
    <w:pPr>
      <w:ind w:firstLine="0"/>
    </w:pPr>
    <w:rPr>
      <w:lang w:val="en-US"/>
    </w:rPr>
  </w:style>
  <w:style w:type="paragraph" w:styleId="TableofFigures">
    <w:name w:val="table of figures"/>
    <w:basedOn w:val="Normal"/>
    <w:next w:val="Normal"/>
    <w:uiPriority w:val="99"/>
    <w:unhideWhenUsed/>
    <w:rsid w:val="000B61ED"/>
    <w:pPr>
      <w:spacing w:line="240" w:lineRule="auto"/>
      <w:ind w:firstLine="0"/>
    </w:pPr>
  </w:style>
  <w:style w:type="paragraph" w:styleId="Header">
    <w:name w:val="header"/>
    <w:basedOn w:val="Normal"/>
    <w:link w:val="HeaderChar"/>
    <w:uiPriority w:val="99"/>
    <w:unhideWhenUsed/>
    <w:rsid w:val="005F531A"/>
    <w:pPr>
      <w:tabs>
        <w:tab w:val="center" w:pos="4513"/>
        <w:tab w:val="right" w:pos="9026"/>
      </w:tabs>
      <w:spacing w:line="240" w:lineRule="auto"/>
    </w:pPr>
  </w:style>
  <w:style w:type="character" w:customStyle="1" w:styleId="HeaderChar">
    <w:name w:val="Header Char"/>
    <w:basedOn w:val="DefaultParagraphFont"/>
    <w:link w:val="Header"/>
    <w:uiPriority w:val="99"/>
    <w:rsid w:val="005F531A"/>
    <w:rPr>
      <w:rFonts w:ascii="Times New Roman" w:hAnsi="Times New Roman"/>
      <w:sz w:val="24"/>
    </w:rPr>
  </w:style>
  <w:style w:type="paragraph" w:styleId="Footer">
    <w:name w:val="footer"/>
    <w:basedOn w:val="Normal"/>
    <w:link w:val="FooterChar"/>
    <w:uiPriority w:val="99"/>
    <w:unhideWhenUsed/>
    <w:rsid w:val="005F531A"/>
    <w:pPr>
      <w:tabs>
        <w:tab w:val="center" w:pos="4513"/>
        <w:tab w:val="right" w:pos="9026"/>
      </w:tabs>
      <w:spacing w:line="240" w:lineRule="auto"/>
    </w:pPr>
  </w:style>
  <w:style w:type="character" w:customStyle="1" w:styleId="FooterChar">
    <w:name w:val="Footer Char"/>
    <w:basedOn w:val="DefaultParagraphFont"/>
    <w:link w:val="Footer"/>
    <w:uiPriority w:val="99"/>
    <w:rsid w:val="005F531A"/>
    <w:rPr>
      <w:rFonts w:ascii="Times New Roman" w:hAnsi="Times New Roman"/>
      <w:sz w:val="24"/>
    </w:rPr>
  </w:style>
  <w:style w:type="character" w:customStyle="1" w:styleId="link">
    <w:name w:val="_link"/>
    <w:basedOn w:val="DefaultParagraphFont"/>
    <w:uiPriority w:val="1"/>
    <w:qFormat/>
    <w:rsid w:val="008C523C"/>
    <w:rPr>
      <w:color w:val="auto"/>
      <w:u w:val="none"/>
    </w:rPr>
  </w:style>
  <w:style w:type="character" w:customStyle="1" w:styleId="Refdenotaderodap1">
    <w:name w:val="Ref. de nota de rodapé1"/>
    <w:rsid w:val="00AE42BE"/>
    <w:rPr>
      <w:vertAlign w:val="superscript"/>
    </w:rPr>
  </w:style>
  <w:style w:type="paragraph" w:styleId="ListBullet">
    <w:name w:val="List Bullet"/>
    <w:basedOn w:val="Normal"/>
    <w:uiPriority w:val="99"/>
    <w:unhideWhenUsed/>
    <w:rsid w:val="005A5B44"/>
    <w:pPr>
      <w:numPr>
        <w:numId w:val="23"/>
      </w:numPr>
      <w:contextualSpacing/>
    </w:pPr>
  </w:style>
  <w:style w:type="character" w:styleId="CommentReference">
    <w:name w:val="annotation reference"/>
    <w:basedOn w:val="DefaultParagraphFont"/>
    <w:uiPriority w:val="99"/>
    <w:semiHidden/>
    <w:unhideWhenUsed/>
    <w:rsid w:val="00660D90"/>
    <w:rPr>
      <w:sz w:val="16"/>
      <w:szCs w:val="16"/>
    </w:rPr>
  </w:style>
  <w:style w:type="paragraph" w:styleId="CommentText">
    <w:name w:val="annotation text"/>
    <w:basedOn w:val="Normal"/>
    <w:link w:val="CommentTextChar"/>
    <w:uiPriority w:val="99"/>
    <w:semiHidden/>
    <w:unhideWhenUsed/>
    <w:rsid w:val="00660D90"/>
    <w:pPr>
      <w:spacing w:line="240" w:lineRule="auto"/>
    </w:pPr>
    <w:rPr>
      <w:sz w:val="20"/>
      <w:szCs w:val="20"/>
    </w:rPr>
  </w:style>
  <w:style w:type="character" w:customStyle="1" w:styleId="CommentTextChar">
    <w:name w:val="Comment Text Char"/>
    <w:basedOn w:val="DefaultParagraphFont"/>
    <w:link w:val="CommentText"/>
    <w:uiPriority w:val="99"/>
    <w:semiHidden/>
    <w:rsid w:val="00660D9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0D90"/>
    <w:rPr>
      <w:b/>
      <w:bCs/>
    </w:rPr>
  </w:style>
  <w:style w:type="character" w:customStyle="1" w:styleId="CommentSubjectChar">
    <w:name w:val="Comment Subject Char"/>
    <w:basedOn w:val="CommentTextChar"/>
    <w:link w:val="CommentSubject"/>
    <w:uiPriority w:val="99"/>
    <w:semiHidden/>
    <w:rsid w:val="00660D9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827453">
      <w:bodyDiv w:val="1"/>
      <w:marLeft w:val="0"/>
      <w:marRight w:val="0"/>
      <w:marTop w:val="0"/>
      <w:marBottom w:val="0"/>
      <w:divBdr>
        <w:top w:val="none" w:sz="0" w:space="0" w:color="auto"/>
        <w:left w:val="none" w:sz="0" w:space="0" w:color="auto"/>
        <w:bottom w:val="none" w:sz="0" w:space="0" w:color="auto"/>
        <w:right w:val="none" w:sz="0" w:space="0" w:color="auto"/>
      </w:divBdr>
      <w:divsChild>
        <w:div w:id="1282420492">
          <w:marLeft w:val="1166"/>
          <w:marRight w:val="0"/>
          <w:marTop w:val="86"/>
          <w:marBottom w:val="0"/>
          <w:divBdr>
            <w:top w:val="none" w:sz="0" w:space="0" w:color="auto"/>
            <w:left w:val="none" w:sz="0" w:space="0" w:color="auto"/>
            <w:bottom w:val="none" w:sz="0" w:space="0" w:color="auto"/>
            <w:right w:val="none" w:sz="0" w:space="0" w:color="auto"/>
          </w:divBdr>
        </w:div>
      </w:divsChild>
    </w:div>
    <w:div w:id="52705377">
      <w:bodyDiv w:val="1"/>
      <w:marLeft w:val="0"/>
      <w:marRight w:val="0"/>
      <w:marTop w:val="0"/>
      <w:marBottom w:val="0"/>
      <w:divBdr>
        <w:top w:val="none" w:sz="0" w:space="0" w:color="auto"/>
        <w:left w:val="none" w:sz="0" w:space="0" w:color="auto"/>
        <w:bottom w:val="none" w:sz="0" w:space="0" w:color="auto"/>
        <w:right w:val="none" w:sz="0" w:space="0" w:color="auto"/>
      </w:divBdr>
    </w:div>
    <w:div w:id="79059643">
      <w:bodyDiv w:val="1"/>
      <w:marLeft w:val="0"/>
      <w:marRight w:val="0"/>
      <w:marTop w:val="0"/>
      <w:marBottom w:val="0"/>
      <w:divBdr>
        <w:top w:val="none" w:sz="0" w:space="0" w:color="auto"/>
        <w:left w:val="none" w:sz="0" w:space="0" w:color="auto"/>
        <w:bottom w:val="none" w:sz="0" w:space="0" w:color="auto"/>
        <w:right w:val="none" w:sz="0" w:space="0" w:color="auto"/>
      </w:divBdr>
    </w:div>
    <w:div w:id="104161081">
      <w:bodyDiv w:val="1"/>
      <w:marLeft w:val="0"/>
      <w:marRight w:val="0"/>
      <w:marTop w:val="0"/>
      <w:marBottom w:val="0"/>
      <w:divBdr>
        <w:top w:val="none" w:sz="0" w:space="0" w:color="auto"/>
        <w:left w:val="none" w:sz="0" w:space="0" w:color="auto"/>
        <w:bottom w:val="none" w:sz="0" w:space="0" w:color="auto"/>
        <w:right w:val="none" w:sz="0" w:space="0" w:color="auto"/>
      </w:divBdr>
    </w:div>
    <w:div w:id="168326852">
      <w:bodyDiv w:val="1"/>
      <w:marLeft w:val="0"/>
      <w:marRight w:val="0"/>
      <w:marTop w:val="0"/>
      <w:marBottom w:val="0"/>
      <w:divBdr>
        <w:top w:val="none" w:sz="0" w:space="0" w:color="auto"/>
        <w:left w:val="none" w:sz="0" w:space="0" w:color="auto"/>
        <w:bottom w:val="none" w:sz="0" w:space="0" w:color="auto"/>
        <w:right w:val="none" w:sz="0" w:space="0" w:color="auto"/>
      </w:divBdr>
      <w:divsChild>
        <w:div w:id="683628297">
          <w:marLeft w:val="547"/>
          <w:marRight w:val="0"/>
          <w:marTop w:val="86"/>
          <w:marBottom w:val="0"/>
          <w:divBdr>
            <w:top w:val="none" w:sz="0" w:space="0" w:color="auto"/>
            <w:left w:val="none" w:sz="0" w:space="0" w:color="auto"/>
            <w:bottom w:val="none" w:sz="0" w:space="0" w:color="auto"/>
            <w:right w:val="none" w:sz="0" w:space="0" w:color="auto"/>
          </w:divBdr>
        </w:div>
      </w:divsChild>
    </w:div>
    <w:div w:id="228424618">
      <w:bodyDiv w:val="1"/>
      <w:marLeft w:val="0"/>
      <w:marRight w:val="0"/>
      <w:marTop w:val="0"/>
      <w:marBottom w:val="0"/>
      <w:divBdr>
        <w:top w:val="none" w:sz="0" w:space="0" w:color="auto"/>
        <w:left w:val="none" w:sz="0" w:space="0" w:color="auto"/>
        <w:bottom w:val="none" w:sz="0" w:space="0" w:color="auto"/>
        <w:right w:val="none" w:sz="0" w:space="0" w:color="auto"/>
      </w:divBdr>
    </w:div>
    <w:div w:id="228425145">
      <w:bodyDiv w:val="1"/>
      <w:marLeft w:val="0"/>
      <w:marRight w:val="0"/>
      <w:marTop w:val="0"/>
      <w:marBottom w:val="0"/>
      <w:divBdr>
        <w:top w:val="none" w:sz="0" w:space="0" w:color="auto"/>
        <w:left w:val="none" w:sz="0" w:space="0" w:color="auto"/>
        <w:bottom w:val="none" w:sz="0" w:space="0" w:color="auto"/>
        <w:right w:val="none" w:sz="0" w:space="0" w:color="auto"/>
      </w:divBdr>
    </w:div>
    <w:div w:id="243883750">
      <w:bodyDiv w:val="1"/>
      <w:marLeft w:val="0"/>
      <w:marRight w:val="0"/>
      <w:marTop w:val="0"/>
      <w:marBottom w:val="0"/>
      <w:divBdr>
        <w:top w:val="none" w:sz="0" w:space="0" w:color="auto"/>
        <w:left w:val="none" w:sz="0" w:space="0" w:color="auto"/>
        <w:bottom w:val="none" w:sz="0" w:space="0" w:color="auto"/>
        <w:right w:val="none" w:sz="0" w:space="0" w:color="auto"/>
      </w:divBdr>
    </w:div>
    <w:div w:id="279726351">
      <w:bodyDiv w:val="1"/>
      <w:marLeft w:val="0"/>
      <w:marRight w:val="0"/>
      <w:marTop w:val="0"/>
      <w:marBottom w:val="0"/>
      <w:divBdr>
        <w:top w:val="none" w:sz="0" w:space="0" w:color="auto"/>
        <w:left w:val="none" w:sz="0" w:space="0" w:color="auto"/>
        <w:bottom w:val="none" w:sz="0" w:space="0" w:color="auto"/>
        <w:right w:val="none" w:sz="0" w:space="0" w:color="auto"/>
      </w:divBdr>
    </w:div>
    <w:div w:id="317266072">
      <w:bodyDiv w:val="1"/>
      <w:marLeft w:val="0"/>
      <w:marRight w:val="0"/>
      <w:marTop w:val="0"/>
      <w:marBottom w:val="0"/>
      <w:divBdr>
        <w:top w:val="none" w:sz="0" w:space="0" w:color="auto"/>
        <w:left w:val="none" w:sz="0" w:space="0" w:color="auto"/>
        <w:bottom w:val="none" w:sz="0" w:space="0" w:color="auto"/>
        <w:right w:val="none" w:sz="0" w:space="0" w:color="auto"/>
      </w:divBdr>
    </w:div>
    <w:div w:id="337315228">
      <w:bodyDiv w:val="1"/>
      <w:marLeft w:val="0"/>
      <w:marRight w:val="0"/>
      <w:marTop w:val="0"/>
      <w:marBottom w:val="0"/>
      <w:divBdr>
        <w:top w:val="none" w:sz="0" w:space="0" w:color="auto"/>
        <w:left w:val="none" w:sz="0" w:space="0" w:color="auto"/>
        <w:bottom w:val="none" w:sz="0" w:space="0" w:color="auto"/>
        <w:right w:val="none" w:sz="0" w:space="0" w:color="auto"/>
      </w:divBdr>
    </w:div>
    <w:div w:id="340667308">
      <w:bodyDiv w:val="1"/>
      <w:marLeft w:val="0"/>
      <w:marRight w:val="0"/>
      <w:marTop w:val="0"/>
      <w:marBottom w:val="0"/>
      <w:divBdr>
        <w:top w:val="none" w:sz="0" w:space="0" w:color="auto"/>
        <w:left w:val="none" w:sz="0" w:space="0" w:color="auto"/>
        <w:bottom w:val="none" w:sz="0" w:space="0" w:color="auto"/>
        <w:right w:val="none" w:sz="0" w:space="0" w:color="auto"/>
      </w:divBdr>
    </w:div>
    <w:div w:id="343899984">
      <w:bodyDiv w:val="1"/>
      <w:marLeft w:val="0"/>
      <w:marRight w:val="0"/>
      <w:marTop w:val="0"/>
      <w:marBottom w:val="0"/>
      <w:divBdr>
        <w:top w:val="none" w:sz="0" w:space="0" w:color="auto"/>
        <w:left w:val="none" w:sz="0" w:space="0" w:color="auto"/>
        <w:bottom w:val="none" w:sz="0" w:space="0" w:color="auto"/>
        <w:right w:val="none" w:sz="0" w:space="0" w:color="auto"/>
      </w:divBdr>
    </w:div>
    <w:div w:id="364336221">
      <w:bodyDiv w:val="1"/>
      <w:marLeft w:val="0"/>
      <w:marRight w:val="0"/>
      <w:marTop w:val="0"/>
      <w:marBottom w:val="0"/>
      <w:divBdr>
        <w:top w:val="none" w:sz="0" w:space="0" w:color="auto"/>
        <w:left w:val="none" w:sz="0" w:space="0" w:color="auto"/>
        <w:bottom w:val="none" w:sz="0" w:space="0" w:color="auto"/>
        <w:right w:val="none" w:sz="0" w:space="0" w:color="auto"/>
      </w:divBdr>
      <w:divsChild>
        <w:div w:id="1213738592">
          <w:marLeft w:val="0"/>
          <w:marRight w:val="0"/>
          <w:marTop w:val="0"/>
          <w:marBottom w:val="0"/>
          <w:divBdr>
            <w:top w:val="none" w:sz="0" w:space="0" w:color="auto"/>
            <w:left w:val="none" w:sz="0" w:space="0" w:color="auto"/>
            <w:bottom w:val="none" w:sz="0" w:space="0" w:color="auto"/>
            <w:right w:val="none" w:sz="0" w:space="0" w:color="auto"/>
          </w:divBdr>
        </w:div>
        <w:div w:id="749153957">
          <w:marLeft w:val="0"/>
          <w:marRight w:val="0"/>
          <w:marTop w:val="0"/>
          <w:marBottom w:val="0"/>
          <w:divBdr>
            <w:top w:val="none" w:sz="0" w:space="0" w:color="auto"/>
            <w:left w:val="none" w:sz="0" w:space="0" w:color="auto"/>
            <w:bottom w:val="none" w:sz="0" w:space="0" w:color="auto"/>
            <w:right w:val="none" w:sz="0" w:space="0" w:color="auto"/>
          </w:divBdr>
        </w:div>
      </w:divsChild>
    </w:div>
    <w:div w:id="371854238">
      <w:bodyDiv w:val="1"/>
      <w:marLeft w:val="0"/>
      <w:marRight w:val="0"/>
      <w:marTop w:val="0"/>
      <w:marBottom w:val="0"/>
      <w:divBdr>
        <w:top w:val="none" w:sz="0" w:space="0" w:color="auto"/>
        <w:left w:val="none" w:sz="0" w:space="0" w:color="auto"/>
        <w:bottom w:val="none" w:sz="0" w:space="0" w:color="auto"/>
        <w:right w:val="none" w:sz="0" w:space="0" w:color="auto"/>
      </w:divBdr>
    </w:div>
    <w:div w:id="372658262">
      <w:bodyDiv w:val="1"/>
      <w:marLeft w:val="0"/>
      <w:marRight w:val="0"/>
      <w:marTop w:val="0"/>
      <w:marBottom w:val="0"/>
      <w:divBdr>
        <w:top w:val="none" w:sz="0" w:space="0" w:color="auto"/>
        <w:left w:val="none" w:sz="0" w:space="0" w:color="auto"/>
        <w:bottom w:val="none" w:sz="0" w:space="0" w:color="auto"/>
        <w:right w:val="none" w:sz="0" w:space="0" w:color="auto"/>
      </w:divBdr>
    </w:div>
    <w:div w:id="400177900">
      <w:bodyDiv w:val="1"/>
      <w:marLeft w:val="0"/>
      <w:marRight w:val="0"/>
      <w:marTop w:val="0"/>
      <w:marBottom w:val="0"/>
      <w:divBdr>
        <w:top w:val="none" w:sz="0" w:space="0" w:color="auto"/>
        <w:left w:val="none" w:sz="0" w:space="0" w:color="auto"/>
        <w:bottom w:val="none" w:sz="0" w:space="0" w:color="auto"/>
        <w:right w:val="none" w:sz="0" w:space="0" w:color="auto"/>
      </w:divBdr>
    </w:div>
    <w:div w:id="403993621">
      <w:bodyDiv w:val="1"/>
      <w:marLeft w:val="0"/>
      <w:marRight w:val="0"/>
      <w:marTop w:val="0"/>
      <w:marBottom w:val="0"/>
      <w:divBdr>
        <w:top w:val="none" w:sz="0" w:space="0" w:color="auto"/>
        <w:left w:val="none" w:sz="0" w:space="0" w:color="auto"/>
        <w:bottom w:val="none" w:sz="0" w:space="0" w:color="auto"/>
        <w:right w:val="none" w:sz="0" w:space="0" w:color="auto"/>
      </w:divBdr>
    </w:div>
    <w:div w:id="513540965">
      <w:bodyDiv w:val="1"/>
      <w:marLeft w:val="0"/>
      <w:marRight w:val="0"/>
      <w:marTop w:val="0"/>
      <w:marBottom w:val="0"/>
      <w:divBdr>
        <w:top w:val="none" w:sz="0" w:space="0" w:color="auto"/>
        <w:left w:val="none" w:sz="0" w:space="0" w:color="auto"/>
        <w:bottom w:val="none" w:sz="0" w:space="0" w:color="auto"/>
        <w:right w:val="none" w:sz="0" w:space="0" w:color="auto"/>
      </w:divBdr>
    </w:div>
    <w:div w:id="595552676">
      <w:bodyDiv w:val="1"/>
      <w:marLeft w:val="0"/>
      <w:marRight w:val="0"/>
      <w:marTop w:val="0"/>
      <w:marBottom w:val="0"/>
      <w:divBdr>
        <w:top w:val="none" w:sz="0" w:space="0" w:color="auto"/>
        <w:left w:val="none" w:sz="0" w:space="0" w:color="auto"/>
        <w:bottom w:val="none" w:sz="0" w:space="0" w:color="auto"/>
        <w:right w:val="none" w:sz="0" w:space="0" w:color="auto"/>
      </w:divBdr>
    </w:div>
    <w:div w:id="605892923">
      <w:bodyDiv w:val="1"/>
      <w:marLeft w:val="0"/>
      <w:marRight w:val="0"/>
      <w:marTop w:val="0"/>
      <w:marBottom w:val="0"/>
      <w:divBdr>
        <w:top w:val="none" w:sz="0" w:space="0" w:color="auto"/>
        <w:left w:val="none" w:sz="0" w:space="0" w:color="auto"/>
        <w:bottom w:val="none" w:sz="0" w:space="0" w:color="auto"/>
        <w:right w:val="none" w:sz="0" w:space="0" w:color="auto"/>
      </w:divBdr>
    </w:div>
    <w:div w:id="627857471">
      <w:bodyDiv w:val="1"/>
      <w:marLeft w:val="0"/>
      <w:marRight w:val="0"/>
      <w:marTop w:val="0"/>
      <w:marBottom w:val="0"/>
      <w:divBdr>
        <w:top w:val="none" w:sz="0" w:space="0" w:color="auto"/>
        <w:left w:val="none" w:sz="0" w:space="0" w:color="auto"/>
        <w:bottom w:val="none" w:sz="0" w:space="0" w:color="auto"/>
        <w:right w:val="none" w:sz="0" w:space="0" w:color="auto"/>
      </w:divBdr>
    </w:div>
    <w:div w:id="634408557">
      <w:bodyDiv w:val="1"/>
      <w:marLeft w:val="0"/>
      <w:marRight w:val="0"/>
      <w:marTop w:val="0"/>
      <w:marBottom w:val="0"/>
      <w:divBdr>
        <w:top w:val="none" w:sz="0" w:space="0" w:color="auto"/>
        <w:left w:val="none" w:sz="0" w:space="0" w:color="auto"/>
        <w:bottom w:val="none" w:sz="0" w:space="0" w:color="auto"/>
        <w:right w:val="none" w:sz="0" w:space="0" w:color="auto"/>
      </w:divBdr>
    </w:div>
    <w:div w:id="718749378">
      <w:bodyDiv w:val="1"/>
      <w:marLeft w:val="0"/>
      <w:marRight w:val="0"/>
      <w:marTop w:val="0"/>
      <w:marBottom w:val="0"/>
      <w:divBdr>
        <w:top w:val="none" w:sz="0" w:space="0" w:color="auto"/>
        <w:left w:val="none" w:sz="0" w:space="0" w:color="auto"/>
        <w:bottom w:val="none" w:sz="0" w:space="0" w:color="auto"/>
        <w:right w:val="none" w:sz="0" w:space="0" w:color="auto"/>
      </w:divBdr>
      <w:divsChild>
        <w:div w:id="294214757">
          <w:marLeft w:val="547"/>
          <w:marRight w:val="0"/>
          <w:marTop w:val="96"/>
          <w:marBottom w:val="0"/>
          <w:divBdr>
            <w:top w:val="none" w:sz="0" w:space="0" w:color="auto"/>
            <w:left w:val="none" w:sz="0" w:space="0" w:color="auto"/>
            <w:bottom w:val="none" w:sz="0" w:space="0" w:color="auto"/>
            <w:right w:val="none" w:sz="0" w:space="0" w:color="auto"/>
          </w:divBdr>
        </w:div>
      </w:divsChild>
    </w:div>
    <w:div w:id="729960677">
      <w:bodyDiv w:val="1"/>
      <w:marLeft w:val="0"/>
      <w:marRight w:val="0"/>
      <w:marTop w:val="0"/>
      <w:marBottom w:val="0"/>
      <w:divBdr>
        <w:top w:val="none" w:sz="0" w:space="0" w:color="auto"/>
        <w:left w:val="none" w:sz="0" w:space="0" w:color="auto"/>
        <w:bottom w:val="none" w:sz="0" w:space="0" w:color="auto"/>
        <w:right w:val="none" w:sz="0" w:space="0" w:color="auto"/>
      </w:divBdr>
    </w:div>
    <w:div w:id="753820966">
      <w:bodyDiv w:val="1"/>
      <w:marLeft w:val="0"/>
      <w:marRight w:val="0"/>
      <w:marTop w:val="0"/>
      <w:marBottom w:val="0"/>
      <w:divBdr>
        <w:top w:val="none" w:sz="0" w:space="0" w:color="auto"/>
        <w:left w:val="none" w:sz="0" w:space="0" w:color="auto"/>
        <w:bottom w:val="none" w:sz="0" w:space="0" w:color="auto"/>
        <w:right w:val="none" w:sz="0" w:space="0" w:color="auto"/>
      </w:divBdr>
    </w:div>
    <w:div w:id="762651598">
      <w:bodyDiv w:val="1"/>
      <w:marLeft w:val="0"/>
      <w:marRight w:val="0"/>
      <w:marTop w:val="0"/>
      <w:marBottom w:val="0"/>
      <w:divBdr>
        <w:top w:val="none" w:sz="0" w:space="0" w:color="auto"/>
        <w:left w:val="none" w:sz="0" w:space="0" w:color="auto"/>
        <w:bottom w:val="none" w:sz="0" w:space="0" w:color="auto"/>
        <w:right w:val="none" w:sz="0" w:space="0" w:color="auto"/>
      </w:divBdr>
    </w:div>
    <w:div w:id="777793546">
      <w:bodyDiv w:val="1"/>
      <w:marLeft w:val="0"/>
      <w:marRight w:val="0"/>
      <w:marTop w:val="0"/>
      <w:marBottom w:val="0"/>
      <w:divBdr>
        <w:top w:val="none" w:sz="0" w:space="0" w:color="auto"/>
        <w:left w:val="none" w:sz="0" w:space="0" w:color="auto"/>
        <w:bottom w:val="none" w:sz="0" w:space="0" w:color="auto"/>
        <w:right w:val="none" w:sz="0" w:space="0" w:color="auto"/>
      </w:divBdr>
    </w:div>
    <w:div w:id="793446053">
      <w:bodyDiv w:val="1"/>
      <w:marLeft w:val="0"/>
      <w:marRight w:val="0"/>
      <w:marTop w:val="0"/>
      <w:marBottom w:val="0"/>
      <w:divBdr>
        <w:top w:val="none" w:sz="0" w:space="0" w:color="auto"/>
        <w:left w:val="none" w:sz="0" w:space="0" w:color="auto"/>
        <w:bottom w:val="none" w:sz="0" w:space="0" w:color="auto"/>
        <w:right w:val="none" w:sz="0" w:space="0" w:color="auto"/>
      </w:divBdr>
      <w:divsChild>
        <w:div w:id="285934732">
          <w:marLeft w:val="1800"/>
          <w:marRight w:val="0"/>
          <w:marTop w:val="115"/>
          <w:marBottom w:val="0"/>
          <w:divBdr>
            <w:top w:val="none" w:sz="0" w:space="0" w:color="auto"/>
            <w:left w:val="none" w:sz="0" w:space="0" w:color="auto"/>
            <w:bottom w:val="none" w:sz="0" w:space="0" w:color="auto"/>
            <w:right w:val="none" w:sz="0" w:space="0" w:color="auto"/>
          </w:divBdr>
        </w:div>
        <w:div w:id="1653292287">
          <w:marLeft w:val="1800"/>
          <w:marRight w:val="0"/>
          <w:marTop w:val="115"/>
          <w:marBottom w:val="0"/>
          <w:divBdr>
            <w:top w:val="none" w:sz="0" w:space="0" w:color="auto"/>
            <w:left w:val="none" w:sz="0" w:space="0" w:color="auto"/>
            <w:bottom w:val="none" w:sz="0" w:space="0" w:color="auto"/>
            <w:right w:val="none" w:sz="0" w:space="0" w:color="auto"/>
          </w:divBdr>
        </w:div>
        <w:div w:id="1168129241">
          <w:marLeft w:val="2520"/>
          <w:marRight w:val="0"/>
          <w:marTop w:val="96"/>
          <w:marBottom w:val="0"/>
          <w:divBdr>
            <w:top w:val="none" w:sz="0" w:space="0" w:color="auto"/>
            <w:left w:val="none" w:sz="0" w:space="0" w:color="auto"/>
            <w:bottom w:val="none" w:sz="0" w:space="0" w:color="auto"/>
            <w:right w:val="none" w:sz="0" w:space="0" w:color="auto"/>
          </w:divBdr>
        </w:div>
        <w:div w:id="1261648205">
          <w:marLeft w:val="1800"/>
          <w:marRight w:val="0"/>
          <w:marTop w:val="115"/>
          <w:marBottom w:val="0"/>
          <w:divBdr>
            <w:top w:val="none" w:sz="0" w:space="0" w:color="auto"/>
            <w:left w:val="none" w:sz="0" w:space="0" w:color="auto"/>
            <w:bottom w:val="none" w:sz="0" w:space="0" w:color="auto"/>
            <w:right w:val="none" w:sz="0" w:space="0" w:color="auto"/>
          </w:divBdr>
        </w:div>
        <w:div w:id="275916420">
          <w:marLeft w:val="2520"/>
          <w:marRight w:val="0"/>
          <w:marTop w:val="96"/>
          <w:marBottom w:val="0"/>
          <w:divBdr>
            <w:top w:val="none" w:sz="0" w:space="0" w:color="auto"/>
            <w:left w:val="none" w:sz="0" w:space="0" w:color="auto"/>
            <w:bottom w:val="none" w:sz="0" w:space="0" w:color="auto"/>
            <w:right w:val="none" w:sz="0" w:space="0" w:color="auto"/>
          </w:divBdr>
        </w:div>
        <w:div w:id="2029794550">
          <w:marLeft w:val="1800"/>
          <w:marRight w:val="0"/>
          <w:marTop w:val="115"/>
          <w:marBottom w:val="0"/>
          <w:divBdr>
            <w:top w:val="none" w:sz="0" w:space="0" w:color="auto"/>
            <w:left w:val="none" w:sz="0" w:space="0" w:color="auto"/>
            <w:bottom w:val="none" w:sz="0" w:space="0" w:color="auto"/>
            <w:right w:val="none" w:sz="0" w:space="0" w:color="auto"/>
          </w:divBdr>
        </w:div>
        <w:div w:id="1953632328">
          <w:marLeft w:val="1800"/>
          <w:marRight w:val="0"/>
          <w:marTop w:val="173"/>
          <w:marBottom w:val="0"/>
          <w:divBdr>
            <w:top w:val="none" w:sz="0" w:space="0" w:color="auto"/>
            <w:left w:val="none" w:sz="0" w:space="0" w:color="auto"/>
            <w:bottom w:val="none" w:sz="0" w:space="0" w:color="auto"/>
            <w:right w:val="none" w:sz="0" w:space="0" w:color="auto"/>
          </w:divBdr>
        </w:div>
      </w:divsChild>
    </w:div>
    <w:div w:id="835802694">
      <w:bodyDiv w:val="1"/>
      <w:marLeft w:val="0"/>
      <w:marRight w:val="0"/>
      <w:marTop w:val="0"/>
      <w:marBottom w:val="0"/>
      <w:divBdr>
        <w:top w:val="none" w:sz="0" w:space="0" w:color="auto"/>
        <w:left w:val="none" w:sz="0" w:space="0" w:color="auto"/>
        <w:bottom w:val="none" w:sz="0" w:space="0" w:color="auto"/>
        <w:right w:val="none" w:sz="0" w:space="0" w:color="auto"/>
      </w:divBdr>
    </w:div>
    <w:div w:id="911356610">
      <w:bodyDiv w:val="1"/>
      <w:marLeft w:val="0"/>
      <w:marRight w:val="0"/>
      <w:marTop w:val="0"/>
      <w:marBottom w:val="0"/>
      <w:divBdr>
        <w:top w:val="none" w:sz="0" w:space="0" w:color="auto"/>
        <w:left w:val="none" w:sz="0" w:space="0" w:color="auto"/>
        <w:bottom w:val="none" w:sz="0" w:space="0" w:color="auto"/>
        <w:right w:val="none" w:sz="0" w:space="0" w:color="auto"/>
      </w:divBdr>
    </w:div>
    <w:div w:id="951398848">
      <w:bodyDiv w:val="1"/>
      <w:marLeft w:val="0"/>
      <w:marRight w:val="0"/>
      <w:marTop w:val="0"/>
      <w:marBottom w:val="0"/>
      <w:divBdr>
        <w:top w:val="none" w:sz="0" w:space="0" w:color="auto"/>
        <w:left w:val="none" w:sz="0" w:space="0" w:color="auto"/>
        <w:bottom w:val="none" w:sz="0" w:space="0" w:color="auto"/>
        <w:right w:val="none" w:sz="0" w:space="0" w:color="auto"/>
      </w:divBdr>
      <w:divsChild>
        <w:div w:id="1481187562">
          <w:marLeft w:val="547"/>
          <w:marRight w:val="0"/>
          <w:marTop w:val="154"/>
          <w:marBottom w:val="0"/>
          <w:divBdr>
            <w:top w:val="none" w:sz="0" w:space="0" w:color="auto"/>
            <w:left w:val="none" w:sz="0" w:space="0" w:color="auto"/>
            <w:bottom w:val="none" w:sz="0" w:space="0" w:color="auto"/>
            <w:right w:val="none" w:sz="0" w:space="0" w:color="auto"/>
          </w:divBdr>
        </w:div>
      </w:divsChild>
    </w:div>
    <w:div w:id="1082067859">
      <w:bodyDiv w:val="1"/>
      <w:marLeft w:val="0"/>
      <w:marRight w:val="0"/>
      <w:marTop w:val="0"/>
      <w:marBottom w:val="0"/>
      <w:divBdr>
        <w:top w:val="none" w:sz="0" w:space="0" w:color="auto"/>
        <w:left w:val="none" w:sz="0" w:space="0" w:color="auto"/>
        <w:bottom w:val="none" w:sz="0" w:space="0" w:color="auto"/>
        <w:right w:val="none" w:sz="0" w:space="0" w:color="auto"/>
      </w:divBdr>
      <w:divsChild>
        <w:div w:id="1639843070">
          <w:marLeft w:val="0"/>
          <w:marRight w:val="0"/>
          <w:marTop w:val="0"/>
          <w:marBottom w:val="0"/>
          <w:divBdr>
            <w:top w:val="none" w:sz="0" w:space="0" w:color="auto"/>
            <w:left w:val="none" w:sz="0" w:space="0" w:color="auto"/>
            <w:bottom w:val="none" w:sz="0" w:space="0" w:color="auto"/>
            <w:right w:val="none" w:sz="0" w:space="0" w:color="auto"/>
          </w:divBdr>
        </w:div>
        <w:div w:id="275795645">
          <w:marLeft w:val="0"/>
          <w:marRight w:val="0"/>
          <w:marTop w:val="0"/>
          <w:marBottom w:val="0"/>
          <w:divBdr>
            <w:top w:val="none" w:sz="0" w:space="0" w:color="auto"/>
            <w:left w:val="none" w:sz="0" w:space="0" w:color="auto"/>
            <w:bottom w:val="none" w:sz="0" w:space="0" w:color="auto"/>
            <w:right w:val="none" w:sz="0" w:space="0" w:color="auto"/>
          </w:divBdr>
        </w:div>
      </w:divsChild>
    </w:div>
    <w:div w:id="1146630619">
      <w:bodyDiv w:val="1"/>
      <w:marLeft w:val="0"/>
      <w:marRight w:val="0"/>
      <w:marTop w:val="0"/>
      <w:marBottom w:val="0"/>
      <w:divBdr>
        <w:top w:val="none" w:sz="0" w:space="0" w:color="auto"/>
        <w:left w:val="none" w:sz="0" w:space="0" w:color="auto"/>
        <w:bottom w:val="none" w:sz="0" w:space="0" w:color="auto"/>
        <w:right w:val="none" w:sz="0" w:space="0" w:color="auto"/>
      </w:divBdr>
    </w:div>
    <w:div w:id="1279066150">
      <w:bodyDiv w:val="1"/>
      <w:marLeft w:val="0"/>
      <w:marRight w:val="0"/>
      <w:marTop w:val="0"/>
      <w:marBottom w:val="0"/>
      <w:divBdr>
        <w:top w:val="none" w:sz="0" w:space="0" w:color="auto"/>
        <w:left w:val="none" w:sz="0" w:space="0" w:color="auto"/>
        <w:bottom w:val="none" w:sz="0" w:space="0" w:color="auto"/>
        <w:right w:val="none" w:sz="0" w:space="0" w:color="auto"/>
      </w:divBdr>
    </w:div>
    <w:div w:id="1330212165">
      <w:bodyDiv w:val="1"/>
      <w:marLeft w:val="0"/>
      <w:marRight w:val="0"/>
      <w:marTop w:val="0"/>
      <w:marBottom w:val="0"/>
      <w:divBdr>
        <w:top w:val="none" w:sz="0" w:space="0" w:color="auto"/>
        <w:left w:val="none" w:sz="0" w:space="0" w:color="auto"/>
        <w:bottom w:val="none" w:sz="0" w:space="0" w:color="auto"/>
        <w:right w:val="none" w:sz="0" w:space="0" w:color="auto"/>
      </w:divBdr>
    </w:div>
    <w:div w:id="1418745452">
      <w:bodyDiv w:val="1"/>
      <w:marLeft w:val="0"/>
      <w:marRight w:val="0"/>
      <w:marTop w:val="0"/>
      <w:marBottom w:val="0"/>
      <w:divBdr>
        <w:top w:val="none" w:sz="0" w:space="0" w:color="auto"/>
        <w:left w:val="none" w:sz="0" w:space="0" w:color="auto"/>
        <w:bottom w:val="none" w:sz="0" w:space="0" w:color="auto"/>
        <w:right w:val="none" w:sz="0" w:space="0" w:color="auto"/>
      </w:divBdr>
      <w:divsChild>
        <w:div w:id="1373575355">
          <w:marLeft w:val="547"/>
          <w:marRight w:val="0"/>
          <w:marTop w:val="86"/>
          <w:marBottom w:val="0"/>
          <w:divBdr>
            <w:top w:val="none" w:sz="0" w:space="0" w:color="auto"/>
            <w:left w:val="none" w:sz="0" w:space="0" w:color="auto"/>
            <w:bottom w:val="none" w:sz="0" w:space="0" w:color="auto"/>
            <w:right w:val="none" w:sz="0" w:space="0" w:color="auto"/>
          </w:divBdr>
        </w:div>
      </w:divsChild>
    </w:div>
    <w:div w:id="1450470772">
      <w:bodyDiv w:val="1"/>
      <w:marLeft w:val="0"/>
      <w:marRight w:val="0"/>
      <w:marTop w:val="0"/>
      <w:marBottom w:val="0"/>
      <w:divBdr>
        <w:top w:val="none" w:sz="0" w:space="0" w:color="auto"/>
        <w:left w:val="none" w:sz="0" w:space="0" w:color="auto"/>
        <w:bottom w:val="none" w:sz="0" w:space="0" w:color="auto"/>
        <w:right w:val="none" w:sz="0" w:space="0" w:color="auto"/>
      </w:divBdr>
      <w:divsChild>
        <w:div w:id="206913369">
          <w:marLeft w:val="1166"/>
          <w:marRight w:val="0"/>
          <w:marTop w:val="86"/>
          <w:marBottom w:val="0"/>
          <w:divBdr>
            <w:top w:val="none" w:sz="0" w:space="0" w:color="auto"/>
            <w:left w:val="none" w:sz="0" w:space="0" w:color="auto"/>
            <w:bottom w:val="none" w:sz="0" w:space="0" w:color="auto"/>
            <w:right w:val="none" w:sz="0" w:space="0" w:color="auto"/>
          </w:divBdr>
        </w:div>
      </w:divsChild>
    </w:div>
    <w:div w:id="1469469437">
      <w:bodyDiv w:val="1"/>
      <w:marLeft w:val="0"/>
      <w:marRight w:val="0"/>
      <w:marTop w:val="0"/>
      <w:marBottom w:val="0"/>
      <w:divBdr>
        <w:top w:val="none" w:sz="0" w:space="0" w:color="auto"/>
        <w:left w:val="none" w:sz="0" w:space="0" w:color="auto"/>
        <w:bottom w:val="none" w:sz="0" w:space="0" w:color="auto"/>
        <w:right w:val="none" w:sz="0" w:space="0" w:color="auto"/>
      </w:divBdr>
    </w:div>
    <w:div w:id="1523978768">
      <w:bodyDiv w:val="1"/>
      <w:marLeft w:val="0"/>
      <w:marRight w:val="0"/>
      <w:marTop w:val="0"/>
      <w:marBottom w:val="0"/>
      <w:divBdr>
        <w:top w:val="none" w:sz="0" w:space="0" w:color="auto"/>
        <w:left w:val="none" w:sz="0" w:space="0" w:color="auto"/>
        <w:bottom w:val="none" w:sz="0" w:space="0" w:color="auto"/>
        <w:right w:val="none" w:sz="0" w:space="0" w:color="auto"/>
      </w:divBdr>
    </w:div>
    <w:div w:id="1534346447">
      <w:bodyDiv w:val="1"/>
      <w:marLeft w:val="0"/>
      <w:marRight w:val="0"/>
      <w:marTop w:val="0"/>
      <w:marBottom w:val="0"/>
      <w:divBdr>
        <w:top w:val="none" w:sz="0" w:space="0" w:color="auto"/>
        <w:left w:val="none" w:sz="0" w:space="0" w:color="auto"/>
        <w:bottom w:val="none" w:sz="0" w:space="0" w:color="auto"/>
        <w:right w:val="none" w:sz="0" w:space="0" w:color="auto"/>
      </w:divBdr>
    </w:div>
    <w:div w:id="1594321010">
      <w:bodyDiv w:val="1"/>
      <w:marLeft w:val="0"/>
      <w:marRight w:val="0"/>
      <w:marTop w:val="0"/>
      <w:marBottom w:val="0"/>
      <w:divBdr>
        <w:top w:val="none" w:sz="0" w:space="0" w:color="auto"/>
        <w:left w:val="none" w:sz="0" w:space="0" w:color="auto"/>
        <w:bottom w:val="none" w:sz="0" w:space="0" w:color="auto"/>
        <w:right w:val="none" w:sz="0" w:space="0" w:color="auto"/>
      </w:divBdr>
    </w:div>
    <w:div w:id="1608777910">
      <w:bodyDiv w:val="1"/>
      <w:marLeft w:val="0"/>
      <w:marRight w:val="0"/>
      <w:marTop w:val="0"/>
      <w:marBottom w:val="0"/>
      <w:divBdr>
        <w:top w:val="none" w:sz="0" w:space="0" w:color="auto"/>
        <w:left w:val="none" w:sz="0" w:space="0" w:color="auto"/>
        <w:bottom w:val="none" w:sz="0" w:space="0" w:color="auto"/>
        <w:right w:val="none" w:sz="0" w:space="0" w:color="auto"/>
      </w:divBdr>
    </w:div>
    <w:div w:id="1652052703">
      <w:bodyDiv w:val="1"/>
      <w:marLeft w:val="0"/>
      <w:marRight w:val="0"/>
      <w:marTop w:val="0"/>
      <w:marBottom w:val="0"/>
      <w:divBdr>
        <w:top w:val="none" w:sz="0" w:space="0" w:color="auto"/>
        <w:left w:val="none" w:sz="0" w:space="0" w:color="auto"/>
        <w:bottom w:val="none" w:sz="0" w:space="0" w:color="auto"/>
        <w:right w:val="none" w:sz="0" w:space="0" w:color="auto"/>
      </w:divBdr>
    </w:div>
    <w:div w:id="1677266034">
      <w:bodyDiv w:val="1"/>
      <w:marLeft w:val="0"/>
      <w:marRight w:val="0"/>
      <w:marTop w:val="0"/>
      <w:marBottom w:val="0"/>
      <w:divBdr>
        <w:top w:val="none" w:sz="0" w:space="0" w:color="auto"/>
        <w:left w:val="none" w:sz="0" w:space="0" w:color="auto"/>
        <w:bottom w:val="none" w:sz="0" w:space="0" w:color="auto"/>
        <w:right w:val="none" w:sz="0" w:space="0" w:color="auto"/>
      </w:divBdr>
    </w:div>
    <w:div w:id="1689984670">
      <w:bodyDiv w:val="1"/>
      <w:marLeft w:val="0"/>
      <w:marRight w:val="0"/>
      <w:marTop w:val="0"/>
      <w:marBottom w:val="0"/>
      <w:divBdr>
        <w:top w:val="none" w:sz="0" w:space="0" w:color="auto"/>
        <w:left w:val="none" w:sz="0" w:space="0" w:color="auto"/>
        <w:bottom w:val="none" w:sz="0" w:space="0" w:color="auto"/>
        <w:right w:val="none" w:sz="0" w:space="0" w:color="auto"/>
      </w:divBdr>
    </w:div>
    <w:div w:id="1765568605">
      <w:bodyDiv w:val="1"/>
      <w:marLeft w:val="0"/>
      <w:marRight w:val="0"/>
      <w:marTop w:val="0"/>
      <w:marBottom w:val="0"/>
      <w:divBdr>
        <w:top w:val="none" w:sz="0" w:space="0" w:color="auto"/>
        <w:left w:val="none" w:sz="0" w:space="0" w:color="auto"/>
        <w:bottom w:val="none" w:sz="0" w:space="0" w:color="auto"/>
        <w:right w:val="none" w:sz="0" w:space="0" w:color="auto"/>
      </w:divBdr>
    </w:div>
    <w:div w:id="1789198926">
      <w:bodyDiv w:val="1"/>
      <w:marLeft w:val="0"/>
      <w:marRight w:val="0"/>
      <w:marTop w:val="0"/>
      <w:marBottom w:val="0"/>
      <w:divBdr>
        <w:top w:val="none" w:sz="0" w:space="0" w:color="auto"/>
        <w:left w:val="none" w:sz="0" w:space="0" w:color="auto"/>
        <w:bottom w:val="none" w:sz="0" w:space="0" w:color="auto"/>
        <w:right w:val="none" w:sz="0" w:space="0" w:color="auto"/>
      </w:divBdr>
    </w:div>
    <w:div w:id="1837113954">
      <w:bodyDiv w:val="1"/>
      <w:marLeft w:val="0"/>
      <w:marRight w:val="0"/>
      <w:marTop w:val="0"/>
      <w:marBottom w:val="0"/>
      <w:divBdr>
        <w:top w:val="none" w:sz="0" w:space="0" w:color="auto"/>
        <w:left w:val="none" w:sz="0" w:space="0" w:color="auto"/>
        <w:bottom w:val="none" w:sz="0" w:space="0" w:color="auto"/>
        <w:right w:val="none" w:sz="0" w:space="0" w:color="auto"/>
      </w:divBdr>
    </w:div>
    <w:div w:id="1876963469">
      <w:bodyDiv w:val="1"/>
      <w:marLeft w:val="0"/>
      <w:marRight w:val="0"/>
      <w:marTop w:val="0"/>
      <w:marBottom w:val="0"/>
      <w:divBdr>
        <w:top w:val="none" w:sz="0" w:space="0" w:color="auto"/>
        <w:left w:val="none" w:sz="0" w:space="0" w:color="auto"/>
        <w:bottom w:val="none" w:sz="0" w:space="0" w:color="auto"/>
        <w:right w:val="none" w:sz="0" w:space="0" w:color="auto"/>
      </w:divBdr>
    </w:div>
    <w:div w:id="1885285579">
      <w:bodyDiv w:val="1"/>
      <w:marLeft w:val="0"/>
      <w:marRight w:val="0"/>
      <w:marTop w:val="0"/>
      <w:marBottom w:val="0"/>
      <w:divBdr>
        <w:top w:val="none" w:sz="0" w:space="0" w:color="auto"/>
        <w:left w:val="none" w:sz="0" w:space="0" w:color="auto"/>
        <w:bottom w:val="none" w:sz="0" w:space="0" w:color="auto"/>
        <w:right w:val="none" w:sz="0" w:space="0" w:color="auto"/>
      </w:divBdr>
      <w:divsChild>
        <w:div w:id="818154853">
          <w:marLeft w:val="1166"/>
          <w:marRight w:val="0"/>
          <w:marTop w:val="86"/>
          <w:marBottom w:val="0"/>
          <w:divBdr>
            <w:top w:val="none" w:sz="0" w:space="0" w:color="auto"/>
            <w:left w:val="none" w:sz="0" w:space="0" w:color="auto"/>
            <w:bottom w:val="none" w:sz="0" w:space="0" w:color="auto"/>
            <w:right w:val="none" w:sz="0" w:space="0" w:color="auto"/>
          </w:divBdr>
        </w:div>
      </w:divsChild>
    </w:div>
    <w:div w:id="1952780622">
      <w:bodyDiv w:val="1"/>
      <w:marLeft w:val="0"/>
      <w:marRight w:val="0"/>
      <w:marTop w:val="0"/>
      <w:marBottom w:val="0"/>
      <w:divBdr>
        <w:top w:val="none" w:sz="0" w:space="0" w:color="auto"/>
        <w:left w:val="none" w:sz="0" w:space="0" w:color="auto"/>
        <w:bottom w:val="none" w:sz="0" w:space="0" w:color="auto"/>
        <w:right w:val="none" w:sz="0" w:space="0" w:color="auto"/>
      </w:divBdr>
    </w:div>
    <w:div w:id="196249018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2009018449">
      <w:bodyDiv w:val="1"/>
      <w:marLeft w:val="0"/>
      <w:marRight w:val="0"/>
      <w:marTop w:val="0"/>
      <w:marBottom w:val="0"/>
      <w:divBdr>
        <w:top w:val="none" w:sz="0" w:space="0" w:color="auto"/>
        <w:left w:val="none" w:sz="0" w:space="0" w:color="auto"/>
        <w:bottom w:val="none" w:sz="0" w:space="0" w:color="auto"/>
        <w:right w:val="none" w:sz="0" w:space="0" w:color="auto"/>
      </w:divBdr>
    </w:div>
    <w:div w:id="2019455402">
      <w:bodyDiv w:val="1"/>
      <w:marLeft w:val="0"/>
      <w:marRight w:val="0"/>
      <w:marTop w:val="0"/>
      <w:marBottom w:val="0"/>
      <w:divBdr>
        <w:top w:val="none" w:sz="0" w:space="0" w:color="auto"/>
        <w:left w:val="none" w:sz="0" w:space="0" w:color="auto"/>
        <w:bottom w:val="none" w:sz="0" w:space="0" w:color="auto"/>
        <w:right w:val="none" w:sz="0" w:space="0" w:color="auto"/>
      </w:divBdr>
    </w:div>
    <w:div w:id="209828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slac.stanford.edu/comp/net/wan-mon/tutorial.html" TargetMode="External"/><Relationship Id="rId21" Type="http://schemas.openxmlformats.org/officeDocument/2006/relationships/image" Target="media/image11.png"/><Relationship Id="rId42" Type="http://schemas.openxmlformats.org/officeDocument/2006/relationships/hyperlink" Target="http://www.w3.org/Proposal.html" TargetMode="External"/><Relationship Id="rId47" Type="http://schemas.openxmlformats.org/officeDocument/2006/relationships/hyperlink" Target="https://confluence.slac.stanford.edu/display/IEPM/PingER+Case+Studies" TargetMode="External"/><Relationship Id="rId63" Type="http://schemas.openxmlformats.org/officeDocument/2006/relationships/hyperlink" Target="http://www.informatik.uni-freiburg.de/~mschmidt/docs/diss_final01122010.pdf" TargetMode="External"/><Relationship Id="rId68" Type="http://schemas.openxmlformats.org/officeDocument/2006/relationships/hyperlink" Target="http://www.w3.org/2001/tag/2002/0129-mime" TargetMode="External"/><Relationship Id="rId84" Type="http://schemas.openxmlformats.org/officeDocument/2006/relationships/hyperlink" Target="http://www.slac.stanford.edu/comp/net/wan-mon/tutorial.html" TargetMode="External"/><Relationship Id="rId89" Type="http://schemas.openxmlformats.org/officeDocument/2006/relationships/hyperlink" Target="https://confluence.slac.stanford.edu/display/IEPM/PingER+NODEDETAILS" TargetMode="External"/><Relationship Id="rId112" Type="http://schemas.openxmlformats.org/officeDocument/2006/relationships/hyperlink" Target="https://confluence.slac.stanford.edu/display/IEPM/PingER+NODEDETAILS" TargetMode="External"/><Relationship Id="rId133" Type="http://schemas.openxmlformats.org/officeDocument/2006/relationships/hyperlink" Target="http://www.w3.org/TR/owl-time/" TargetMode="External"/><Relationship Id="rId138" Type="http://schemas.openxmlformats.org/officeDocument/2006/relationships/hyperlink" Target="https://confluence.slac.stanford.edu/display/IEPM/PingER+NODEDETAILS" TargetMode="External"/><Relationship Id="rId16" Type="http://schemas.openxmlformats.org/officeDocument/2006/relationships/image" Target="media/image6.png"/><Relationship Id="rId107" Type="http://schemas.openxmlformats.org/officeDocument/2006/relationships/hyperlink" Target="https://confluence.slac.stanford.edu/display/IEPM/PingER+NODEDETAILS"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hyperlink" Target="http://notes.3kbo.com/node/30" TargetMode="External"/><Relationship Id="rId53" Type="http://schemas.openxmlformats.org/officeDocument/2006/relationships/hyperlink" Target="http://www.loa.istc.cnr.it/Guizzardi/MSc.htm" TargetMode="External"/><Relationship Id="rId58" Type="http://schemas.openxmlformats.org/officeDocument/2006/relationships/hyperlink" Target="http://www.nobelprize.org/nobel_prizes/physics/laureates/2013/" TargetMode="External"/><Relationship Id="rId74" Type="http://schemas.openxmlformats.org/officeDocument/2006/relationships/hyperlink" Target="http://www.w3.org/TR/rdf-sparql-query/" TargetMode="External"/><Relationship Id="rId79" Type="http://schemas.openxmlformats.org/officeDocument/2006/relationships/hyperlink" Target="http://www.w3.org/TR/rdf-sparql-query/" TargetMode="External"/><Relationship Id="rId102" Type="http://schemas.openxmlformats.org/officeDocument/2006/relationships/hyperlink" Target="http://www.slac.stanford.edu/comp/net/wan-mon/tutorial.html" TargetMode="External"/><Relationship Id="rId123" Type="http://schemas.openxmlformats.org/officeDocument/2006/relationships/hyperlink" Target="https://confluence.slac.stanford.edu/display/IEPM/PingER+NODEDETAILS" TargetMode="External"/><Relationship Id="rId128" Type="http://schemas.openxmlformats.org/officeDocument/2006/relationships/hyperlink" Target="http://www.slac.stanford.edu/comp/net/wan-mon/tutorial.html" TargetMode="External"/><Relationship Id="rId144" Type="http://schemas.openxmlformats.org/officeDocument/2006/relationships/hyperlink" Target="http://www.slac.stanford.edu/comp/net/wan-mon/tutorial.html" TargetMode="External"/><Relationship Id="rId5" Type="http://schemas.openxmlformats.org/officeDocument/2006/relationships/settings" Target="settings.xml"/><Relationship Id="rId90" Type="http://schemas.openxmlformats.org/officeDocument/2006/relationships/hyperlink" Target="https://confluence.slac.stanford.edu/display/IEPM/PingER+NODEDETAILS" TargetMode="External"/><Relationship Id="rId95" Type="http://schemas.openxmlformats.org/officeDocument/2006/relationships/hyperlink" Target="http://www.slac.stanford.edu/comp/net/wan-mon/tutorial.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eprints.soton.ac.uk/262614/1/Semantic_Web_Revisted.pdf" TargetMode="External"/><Relationship Id="rId48" Type="http://schemas.openxmlformats.org/officeDocument/2006/relationships/hyperlink" Target="http://www.ece.ucdavis.edu/~chuah/classes/eec274/eec274-s06/refs/00PingER.pdf" TargetMode="External"/><Relationship Id="rId64" Type="http://schemas.openxmlformats.org/officeDocument/2006/relationships/hyperlink" Target="http://semanticweb.org/wiki/Main_Page" TargetMode="External"/><Relationship Id="rId69" Type="http://schemas.openxmlformats.org/officeDocument/2006/relationships/hyperlink" Target="http://www.w3.org/2008/01/rdf-media-types" TargetMode="External"/><Relationship Id="rId113" Type="http://schemas.openxmlformats.org/officeDocument/2006/relationships/hyperlink" Target="https://confluence.slac.stanford.edu/display/IEPM/PingER+NODEDETAILS" TargetMode="External"/><Relationship Id="rId118" Type="http://schemas.openxmlformats.org/officeDocument/2006/relationships/hyperlink" Target="https://confluence.slac.stanford.edu/display/IEPM/PingER+NODEDETAILS" TargetMode="External"/><Relationship Id="rId134" Type="http://schemas.openxmlformats.org/officeDocument/2006/relationships/hyperlink" Target="http://www.w3.org/TR/owl-time/" TargetMode="External"/><Relationship Id="rId139" Type="http://schemas.openxmlformats.org/officeDocument/2006/relationships/hyperlink" Target="https://confluence.slac.stanford.edu/display/IEPM/PingER+NODEDETAILS" TargetMode="External"/><Relationship Id="rId80" Type="http://schemas.openxmlformats.org/officeDocument/2006/relationships/hyperlink" Target="http://www.w3.org/2005/10/Process-20051014/tr.html" TargetMode="External"/><Relationship Id="rId85" Type="http://schemas.openxmlformats.org/officeDocument/2006/relationships/hyperlink" Target="https://confluence.slac.stanford.edu/display/IEPM/PingER+NODEDETAIL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googleblog.blogspot.com.br/2008/07/we-knew-web-was-big.html" TargetMode="External"/><Relationship Id="rId46" Type="http://schemas.openxmlformats.org/officeDocument/2006/relationships/hyperlink" Target="https://confluence.slac.stanford.edu/download/attachments/123309267/brochure.docx" TargetMode="External"/><Relationship Id="rId59" Type="http://schemas.openxmlformats.org/officeDocument/2006/relationships/hyperlink" Target="http://www.ontotext.com/owlim" TargetMode="External"/><Relationship Id="rId67" Type="http://schemas.openxmlformats.org/officeDocument/2006/relationships/hyperlink" Target="http://www.tweakandtrick.com/2012/05/web-30.html" TargetMode="External"/><Relationship Id="rId103" Type="http://schemas.openxmlformats.org/officeDocument/2006/relationships/hyperlink" Target="https://confluence.slac.stanford.edu/display/IEPM/PingER+NODEDETAILS" TargetMode="External"/><Relationship Id="rId108" Type="http://schemas.openxmlformats.org/officeDocument/2006/relationships/hyperlink" Target="https://confluence.slac.stanford.edu/display/IEPM/PingER+NODEDETAILS" TargetMode="External"/><Relationship Id="rId116" Type="http://schemas.openxmlformats.org/officeDocument/2006/relationships/hyperlink" Target="https://confluence.slac.stanford.edu/display/IEPM/PingER+NODEDETAILS" TargetMode="External"/><Relationship Id="rId124" Type="http://schemas.openxmlformats.org/officeDocument/2006/relationships/hyperlink" Target="https://confluence.slac.stanford.edu/display/IEPM/PingER+NODEDETAILS" TargetMode="External"/><Relationship Id="rId129" Type="http://schemas.openxmlformats.org/officeDocument/2006/relationships/hyperlink" Target="http://www.slac.stanford.edu/comp/net/wan-mon/tutorial.html" TargetMode="External"/><Relationship Id="rId137" Type="http://schemas.openxmlformats.org/officeDocument/2006/relationships/hyperlink" Target="http://en.wikipedia.org/wiki/Traceroute" TargetMode="External"/><Relationship Id="rId20" Type="http://schemas.openxmlformats.org/officeDocument/2006/relationships/image" Target="media/image10.png"/><Relationship Id="rId41" Type="http://schemas.openxmlformats.org/officeDocument/2006/relationships/hyperlink" Target="http://www.w3.org/DesignIssues/LinkedData.html" TargetMode="External"/><Relationship Id="rId54" Type="http://schemas.openxmlformats.org/officeDocument/2006/relationships/hyperlink" Target="http://www.hpcn.es/projects/monitoring-and-measurement-in-the-next-generation-technologies-moment/" TargetMode="External"/><Relationship Id="rId62" Type="http://schemas.openxmlformats.org/officeDocument/2006/relationships/hyperlink" Target="http://airccse.org/journal/cnc/0110s02.pdf" TargetMode="External"/><Relationship Id="rId70" Type="http://schemas.openxmlformats.org/officeDocument/2006/relationships/hyperlink" Target="http://www.w3.org/TR/owl-guide/" TargetMode="External"/><Relationship Id="rId75" Type="http://schemas.openxmlformats.org/officeDocument/2006/relationships/hyperlink" Target="http://www.w3.org/TR/rdf-sparql-query/" TargetMode="External"/><Relationship Id="rId83" Type="http://schemas.openxmlformats.org/officeDocument/2006/relationships/hyperlink" Target="https://confluence.slac.stanford.edu/display/IEPM/PingER+NODEDETAILS" TargetMode="External"/><Relationship Id="rId88" Type="http://schemas.openxmlformats.org/officeDocument/2006/relationships/hyperlink" Target="http://www.geonames.org/export/codes.html" TargetMode="External"/><Relationship Id="rId91" Type="http://schemas.openxmlformats.org/officeDocument/2006/relationships/hyperlink" Target="https://confluence.slac.stanford.edu/display/IEPM/Derivation+of+Directness+of+Connection" TargetMode="External"/><Relationship Id="rId96" Type="http://schemas.openxmlformats.org/officeDocument/2006/relationships/hyperlink" Target="http://www.slac.stanford.edu/comp/net/wan-mon/tutorial.html" TargetMode="External"/><Relationship Id="rId111" Type="http://schemas.openxmlformats.org/officeDocument/2006/relationships/hyperlink" Target="https://confluence.slac.stanford.edu/display/IEPM/PingER+NODEDETAILS" TargetMode="External"/><Relationship Id="rId132" Type="http://schemas.openxmlformats.org/officeDocument/2006/relationships/hyperlink" Target="http://www.techterms.com/definition/throughput" TargetMode="External"/><Relationship Id="rId140" Type="http://schemas.openxmlformats.org/officeDocument/2006/relationships/hyperlink" Target="http://www.slac.stanford.edu/comp/net/wan-mon/tutorial.html" TargetMode="External"/><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etsi.org/deliver/etsi_gs/MOI/001_099/002/01.01.01_60/gs_moi002v010101p.pdf" TargetMode="External"/><Relationship Id="rId57" Type="http://schemas.openxmlformats.org/officeDocument/2006/relationships/hyperlink" Target="http://www.learndatamodeling.com/star.php" TargetMode="External"/><Relationship Id="rId106" Type="http://schemas.openxmlformats.org/officeDocument/2006/relationships/hyperlink" Target="https://confluence.slac.stanford.edu/display/IEPM/PingER+NODEDETAILS" TargetMode="External"/><Relationship Id="rId114" Type="http://schemas.openxmlformats.org/officeDocument/2006/relationships/hyperlink" Target="https://confluence.slac.stanford.edu/display/IEPM/PingER+NODEDETAILS" TargetMode="External"/><Relationship Id="rId119" Type="http://schemas.openxmlformats.org/officeDocument/2006/relationships/hyperlink" Target="https://confluence.slac.stanford.edu/display/IEPM/PingER+NODEDETAILS" TargetMode="External"/><Relationship Id="rId127" Type="http://schemas.openxmlformats.org/officeDocument/2006/relationships/hyperlink" Target="http://www.geonames.org/export/codes.html" TargetMode="External"/><Relationship Id="rId10" Type="http://schemas.openxmlformats.org/officeDocument/2006/relationships/comments" Target="comments.xml"/><Relationship Id="rId31" Type="http://schemas.openxmlformats.org/officeDocument/2006/relationships/image" Target="media/image21.jpg"/><Relationship Id="rId44" Type="http://schemas.openxmlformats.org/officeDocument/2006/relationships/hyperlink" Target="http://www.w3.org/Proposal.html" TargetMode="External"/><Relationship Id="rId52" Type="http://schemas.openxmlformats.org/officeDocument/2006/relationships/hyperlink" Target="http://www.loa-cnr.it/Papers/LREC98.pdf" TargetMode="External"/><Relationship Id="rId60" Type="http://schemas.openxmlformats.org/officeDocument/2006/relationships/hyperlink" Target="http://www.ontotext.com/semantic-repository" TargetMode="External"/><Relationship Id="rId65" Type="http://schemas.openxmlformats.org/officeDocument/2006/relationships/hyperlink" Target="http://web3next.blogspot.com.br/2007/11/ggg-www-123.html" TargetMode="External"/><Relationship Id="rId73" Type="http://schemas.openxmlformats.org/officeDocument/2006/relationships/hyperlink" Target="http://www.w3.org/standards/semanticweb/" TargetMode="External"/><Relationship Id="rId78" Type="http://schemas.openxmlformats.org/officeDocument/2006/relationships/hyperlink" Target="http://www.w3.org/TR/rdf-sparql-protocol/" TargetMode="External"/><Relationship Id="rId81" Type="http://schemas.openxmlformats.org/officeDocument/2006/relationships/hyperlink" Target="http://www.w3.org/TR/owl-time/" TargetMode="External"/><Relationship Id="rId86" Type="http://schemas.openxmlformats.org/officeDocument/2006/relationships/hyperlink" Target="https://confluence.slac.stanford.edu/display/IEPM/PingER+NODEDETAILS" TargetMode="External"/><Relationship Id="rId94" Type="http://schemas.openxmlformats.org/officeDocument/2006/relationships/hyperlink" Target="http://www.slac.stanford.edu/comp/net/wan-mon/tutorial.html" TargetMode="External"/><Relationship Id="rId99" Type="http://schemas.openxmlformats.org/officeDocument/2006/relationships/hyperlink" Target="http://www.voiptroubleshooter.com/problems/jitterbuffer.html" TargetMode="External"/><Relationship Id="rId101" Type="http://schemas.openxmlformats.org/officeDocument/2006/relationships/hyperlink" Target="http://www.slac.stanford.edu/comp/net/wan-mon/tutorial.html" TargetMode="External"/><Relationship Id="rId122" Type="http://schemas.openxmlformats.org/officeDocument/2006/relationships/hyperlink" Target="https://confluence.slac.stanford.edu/display/IEPM/PingER+NODEDETAILS" TargetMode="External"/><Relationship Id="rId130" Type="http://schemas.openxmlformats.org/officeDocument/2006/relationships/hyperlink" Target="http://www.slac.stanford.edu/comp/net/wan-mon/thru-vs-loss.html" TargetMode="External"/><Relationship Id="rId135" Type="http://schemas.openxmlformats.org/officeDocument/2006/relationships/hyperlink" Target="http://www.geonames.org/export/codes.html" TargetMode="External"/><Relationship Id="rId143" Type="http://schemas.openxmlformats.org/officeDocument/2006/relationships/hyperlink" Target="http://www.slac.stanford.edu/comp/net/wan-mon/tutorial.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wifo5-03.informatik.uni-mannheim.de/bizer/berlinsparqlbenchmark/results/V7/" TargetMode="External"/><Relationship Id="rId109" Type="http://schemas.openxmlformats.org/officeDocument/2006/relationships/hyperlink" Target="http://www.slac.stanford.edu/" TargetMode="External"/><Relationship Id="rId34" Type="http://schemas.openxmlformats.org/officeDocument/2006/relationships/image" Target="media/image24.png"/><Relationship Id="rId50" Type="http://schemas.openxmlformats.org/officeDocument/2006/relationships/hyperlink" Target="http://www.inf.unibz.it/~franconi/dl/course/" TargetMode="External"/><Relationship Id="rId55" Type="http://schemas.openxmlformats.org/officeDocument/2006/relationships/hyperlink" Target="http://www.theguardian.com/technology/2009/may/21/1" TargetMode="External"/><Relationship Id="rId76" Type="http://schemas.openxmlformats.org/officeDocument/2006/relationships/hyperlink" Target="http://www.w3.org/TR/sparql11-overview/" TargetMode="External"/><Relationship Id="rId97" Type="http://schemas.openxmlformats.org/officeDocument/2006/relationships/hyperlink" Target="http://en.wikipedia.org/wiki/Financial_endowment" TargetMode="External"/><Relationship Id="rId104" Type="http://schemas.openxmlformats.org/officeDocument/2006/relationships/hyperlink" Target="https://confluence.slac.stanford.edu/display/IEPM/PingER+NODEDETAILS" TargetMode="External"/><Relationship Id="rId120" Type="http://schemas.openxmlformats.org/officeDocument/2006/relationships/hyperlink" Target="https://confluence.slac.stanford.edu/display/IEPM/PingER+NODEDETAILS" TargetMode="External"/><Relationship Id="rId125" Type="http://schemas.openxmlformats.org/officeDocument/2006/relationships/hyperlink" Target="https://confluence.slac.stanford.edu/display/IEPM/PingER+NODEDETAILS" TargetMode="External"/><Relationship Id="rId141" Type="http://schemas.openxmlformats.org/officeDocument/2006/relationships/hyperlink" Target="http://www.slac.stanford.edu/comp/net/wan-mon/unpredict.html"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w3.org/TR/owl-guide/" TargetMode="External"/><Relationship Id="rId92" Type="http://schemas.openxmlformats.org/officeDocument/2006/relationships/hyperlink" Target="https://confluence.slac.stanford.edu/display/IEPM/Derivation+of+Directness+of+Connection" TargetMode="Externa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hyperlink" Target="http://www.w3.org/DesignIssues/Semantic.html" TargetMode="External"/><Relationship Id="rId45" Type="http://schemas.openxmlformats.org/officeDocument/2006/relationships/hyperlink" Target="http://www-iepm.slac.stanford.edu/" TargetMode="External"/><Relationship Id="rId66" Type="http://schemas.openxmlformats.org/officeDocument/2006/relationships/hyperlink" Target="http://www.slac.stanford.edu/library/nobel/nobel1990.html" TargetMode="External"/><Relationship Id="rId87" Type="http://schemas.openxmlformats.org/officeDocument/2006/relationships/hyperlink" Target="http://www.geonames.org/export/codes.html" TargetMode="External"/><Relationship Id="rId110" Type="http://schemas.openxmlformats.org/officeDocument/2006/relationships/hyperlink" Target="http://www.slac.stanford.edu/comp/net/wan-mon/tutorial.html" TargetMode="External"/><Relationship Id="rId115" Type="http://schemas.openxmlformats.org/officeDocument/2006/relationships/hyperlink" Target="https://confluence.slac.stanford.edu/display/IEPM/PingER+NODEDETAILS" TargetMode="External"/><Relationship Id="rId131" Type="http://schemas.openxmlformats.org/officeDocument/2006/relationships/hyperlink" Target="http://www.slac.stanford.edu/comp/net/wan-mon/thru-vs-loss.html" TargetMode="External"/><Relationship Id="rId136" Type="http://schemas.openxmlformats.org/officeDocument/2006/relationships/hyperlink" Target="http://www.geonames.org/export/codes.html" TargetMode="External"/><Relationship Id="rId61" Type="http://schemas.openxmlformats.org/officeDocument/2006/relationships/hyperlink" Target="http://www.openrdf.org/documentation.jsp" TargetMode="External"/><Relationship Id="rId82" Type="http://schemas.openxmlformats.org/officeDocument/2006/relationships/hyperlink" Target="https://confluence.slac.stanford.edu/display/IEPM/PingER+NODEDETAILS" TargetMode="External"/><Relationship Id="rId19" Type="http://schemas.openxmlformats.org/officeDocument/2006/relationships/image" Target="media/image9.png"/><Relationship Id="rId14" Type="http://schemas.openxmlformats.org/officeDocument/2006/relationships/hyperlink" Target="http://stack.lod2.eu/"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tweakandtrick.com/2012/05/web-30.html" TargetMode="External"/><Relationship Id="rId77" Type="http://schemas.openxmlformats.org/officeDocument/2006/relationships/hyperlink" Target="http://www.w3.org/TR/rdf-sparql-query/" TargetMode="External"/><Relationship Id="rId100" Type="http://schemas.openxmlformats.org/officeDocument/2006/relationships/hyperlink" Target="http://www.slac.stanford.edu/comp/net/wan-mon/tutorial.html" TargetMode="External"/><Relationship Id="rId105" Type="http://schemas.openxmlformats.org/officeDocument/2006/relationships/hyperlink" Target="https://confluence.slac.stanford.edu/display/IEPM/PingER+NODEDETAILS" TargetMode="External"/><Relationship Id="rId126" Type="http://schemas.openxmlformats.org/officeDocument/2006/relationships/hyperlink" Target="http://www.geonames.org/export/codes.html"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geonames.org/ontology/documentation.html" TargetMode="External"/><Relationship Id="rId72" Type="http://schemas.openxmlformats.org/officeDocument/2006/relationships/hyperlink" Target="http://www.w3.org/TR/REC-rdf-syntax/" TargetMode="External"/><Relationship Id="rId93" Type="http://schemas.openxmlformats.org/officeDocument/2006/relationships/hyperlink" Target="http://www.slac.stanford.edu/comp/net/wan-mon/tutorial.html" TargetMode="External"/><Relationship Id="rId98" Type="http://schemas.openxmlformats.org/officeDocument/2006/relationships/hyperlink" Target="http://www.voiptroubleshooter.com/problems/jitterbuffer.html" TargetMode="External"/><Relationship Id="rId121" Type="http://schemas.openxmlformats.org/officeDocument/2006/relationships/hyperlink" Target="https://confluence.slac.stanford.edu/display/IEPM/PingER+NODEDETAILS" TargetMode="External"/><Relationship Id="rId142" Type="http://schemas.openxmlformats.org/officeDocument/2006/relationships/hyperlink" Target="http://www.slac.stanford.edu/comp/net/wan-mon/unpredict.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svn.fp7-moment.eu/svn/moment/public/Ontology/" TargetMode="External"/><Relationship Id="rId13" Type="http://schemas.openxmlformats.org/officeDocument/2006/relationships/hyperlink" Target="http://www.geonames.org/export/web-services.html" TargetMode="External"/><Relationship Id="rId18" Type="http://schemas.openxmlformats.org/officeDocument/2006/relationships/hyperlink" Target="http://jquery.com/" TargetMode="External"/><Relationship Id="rId3" Type="http://schemas.openxmlformats.org/officeDocument/2006/relationships/hyperlink" Target="http://dbpedia.org" TargetMode="External"/><Relationship Id="rId21" Type="http://schemas.openxmlformats.org/officeDocument/2006/relationships/hyperlink" Target="https://developers.google.com/maps/documentation/javascript/" TargetMode="External"/><Relationship Id="rId7" Type="http://schemas.openxmlformats.org/officeDocument/2006/relationships/hyperlink" Target="http://www.merriam-webster.com/dictionary/measurement" TargetMode="External"/><Relationship Id="rId12" Type="http://schemas.openxmlformats.org/officeDocument/2006/relationships/hyperlink" Target="http://www.w3.org/Protocols/rfc2616/rfc2616-sec9.html" TargetMode="External"/><Relationship Id="rId17" Type="http://schemas.openxmlformats.org/officeDocument/2006/relationships/hyperlink" Target="http://www-wanmon.slac.stanford.edu/cgi-wrap/dbprac.pl?monalias=MONITORING_NODE&amp;find=1" TargetMode="External"/><Relationship Id="rId2" Type="http://schemas.openxmlformats.org/officeDocument/2006/relationships/hyperlink" Target="http://www.cienciasemfronteiras.gov.br/" TargetMode="External"/><Relationship Id="rId16" Type="http://schemas.openxmlformats.org/officeDocument/2006/relationships/hyperlink" Target="http://www-wanmon.slac.stanford.edu/cgi-wrap/dbprac.pl?monalias=all" TargetMode="External"/><Relationship Id="rId20" Type="http://schemas.openxmlformats.org/officeDocument/2006/relationships/hyperlink" Target="http://www.highcharts.com/" TargetMode="External"/><Relationship Id="rId1" Type="http://schemas.openxmlformats.org/officeDocument/2006/relationships/hyperlink" Target="http://greco.ppgi.ufrj.br/" TargetMode="External"/><Relationship Id="rId6" Type="http://schemas.openxmlformats.org/officeDocument/2006/relationships/hyperlink" Target="https://svn.fp7-moment.eu/svn/moment/public/Ontology/" TargetMode="External"/><Relationship Id="rId11" Type="http://schemas.openxmlformats.org/officeDocument/2006/relationships/hyperlink" Target="http://tomcat.apache.org/" TargetMode="External"/><Relationship Id="rId5" Type="http://schemas.openxmlformats.org/officeDocument/2006/relationships/hyperlink" Target="http://www.freebase.com" TargetMode="External"/><Relationship Id="rId15" Type="http://schemas.openxmlformats.org/officeDocument/2006/relationships/hyperlink" Target="http://dbpedia.org/sparql" TargetMode="External"/><Relationship Id="rId23" Type="http://schemas.openxmlformats.org/officeDocument/2006/relationships/hyperlink" Target="https://github.com/dbpedia-spotlight/dbpedia-spotlight/wiki" TargetMode="External"/><Relationship Id="rId10" Type="http://schemas.openxmlformats.org/officeDocument/2006/relationships/hyperlink" Target="http://www.w3.org/2003/01/geo/" TargetMode="External"/><Relationship Id="rId19" Type="http://schemas.openxmlformats.org/officeDocument/2006/relationships/hyperlink" Target="http://raphaeljs.com/" TargetMode="External"/><Relationship Id="rId4" Type="http://schemas.openxmlformats.org/officeDocument/2006/relationships/hyperlink" Target="http://geonames.org" TargetMode="External"/><Relationship Id="rId9" Type="http://schemas.openxmlformats.org/officeDocument/2006/relationships/hyperlink" Target="http://www.geonames.org/export/codes.html" TargetMode="External"/><Relationship Id="rId14" Type="http://schemas.openxmlformats.org/officeDocument/2006/relationships/hyperlink" Target="http://www-iepm.slac.stanford.edu/pinger/pingerworld/nodes.cf" TargetMode="External"/><Relationship Id="rId22" Type="http://schemas.openxmlformats.org/officeDocument/2006/relationships/hyperlink" Target="http://www.w3.org/TR/vocab-data-cube/"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8FBDC8-3A30-4DD6-98DE-BEC200C84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136</Pages>
  <Words>39298</Words>
  <Characters>224004</Characters>
  <Application>Microsoft Office Word</Application>
  <DocSecurity>0</DocSecurity>
  <Lines>1866</Lines>
  <Paragraphs>525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262777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Revisor</cp:lastModifiedBy>
  <cp:revision>3</cp:revision>
  <cp:lastPrinted>2013-12-01T20:30:00Z</cp:lastPrinted>
  <dcterms:created xsi:type="dcterms:W3CDTF">2013-12-04T20:30:00Z</dcterms:created>
  <dcterms:modified xsi:type="dcterms:W3CDTF">2014-03-25T13:10:00Z</dcterms:modified>
</cp:coreProperties>
</file>